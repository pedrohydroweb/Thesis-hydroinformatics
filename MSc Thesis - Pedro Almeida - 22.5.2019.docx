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0DB2DC" w14:textId="23420FB7" w:rsidR="0075340B" w:rsidRPr="00865D32" w:rsidRDefault="0075340B"/>
    <w:p w14:paraId="49B36A8A" w14:textId="32FE0BAF" w:rsidR="007372AA" w:rsidRDefault="007372AA">
      <w:pPr>
        <w:rPr>
          <w:lang w:val="en-US"/>
        </w:rPr>
      </w:pPr>
    </w:p>
    <w:p w14:paraId="57130766" w14:textId="77777777" w:rsidR="007372AA" w:rsidRDefault="007372AA">
      <w:pPr>
        <w:rPr>
          <w:lang w:val="en-US"/>
        </w:rPr>
      </w:pPr>
    </w:p>
    <w:p w14:paraId="4A1407C0" w14:textId="54D57AE0" w:rsidR="00CC5040" w:rsidRDefault="00330814">
      <w:pPr>
        <w:rPr>
          <w:b/>
          <w:lang w:val="en-US"/>
        </w:rPr>
      </w:pPr>
      <w:r>
        <w:rPr>
          <w:noProof/>
        </w:rPr>
        <w:drawing>
          <wp:inline distT="0" distB="0" distL="0" distR="0" wp14:anchorId="65D39643" wp14:editId="52BB5812">
            <wp:extent cx="2481943" cy="5199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3899" cy="537151"/>
                    </a:xfrm>
                    <a:prstGeom prst="rect">
                      <a:avLst/>
                    </a:prstGeom>
                  </pic:spPr>
                </pic:pic>
              </a:graphicData>
            </a:graphic>
          </wp:inline>
        </w:drawing>
      </w:r>
      <w:r>
        <w:rPr>
          <w:b/>
          <w:lang w:val="en-US"/>
        </w:rPr>
        <w:t xml:space="preserve">        </w:t>
      </w:r>
      <w:r w:rsidR="007372AA">
        <w:rPr>
          <w:b/>
          <w:lang w:val="en-US"/>
        </w:rPr>
        <w:tab/>
      </w:r>
      <w:r>
        <w:rPr>
          <w:b/>
          <w:lang w:val="en-US"/>
        </w:rPr>
        <w:t xml:space="preserve"> </w:t>
      </w:r>
      <w:r w:rsidR="007372AA">
        <w:rPr>
          <w:noProof/>
        </w:rPr>
        <w:drawing>
          <wp:inline distT="0" distB="0" distL="0" distR="0" wp14:anchorId="221E6E4A" wp14:editId="38BA0EC5">
            <wp:extent cx="2137558" cy="53952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72652" cy="548386"/>
                    </a:xfrm>
                    <a:prstGeom prst="rect">
                      <a:avLst/>
                    </a:prstGeom>
                  </pic:spPr>
                </pic:pic>
              </a:graphicData>
            </a:graphic>
          </wp:inline>
        </w:drawing>
      </w:r>
      <w:r>
        <w:rPr>
          <w:b/>
          <w:lang w:val="en-US"/>
        </w:rPr>
        <w:t xml:space="preserve">                   </w:t>
      </w:r>
    </w:p>
    <w:p w14:paraId="65F69771" w14:textId="77777777" w:rsidR="0075340B" w:rsidRDefault="0075340B">
      <w:pPr>
        <w:rPr>
          <w:b/>
          <w:lang w:val="en-US"/>
        </w:rPr>
      </w:pPr>
    </w:p>
    <w:p w14:paraId="07CD9DE5" w14:textId="77777777" w:rsidR="007A0733" w:rsidRPr="00F77E9A" w:rsidRDefault="007A0733" w:rsidP="00CC5040">
      <w:pPr>
        <w:rPr>
          <w:rFonts w:asciiTheme="majorHAnsi" w:hAnsiTheme="majorHAnsi" w:cstheme="majorHAnsi"/>
          <w:b/>
          <w:lang w:val="en-US"/>
        </w:rPr>
      </w:pPr>
    </w:p>
    <w:p w14:paraId="776CBC80" w14:textId="2CF0294A" w:rsidR="007A0733" w:rsidRPr="00F77E9A" w:rsidRDefault="007A0733" w:rsidP="00111EC3">
      <w:pPr>
        <w:jc w:val="center"/>
        <w:rPr>
          <w:rFonts w:asciiTheme="majorHAnsi" w:hAnsiTheme="majorHAnsi" w:cstheme="majorHAnsi"/>
          <w:sz w:val="24"/>
          <w:lang w:val="en-US"/>
        </w:rPr>
      </w:pPr>
      <w:r w:rsidRPr="00F77E9A">
        <w:rPr>
          <w:rFonts w:asciiTheme="majorHAnsi" w:hAnsiTheme="majorHAnsi" w:cstheme="majorHAnsi"/>
          <w:sz w:val="24"/>
          <w:lang w:val="en-US"/>
        </w:rPr>
        <w:t>Inception Report</w:t>
      </w:r>
    </w:p>
    <w:p w14:paraId="0B7C2148" w14:textId="6FABA735" w:rsidR="007A0733" w:rsidRDefault="007A0733" w:rsidP="007A0733">
      <w:pPr>
        <w:jc w:val="center"/>
        <w:rPr>
          <w:rFonts w:asciiTheme="majorHAnsi" w:hAnsiTheme="majorHAnsi" w:cstheme="majorHAnsi"/>
          <w:b/>
          <w:sz w:val="40"/>
          <w:lang w:val="en-US"/>
        </w:rPr>
      </w:pPr>
    </w:p>
    <w:p w14:paraId="273A7F63" w14:textId="77777777" w:rsidR="00F77E9A" w:rsidRPr="00F77E9A" w:rsidRDefault="00F77E9A" w:rsidP="007A0733">
      <w:pPr>
        <w:jc w:val="center"/>
        <w:rPr>
          <w:rFonts w:asciiTheme="majorHAnsi" w:hAnsiTheme="majorHAnsi" w:cstheme="majorHAnsi"/>
          <w:b/>
          <w:sz w:val="40"/>
          <w:lang w:val="en-US"/>
        </w:rPr>
      </w:pPr>
    </w:p>
    <w:p w14:paraId="5B905472" w14:textId="13EFF21B" w:rsidR="00CC5040" w:rsidRPr="00F77E9A" w:rsidRDefault="0008261F" w:rsidP="007A0733">
      <w:pPr>
        <w:jc w:val="center"/>
        <w:rPr>
          <w:rFonts w:asciiTheme="majorHAnsi" w:hAnsiTheme="majorHAnsi" w:cstheme="majorHAnsi"/>
          <w:b/>
          <w:sz w:val="40"/>
          <w:lang w:val="en-US"/>
        </w:rPr>
      </w:pPr>
      <w:r w:rsidRPr="00F77E9A">
        <w:rPr>
          <w:rFonts w:asciiTheme="majorHAnsi" w:hAnsiTheme="majorHAnsi" w:cstheme="majorHAnsi"/>
          <w:b/>
          <w:sz w:val="36"/>
          <w:lang w:val="en-US"/>
        </w:rPr>
        <w:t>Continuous Simulation of Urban Sanitary Sewer Network</w:t>
      </w:r>
      <w:r w:rsidR="00E84116">
        <w:rPr>
          <w:rFonts w:asciiTheme="majorHAnsi" w:hAnsiTheme="majorHAnsi" w:cstheme="majorHAnsi"/>
          <w:b/>
          <w:sz w:val="36"/>
          <w:lang w:val="en-US"/>
        </w:rPr>
        <w:t xml:space="preserve"> in Cold Climate</w:t>
      </w:r>
      <w:r w:rsidR="0083093D">
        <w:rPr>
          <w:rFonts w:asciiTheme="majorHAnsi" w:hAnsiTheme="majorHAnsi" w:cstheme="majorHAnsi"/>
          <w:b/>
          <w:sz w:val="36"/>
          <w:lang w:val="en-US"/>
        </w:rPr>
        <w:t>: Forecast and Automatic Calibration</w:t>
      </w:r>
    </w:p>
    <w:p w14:paraId="2A711DD5" w14:textId="4B048F93" w:rsidR="0075340B" w:rsidRPr="00F77E9A" w:rsidRDefault="0075340B">
      <w:pPr>
        <w:rPr>
          <w:rFonts w:asciiTheme="majorHAnsi" w:hAnsiTheme="majorHAnsi" w:cstheme="majorHAnsi"/>
          <w:b/>
          <w:sz w:val="24"/>
          <w:lang w:val="en-US"/>
        </w:rPr>
      </w:pPr>
    </w:p>
    <w:p w14:paraId="3531EB0C" w14:textId="77777777" w:rsidR="00F77E9A" w:rsidRPr="00E84116" w:rsidRDefault="00F77E9A" w:rsidP="006A19B1">
      <w:pPr>
        <w:jc w:val="center"/>
        <w:rPr>
          <w:rFonts w:asciiTheme="majorHAnsi" w:hAnsiTheme="majorHAnsi" w:cstheme="majorHAnsi"/>
          <w:sz w:val="24"/>
          <w:lang w:val="en-US"/>
        </w:rPr>
      </w:pPr>
    </w:p>
    <w:p w14:paraId="0E0EFA79" w14:textId="77777777" w:rsidR="00F77E9A" w:rsidRPr="00E84116" w:rsidRDefault="00F77E9A" w:rsidP="006A19B1">
      <w:pPr>
        <w:jc w:val="center"/>
        <w:rPr>
          <w:rFonts w:asciiTheme="majorHAnsi" w:hAnsiTheme="majorHAnsi" w:cstheme="majorHAnsi"/>
          <w:sz w:val="24"/>
          <w:lang w:val="en-US"/>
        </w:rPr>
      </w:pPr>
    </w:p>
    <w:p w14:paraId="0904E567" w14:textId="5712FA08" w:rsidR="00CC5040" w:rsidRPr="00F77E9A" w:rsidRDefault="00CC5040" w:rsidP="006A19B1">
      <w:pPr>
        <w:jc w:val="center"/>
        <w:rPr>
          <w:rFonts w:asciiTheme="majorHAnsi" w:hAnsiTheme="majorHAnsi" w:cstheme="majorHAnsi"/>
          <w:sz w:val="24"/>
        </w:rPr>
      </w:pPr>
      <w:r w:rsidRPr="00F77E9A">
        <w:rPr>
          <w:rFonts w:asciiTheme="majorHAnsi" w:hAnsiTheme="majorHAnsi" w:cstheme="majorHAnsi"/>
          <w:sz w:val="24"/>
        </w:rPr>
        <w:t>Pedro Paulo Almeida Silva</w:t>
      </w:r>
      <w:r w:rsidR="00111EC3" w:rsidRPr="00F77E9A">
        <w:rPr>
          <w:rFonts w:asciiTheme="majorHAnsi" w:hAnsiTheme="majorHAnsi" w:cstheme="majorHAnsi"/>
          <w:sz w:val="24"/>
        </w:rPr>
        <w:br/>
        <w:t>EuroAquae+ Student</w:t>
      </w:r>
    </w:p>
    <w:p w14:paraId="2C8F970F" w14:textId="6E9A76E3" w:rsidR="00111EC3" w:rsidRPr="00F77E9A" w:rsidRDefault="004C4460" w:rsidP="006A19B1">
      <w:pPr>
        <w:jc w:val="center"/>
        <w:rPr>
          <w:rFonts w:asciiTheme="majorHAnsi" w:hAnsiTheme="majorHAnsi" w:cstheme="majorHAnsi"/>
          <w:sz w:val="24"/>
        </w:rPr>
      </w:pPr>
      <w:r w:rsidRPr="00F77E9A">
        <w:rPr>
          <w:rFonts w:asciiTheme="majorHAnsi" w:hAnsiTheme="majorHAnsi" w:cstheme="majorHAnsi"/>
          <w:sz w:val="24"/>
        </w:rPr>
        <w:t>April 2019</w:t>
      </w:r>
    </w:p>
    <w:p w14:paraId="33BAF529" w14:textId="242860A1" w:rsidR="004937D8" w:rsidRPr="00F77E9A" w:rsidRDefault="004937D8">
      <w:pPr>
        <w:rPr>
          <w:rFonts w:asciiTheme="majorHAnsi" w:hAnsiTheme="majorHAnsi" w:cstheme="majorHAnsi"/>
          <w:b/>
          <w:sz w:val="24"/>
        </w:rPr>
      </w:pPr>
    </w:p>
    <w:p w14:paraId="3C0FBA1C" w14:textId="426391CC" w:rsidR="000B0F8B" w:rsidRPr="00F77E9A" w:rsidRDefault="000B0F8B">
      <w:pPr>
        <w:rPr>
          <w:rFonts w:asciiTheme="majorHAnsi" w:hAnsiTheme="majorHAnsi" w:cstheme="majorHAnsi"/>
          <w:b/>
          <w:sz w:val="24"/>
        </w:rPr>
      </w:pPr>
    </w:p>
    <w:p w14:paraId="00DD1FD9" w14:textId="3E1B680D" w:rsidR="000B0F8B" w:rsidRPr="00F77E9A" w:rsidRDefault="000B0F8B">
      <w:pPr>
        <w:rPr>
          <w:rFonts w:asciiTheme="majorHAnsi" w:hAnsiTheme="majorHAnsi" w:cstheme="majorHAnsi"/>
          <w:b/>
          <w:sz w:val="24"/>
        </w:rPr>
      </w:pPr>
    </w:p>
    <w:p w14:paraId="3C73989C" w14:textId="39B26E77" w:rsidR="000B0F8B" w:rsidRPr="00F77E9A" w:rsidRDefault="000B0F8B">
      <w:pPr>
        <w:rPr>
          <w:rFonts w:asciiTheme="majorHAnsi" w:hAnsiTheme="majorHAnsi" w:cstheme="majorHAnsi"/>
          <w:b/>
          <w:sz w:val="24"/>
        </w:rPr>
      </w:pPr>
    </w:p>
    <w:p w14:paraId="0D44A440" w14:textId="77777777" w:rsidR="000B0F8B" w:rsidRPr="00F77E9A" w:rsidRDefault="000B0F8B">
      <w:pPr>
        <w:rPr>
          <w:rFonts w:asciiTheme="majorHAnsi" w:hAnsiTheme="majorHAnsi" w:cstheme="majorHAnsi"/>
          <w:b/>
          <w:sz w:val="24"/>
        </w:rPr>
      </w:pPr>
    </w:p>
    <w:p w14:paraId="2F49C52E" w14:textId="0B666FA1" w:rsidR="004937D8" w:rsidRPr="00F77E9A" w:rsidRDefault="004937D8" w:rsidP="00F77E9A">
      <w:pPr>
        <w:pStyle w:val="ListParagraph"/>
        <w:numPr>
          <w:ilvl w:val="0"/>
          <w:numId w:val="11"/>
        </w:numPr>
        <w:ind w:left="1843" w:hanging="283"/>
        <w:rPr>
          <w:rFonts w:asciiTheme="majorHAnsi" w:hAnsiTheme="majorHAnsi" w:cstheme="majorHAnsi"/>
          <w:sz w:val="24"/>
          <w:lang w:val="en-US"/>
        </w:rPr>
      </w:pPr>
      <w:r w:rsidRPr="00F77E9A">
        <w:rPr>
          <w:rFonts w:asciiTheme="majorHAnsi" w:hAnsiTheme="majorHAnsi" w:cstheme="majorHAnsi"/>
          <w:sz w:val="24"/>
          <w:lang w:val="en-US"/>
        </w:rPr>
        <w:t xml:space="preserve">Academic Supervisor: </w:t>
      </w:r>
      <w:r w:rsidR="00737AAD" w:rsidRPr="00F77E9A">
        <w:rPr>
          <w:rFonts w:asciiTheme="majorHAnsi" w:hAnsiTheme="majorHAnsi" w:cstheme="majorHAnsi"/>
          <w:sz w:val="24"/>
          <w:lang w:val="en-US"/>
        </w:rPr>
        <w:t xml:space="preserve">apl. Prof. </w:t>
      </w:r>
      <w:r w:rsidR="009D3008" w:rsidRPr="00F77E9A">
        <w:rPr>
          <w:rFonts w:asciiTheme="majorHAnsi" w:hAnsiTheme="majorHAnsi" w:cstheme="majorHAnsi"/>
          <w:sz w:val="24"/>
          <w:lang w:val="en-US"/>
        </w:rPr>
        <w:t>Dr.</w:t>
      </w:r>
      <w:r w:rsidR="00737AAD" w:rsidRPr="00F77E9A">
        <w:rPr>
          <w:rFonts w:asciiTheme="majorHAnsi" w:hAnsiTheme="majorHAnsi" w:cstheme="majorHAnsi"/>
          <w:sz w:val="24"/>
          <w:lang w:val="en-US"/>
        </w:rPr>
        <w:t>-Ing</w:t>
      </w:r>
      <w:r w:rsidR="009A476C" w:rsidRPr="00F77E9A">
        <w:rPr>
          <w:rFonts w:asciiTheme="majorHAnsi" w:hAnsiTheme="majorHAnsi" w:cstheme="majorHAnsi"/>
          <w:sz w:val="24"/>
          <w:lang w:val="en-US"/>
        </w:rPr>
        <w:t>. habil.</w:t>
      </w:r>
      <w:r w:rsidR="009D3008" w:rsidRPr="00F77E9A">
        <w:rPr>
          <w:rFonts w:asciiTheme="majorHAnsi" w:hAnsiTheme="majorHAnsi" w:cstheme="majorHAnsi"/>
          <w:sz w:val="24"/>
          <w:lang w:val="en-US"/>
        </w:rPr>
        <w:t xml:space="preserve"> Frank Molkenthin</w:t>
      </w:r>
    </w:p>
    <w:p w14:paraId="4806B8E3" w14:textId="47B826DA" w:rsidR="004937D8" w:rsidRPr="00F77E9A" w:rsidRDefault="004937D8" w:rsidP="00F77E9A">
      <w:pPr>
        <w:pStyle w:val="ListParagraph"/>
        <w:numPr>
          <w:ilvl w:val="0"/>
          <w:numId w:val="11"/>
        </w:numPr>
        <w:ind w:left="1843" w:hanging="283"/>
        <w:rPr>
          <w:rFonts w:asciiTheme="majorHAnsi" w:hAnsiTheme="majorHAnsi" w:cstheme="majorHAnsi"/>
          <w:sz w:val="24"/>
          <w:lang w:val="en-US"/>
        </w:rPr>
      </w:pPr>
      <w:r w:rsidRPr="00F77E9A">
        <w:rPr>
          <w:rFonts w:asciiTheme="majorHAnsi" w:hAnsiTheme="majorHAnsi" w:cstheme="majorHAnsi"/>
          <w:sz w:val="24"/>
          <w:lang w:val="en-US"/>
        </w:rPr>
        <w:t>Institution</w:t>
      </w:r>
      <w:r w:rsidR="00EE70E4" w:rsidRPr="00F77E9A">
        <w:rPr>
          <w:rFonts w:asciiTheme="majorHAnsi" w:hAnsiTheme="majorHAnsi" w:cstheme="majorHAnsi"/>
          <w:sz w:val="24"/>
          <w:lang w:val="en-US"/>
        </w:rPr>
        <w:t>al</w:t>
      </w:r>
      <w:r w:rsidRPr="00F77E9A">
        <w:rPr>
          <w:rFonts w:asciiTheme="majorHAnsi" w:hAnsiTheme="majorHAnsi" w:cstheme="majorHAnsi"/>
          <w:sz w:val="24"/>
          <w:lang w:val="en-US"/>
        </w:rPr>
        <w:t xml:space="preserve"> Supervisor:</w:t>
      </w:r>
      <w:r w:rsidR="006A19B1" w:rsidRPr="00F77E9A">
        <w:rPr>
          <w:rFonts w:asciiTheme="majorHAnsi" w:hAnsiTheme="majorHAnsi" w:cstheme="majorHAnsi"/>
          <w:sz w:val="24"/>
          <w:lang w:val="en-US"/>
        </w:rPr>
        <w:t xml:space="preserve"> </w:t>
      </w:r>
      <w:r w:rsidRPr="00F77E9A">
        <w:rPr>
          <w:rFonts w:asciiTheme="majorHAnsi" w:hAnsiTheme="majorHAnsi" w:cstheme="majorHAnsi"/>
          <w:sz w:val="24"/>
          <w:lang w:val="en-US"/>
        </w:rPr>
        <w:t>Dr. Markus Sunela</w:t>
      </w:r>
    </w:p>
    <w:p w14:paraId="14689334" w14:textId="77777777" w:rsidR="0075340B" w:rsidRPr="00A31A59" w:rsidRDefault="0075340B">
      <w:pPr>
        <w:rPr>
          <w:rFonts w:ascii="Times New Roman" w:hAnsi="Times New Roman" w:cs="Times New Roman"/>
          <w:b/>
          <w:lang w:val="en-US"/>
        </w:rPr>
      </w:pPr>
    </w:p>
    <w:p w14:paraId="66F99541" w14:textId="77777777" w:rsidR="0075340B" w:rsidRPr="00A31A59" w:rsidRDefault="0075340B">
      <w:pPr>
        <w:rPr>
          <w:rFonts w:ascii="Times New Roman" w:hAnsi="Times New Roman" w:cs="Times New Roman"/>
          <w:b/>
          <w:lang w:val="en-US"/>
        </w:rPr>
      </w:pPr>
    </w:p>
    <w:p w14:paraId="17464E33" w14:textId="77777777" w:rsidR="0075340B" w:rsidRDefault="0075340B">
      <w:pPr>
        <w:rPr>
          <w:b/>
          <w:lang w:val="en-US"/>
        </w:rPr>
      </w:pPr>
    </w:p>
    <w:p w14:paraId="27750316" w14:textId="2C31BC8E" w:rsidR="0031568A" w:rsidRDefault="0031568A" w:rsidP="0031568A">
      <w:pPr>
        <w:rPr>
          <w:b/>
          <w:lang w:val="en-US"/>
        </w:rPr>
      </w:pPr>
    </w:p>
    <w:p w14:paraId="0B1B64A9" w14:textId="4629DF01" w:rsidR="00792BCE" w:rsidRDefault="00792BCE" w:rsidP="0031568A">
      <w:pPr>
        <w:rPr>
          <w:b/>
          <w:lang w:val="en-US"/>
        </w:rPr>
      </w:pPr>
    </w:p>
    <w:p w14:paraId="4F5D1183" w14:textId="77777777" w:rsidR="00792BCE" w:rsidRDefault="00792BCE" w:rsidP="0031568A">
      <w:pPr>
        <w:rPr>
          <w:b/>
          <w:lang w:val="en-US"/>
        </w:rPr>
      </w:pPr>
    </w:p>
    <w:p w14:paraId="66757518" w14:textId="77777777" w:rsidR="003B560B" w:rsidRPr="00792BCE" w:rsidRDefault="00C555D9" w:rsidP="00C555D9">
      <w:pPr>
        <w:rPr>
          <w:rFonts w:asciiTheme="majorHAnsi" w:hAnsiTheme="majorHAnsi" w:cstheme="majorHAnsi"/>
          <w:b/>
          <w:lang w:val="en-US"/>
        </w:rPr>
      </w:pPr>
      <w:r w:rsidRPr="00792BCE">
        <w:rPr>
          <w:rFonts w:asciiTheme="majorHAnsi" w:hAnsiTheme="majorHAnsi" w:cstheme="majorHAnsi"/>
          <w:b/>
          <w:lang w:val="en-US"/>
        </w:rPr>
        <w:t>TABLE OF CONTENTS</w:t>
      </w:r>
    </w:p>
    <w:sdt>
      <w:sdtPr>
        <w:rPr>
          <w:rFonts w:asciiTheme="majorHAnsi" w:hAnsiTheme="majorHAnsi" w:cstheme="majorHAnsi"/>
        </w:rPr>
        <w:id w:val="-87538138"/>
        <w:docPartObj>
          <w:docPartGallery w:val="Table of Contents"/>
          <w:docPartUnique/>
        </w:docPartObj>
      </w:sdtPr>
      <w:sdtEndPr>
        <w:rPr>
          <w:bCs/>
          <w:noProof/>
        </w:rPr>
      </w:sdtEndPr>
      <w:sdtContent>
        <w:p w14:paraId="7ECB1DBD" w14:textId="4B81CEE5" w:rsidR="00866B8C" w:rsidRPr="00F9293E" w:rsidRDefault="00F9293E" w:rsidP="00C555D9">
          <w:pPr>
            <w:rPr>
              <w:rFonts w:asciiTheme="majorHAnsi" w:hAnsiTheme="majorHAnsi" w:cstheme="majorHAnsi"/>
              <w:lang w:val="en-US"/>
            </w:rPr>
          </w:pPr>
          <w:r w:rsidRPr="00F9293E">
            <w:rPr>
              <w:rFonts w:asciiTheme="majorHAnsi" w:hAnsiTheme="majorHAnsi" w:cstheme="majorHAnsi"/>
              <w:lang w:val="en-US"/>
            </w:rPr>
            <w:t>INCEPTION R</w:t>
          </w:r>
          <w:r>
            <w:rPr>
              <w:rFonts w:asciiTheme="majorHAnsi" w:hAnsiTheme="majorHAnsi" w:cstheme="majorHAnsi"/>
              <w:lang w:val="en-US"/>
            </w:rPr>
            <w:t>EPORT</w:t>
          </w:r>
          <w:r w:rsidR="008B1F97">
            <w:rPr>
              <w:rFonts w:asciiTheme="majorHAnsi" w:hAnsiTheme="majorHAnsi" w:cstheme="majorHAnsi"/>
              <w:lang w:val="en-US"/>
            </w:rPr>
            <w:t xml:space="preserve"> DESCRIPTION</w:t>
          </w:r>
        </w:p>
        <w:p w14:paraId="55F1A2D6" w14:textId="37C75E3E" w:rsidR="0005703A" w:rsidRDefault="00211EAC">
          <w:pPr>
            <w:pStyle w:val="TOC1"/>
            <w:tabs>
              <w:tab w:val="left" w:pos="440"/>
              <w:tab w:val="right" w:leader="dot" w:pos="9016"/>
            </w:tabs>
            <w:rPr>
              <w:rFonts w:eastAsiaTheme="minorEastAsia" w:cstheme="minorBidi"/>
              <w:bCs w:val="0"/>
              <w:caps w:val="0"/>
              <w:noProof/>
              <w:szCs w:val="22"/>
              <w:lang w:val="en-US"/>
            </w:rPr>
          </w:pPr>
          <w:r>
            <w:rPr>
              <w:rFonts w:asciiTheme="majorHAnsi" w:hAnsiTheme="majorHAnsi" w:cstheme="majorHAnsi"/>
              <w:bCs w:val="0"/>
              <w:caps w:val="0"/>
            </w:rPr>
            <w:fldChar w:fldCharType="begin"/>
          </w:r>
          <w:r>
            <w:rPr>
              <w:rFonts w:asciiTheme="majorHAnsi" w:hAnsiTheme="majorHAnsi" w:cstheme="majorHAnsi"/>
              <w:bCs w:val="0"/>
              <w:caps w:val="0"/>
            </w:rPr>
            <w:instrText xml:space="preserve"> TOC \o "1-3" \h \z \u </w:instrText>
          </w:r>
          <w:r>
            <w:rPr>
              <w:rFonts w:asciiTheme="majorHAnsi" w:hAnsiTheme="majorHAnsi" w:cstheme="majorHAnsi"/>
              <w:bCs w:val="0"/>
              <w:caps w:val="0"/>
            </w:rPr>
            <w:fldChar w:fldCharType="separate"/>
          </w:r>
          <w:hyperlink w:anchor="_Toc4418991" w:history="1">
            <w:r w:rsidR="0005703A" w:rsidRPr="00680052">
              <w:rPr>
                <w:rStyle w:val="Hyperlink"/>
                <w:rFonts w:cstheme="majorHAnsi"/>
                <w:noProof/>
              </w:rPr>
              <w:t>1.</w:t>
            </w:r>
            <w:r w:rsidR="0005703A">
              <w:rPr>
                <w:rFonts w:eastAsiaTheme="minorEastAsia" w:cstheme="minorBidi"/>
                <w:bCs w:val="0"/>
                <w:caps w:val="0"/>
                <w:noProof/>
                <w:szCs w:val="22"/>
                <w:lang w:val="en-US"/>
              </w:rPr>
              <w:tab/>
            </w:r>
            <w:r w:rsidR="0005703A" w:rsidRPr="00680052">
              <w:rPr>
                <w:rStyle w:val="Hyperlink"/>
                <w:rFonts w:cstheme="majorHAnsi"/>
                <w:noProof/>
              </w:rPr>
              <w:t>INTRODUCTION</w:t>
            </w:r>
            <w:r w:rsidR="0005703A">
              <w:rPr>
                <w:noProof/>
                <w:webHidden/>
              </w:rPr>
              <w:tab/>
            </w:r>
            <w:r w:rsidR="0005703A">
              <w:rPr>
                <w:noProof/>
                <w:webHidden/>
              </w:rPr>
              <w:fldChar w:fldCharType="begin"/>
            </w:r>
            <w:r w:rsidR="0005703A">
              <w:rPr>
                <w:noProof/>
                <w:webHidden/>
              </w:rPr>
              <w:instrText xml:space="preserve"> PAGEREF _Toc4418991 \h </w:instrText>
            </w:r>
            <w:r w:rsidR="0005703A">
              <w:rPr>
                <w:noProof/>
                <w:webHidden/>
              </w:rPr>
            </w:r>
            <w:r w:rsidR="0005703A">
              <w:rPr>
                <w:noProof/>
                <w:webHidden/>
              </w:rPr>
              <w:fldChar w:fldCharType="separate"/>
            </w:r>
            <w:r w:rsidR="0005703A">
              <w:rPr>
                <w:noProof/>
                <w:webHidden/>
              </w:rPr>
              <w:t>3</w:t>
            </w:r>
            <w:r w:rsidR="0005703A">
              <w:rPr>
                <w:noProof/>
                <w:webHidden/>
              </w:rPr>
              <w:fldChar w:fldCharType="end"/>
            </w:r>
          </w:hyperlink>
        </w:p>
        <w:p w14:paraId="3200CC53" w14:textId="42CBC95B"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8992" w:history="1">
            <w:r w:rsidR="0005703A" w:rsidRPr="00680052">
              <w:rPr>
                <w:rStyle w:val="Hyperlink"/>
                <w:rFonts w:cstheme="majorHAnsi"/>
                <w:noProof/>
              </w:rPr>
              <w:t>2.</w:t>
            </w:r>
            <w:r w:rsidR="0005703A">
              <w:rPr>
                <w:rFonts w:eastAsiaTheme="minorEastAsia" w:cstheme="minorBidi"/>
                <w:bCs w:val="0"/>
                <w:caps w:val="0"/>
                <w:noProof/>
                <w:szCs w:val="22"/>
                <w:lang w:val="en-US"/>
              </w:rPr>
              <w:tab/>
            </w:r>
            <w:r w:rsidR="0005703A" w:rsidRPr="00680052">
              <w:rPr>
                <w:rStyle w:val="Hyperlink"/>
                <w:rFonts w:cstheme="majorHAnsi"/>
                <w:noProof/>
              </w:rPr>
              <w:t>MOTIVATION</w:t>
            </w:r>
            <w:r w:rsidR="0005703A">
              <w:rPr>
                <w:noProof/>
                <w:webHidden/>
              </w:rPr>
              <w:tab/>
            </w:r>
            <w:r w:rsidR="0005703A">
              <w:rPr>
                <w:noProof/>
                <w:webHidden/>
              </w:rPr>
              <w:fldChar w:fldCharType="begin"/>
            </w:r>
            <w:r w:rsidR="0005703A">
              <w:rPr>
                <w:noProof/>
                <w:webHidden/>
              </w:rPr>
              <w:instrText xml:space="preserve"> PAGEREF _Toc4418992 \h </w:instrText>
            </w:r>
            <w:r w:rsidR="0005703A">
              <w:rPr>
                <w:noProof/>
                <w:webHidden/>
              </w:rPr>
            </w:r>
            <w:r w:rsidR="0005703A">
              <w:rPr>
                <w:noProof/>
                <w:webHidden/>
              </w:rPr>
              <w:fldChar w:fldCharType="separate"/>
            </w:r>
            <w:r w:rsidR="0005703A">
              <w:rPr>
                <w:noProof/>
                <w:webHidden/>
              </w:rPr>
              <w:t>3</w:t>
            </w:r>
            <w:r w:rsidR="0005703A">
              <w:rPr>
                <w:noProof/>
                <w:webHidden/>
              </w:rPr>
              <w:fldChar w:fldCharType="end"/>
            </w:r>
          </w:hyperlink>
        </w:p>
        <w:p w14:paraId="63AB6B29" w14:textId="131A8CF9"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8993" w:history="1">
            <w:r w:rsidR="0005703A" w:rsidRPr="00680052">
              <w:rPr>
                <w:rStyle w:val="Hyperlink"/>
                <w:rFonts w:cstheme="majorHAnsi"/>
                <w:noProof/>
              </w:rPr>
              <w:t>3.</w:t>
            </w:r>
            <w:r w:rsidR="0005703A">
              <w:rPr>
                <w:rFonts w:eastAsiaTheme="minorEastAsia" w:cstheme="minorBidi"/>
                <w:bCs w:val="0"/>
                <w:caps w:val="0"/>
                <w:noProof/>
                <w:szCs w:val="22"/>
                <w:lang w:val="en-US"/>
              </w:rPr>
              <w:tab/>
            </w:r>
            <w:r w:rsidR="0005703A" w:rsidRPr="00680052">
              <w:rPr>
                <w:rStyle w:val="Hyperlink"/>
                <w:rFonts w:cstheme="majorHAnsi"/>
                <w:noProof/>
              </w:rPr>
              <w:t>METHODOLOGY</w:t>
            </w:r>
            <w:r w:rsidR="0005703A">
              <w:rPr>
                <w:noProof/>
                <w:webHidden/>
              </w:rPr>
              <w:tab/>
            </w:r>
            <w:r w:rsidR="0005703A">
              <w:rPr>
                <w:noProof/>
                <w:webHidden/>
              </w:rPr>
              <w:fldChar w:fldCharType="begin"/>
            </w:r>
            <w:r w:rsidR="0005703A">
              <w:rPr>
                <w:noProof/>
                <w:webHidden/>
              </w:rPr>
              <w:instrText xml:space="preserve"> PAGEREF _Toc4418993 \h </w:instrText>
            </w:r>
            <w:r w:rsidR="0005703A">
              <w:rPr>
                <w:noProof/>
                <w:webHidden/>
              </w:rPr>
            </w:r>
            <w:r w:rsidR="0005703A">
              <w:rPr>
                <w:noProof/>
                <w:webHidden/>
              </w:rPr>
              <w:fldChar w:fldCharType="separate"/>
            </w:r>
            <w:r w:rsidR="0005703A">
              <w:rPr>
                <w:noProof/>
                <w:webHidden/>
              </w:rPr>
              <w:t>4</w:t>
            </w:r>
            <w:r w:rsidR="0005703A">
              <w:rPr>
                <w:noProof/>
                <w:webHidden/>
              </w:rPr>
              <w:fldChar w:fldCharType="end"/>
            </w:r>
          </w:hyperlink>
        </w:p>
        <w:p w14:paraId="423AEA06" w14:textId="0225EE82" w:rsidR="0005703A" w:rsidRDefault="00851F62">
          <w:pPr>
            <w:pStyle w:val="TOC2"/>
            <w:tabs>
              <w:tab w:val="left" w:pos="880"/>
              <w:tab w:val="right" w:leader="dot" w:pos="9016"/>
            </w:tabs>
            <w:rPr>
              <w:rFonts w:eastAsiaTheme="minorEastAsia" w:cstheme="minorBidi"/>
              <w:smallCaps w:val="0"/>
              <w:noProof/>
              <w:szCs w:val="22"/>
              <w:lang w:val="en-US"/>
            </w:rPr>
          </w:pPr>
          <w:hyperlink w:anchor="_Toc4418994" w:history="1">
            <w:r w:rsidR="0005703A" w:rsidRPr="00680052">
              <w:rPr>
                <w:rStyle w:val="Hyperlink"/>
                <w:noProof/>
              </w:rPr>
              <w:t>3.1.</w:t>
            </w:r>
            <w:r w:rsidR="0005703A">
              <w:rPr>
                <w:rFonts w:eastAsiaTheme="minorEastAsia" w:cstheme="minorBidi"/>
                <w:smallCaps w:val="0"/>
                <w:noProof/>
                <w:szCs w:val="22"/>
                <w:lang w:val="en-US"/>
              </w:rPr>
              <w:tab/>
            </w:r>
            <w:r w:rsidR="0005703A" w:rsidRPr="00680052">
              <w:rPr>
                <w:rStyle w:val="Hyperlink"/>
                <w:noProof/>
              </w:rPr>
              <w:t>Offline model:</w:t>
            </w:r>
            <w:r w:rsidR="0005703A">
              <w:rPr>
                <w:noProof/>
                <w:webHidden/>
              </w:rPr>
              <w:tab/>
            </w:r>
            <w:r w:rsidR="0005703A">
              <w:rPr>
                <w:noProof/>
                <w:webHidden/>
              </w:rPr>
              <w:fldChar w:fldCharType="begin"/>
            </w:r>
            <w:r w:rsidR="0005703A">
              <w:rPr>
                <w:noProof/>
                <w:webHidden/>
              </w:rPr>
              <w:instrText xml:space="preserve"> PAGEREF _Toc4418994 \h </w:instrText>
            </w:r>
            <w:r w:rsidR="0005703A">
              <w:rPr>
                <w:noProof/>
                <w:webHidden/>
              </w:rPr>
            </w:r>
            <w:r w:rsidR="0005703A">
              <w:rPr>
                <w:noProof/>
                <w:webHidden/>
              </w:rPr>
              <w:fldChar w:fldCharType="separate"/>
            </w:r>
            <w:r w:rsidR="0005703A">
              <w:rPr>
                <w:noProof/>
                <w:webHidden/>
              </w:rPr>
              <w:t>4</w:t>
            </w:r>
            <w:r w:rsidR="0005703A">
              <w:rPr>
                <w:noProof/>
                <w:webHidden/>
              </w:rPr>
              <w:fldChar w:fldCharType="end"/>
            </w:r>
          </w:hyperlink>
        </w:p>
        <w:p w14:paraId="6930B1C2" w14:textId="4C8AEBB5" w:rsidR="0005703A" w:rsidRDefault="00851F62">
          <w:pPr>
            <w:pStyle w:val="TOC2"/>
            <w:tabs>
              <w:tab w:val="left" w:pos="880"/>
              <w:tab w:val="right" w:leader="dot" w:pos="9016"/>
            </w:tabs>
            <w:rPr>
              <w:rFonts w:eastAsiaTheme="minorEastAsia" w:cstheme="minorBidi"/>
              <w:smallCaps w:val="0"/>
              <w:noProof/>
              <w:szCs w:val="22"/>
              <w:lang w:val="en-US"/>
            </w:rPr>
          </w:pPr>
          <w:hyperlink w:anchor="_Toc4418995" w:history="1">
            <w:r w:rsidR="0005703A" w:rsidRPr="00680052">
              <w:rPr>
                <w:rStyle w:val="Hyperlink"/>
                <w:noProof/>
                <w:lang w:val="en-US"/>
              </w:rPr>
              <w:t>3.2.</w:t>
            </w:r>
            <w:r w:rsidR="0005703A">
              <w:rPr>
                <w:rFonts w:eastAsiaTheme="minorEastAsia" w:cstheme="minorBidi"/>
                <w:smallCaps w:val="0"/>
                <w:noProof/>
                <w:szCs w:val="22"/>
                <w:lang w:val="en-US"/>
              </w:rPr>
              <w:tab/>
            </w:r>
            <w:r w:rsidR="0005703A" w:rsidRPr="00680052">
              <w:rPr>
                <w:rStyle w:val="Hyperlink"/>
                <w:noProof/>
                <w:lang w:val="en-US"/>
              </w:rPr>
              <w:t>Online Model: Continuous simulation</w:t>
            </w:r>
            <w:r w:rsidR="0005703A">
              <w:rPr>
                <w:noProof/>
                <w:webHidden/>
              </w:rPr>
              <w:tab/>
            </w:r>
            <w:r w:rsidR="0005703A">
              <w:rPr>
                <w:noProof/>
                <w:webHidden/>
              </w:rPr>
              <w:fldChar w:fldCharType="begin"/>
            </w:r>
            <w:r w:rsidR="0005703A">
              <w:rPr>
                <w:noProof/>
                <w:webHidden/>
              </w:rPr>
              <w:instrText xml:space="preserve"> PAGEREF _Toc4418995 \h </w:instrText>
            </w:r>
            <w:r w:rsidR="0005703A">
              <w:rPr>
                <w:noProof/>
                <w:webHidden/>
              </w:rPr>
            </w:r>
            <w:r w:rsidR="0005703A">
              <w:rPr>
                <w:noProof/>
                <w:webHidden/>
              </w:rPr>
              <w:fldChar w:fldCharType="separate"/>
            </w:r>
            <w:r w:rsidR="0005703A">
              <w:rPr>
                <w:noProof/>
                <w:webHidden/>
              </w:rPr>
              <w:t>5</w:t>
            </w:r>
            <w:r w:rsidR="0005703A">
              <w:rPr>
                <w:noProof/>
                <w:webHidden/>
              </w:rPr>
              <w:fldChar w:fldCharType="end"/>
            </w:r>
          </w:hyperlink>
        </w:p>
        <w:p w14:paraId="0C20478E" w14:textId="64AA3935" w:rsidR="0005703A" w:rsidRDefault="00851F62">
          <w:pPr>
            <w:pStyle w:val="TOC2"/>
            <w:tabs>
              <w:tab w:val="left" w:pos="880"/>
              <w:tab w:val="right" w:leader="dot" w:pos="9016"/>
            </w:tabs>
            <w:rPr>
              <w:rFonts w:eastAsiaTheme="minorEastAsia" w:cstheme="minorBidi"/>
              <w:smallCaps w:val="0"/>
              <w:noProof/>
              <w:szCs w:val="22"/>
              <w:lang w:val="en-US"/>
            </w:rPr>
          </w:pPr>
          <w:hyperlink w:anchor="_Toc4418996" w:history="1">
            <w:r w:rsidR="0005703A" w:rsidRPr="00680052">
              <w:rPr>
                <w:rStyle w:val="Hyperlink"/>
                <w:noProof/>
                <w:lang w:val="en-US"/>
              </w:rPr>
              <w:t>3.3.</w:t>
            </w:r>
            <w:r w:rsidR="0005703A">
              <w:rPr>
                <w:rFonts w:eastAsiaTheme="minorEastAsia" w:cstheme="minorBidi"/>
                <w:smallCaps w:val="0"/>
                <w:noProof/>
                <w:szCs w:val="22"/>
                <w:lang w:val="en-US"/>
              </w:rPr>
              <w:tab/>
            </w:r>
            <w:r w:rsidR="0005703A" w:rsidRPr="00680052">
              <w:rPr>
                <w:rStyle w:val="Hyperlink"/>
                <w:noProof/>
                <w:lang w:val="en-US"/>
              </w:rPr>
              <w:t>Time Schedule</w:t>
            </w:r>
            <w:r w:rsidR="0005703A">
              <w:rPr>
                <w:noProof/>
                <w:webHidden/>
              </w:rPr>
              <w:tab/>
            </w:r>
            <w:r w:rsidR="0005703A">
              <w:rPr>
                <w:noProof/>
                <w:webHidden/>
              </w:rPr>
              <w:fldChar w:fldCharType="begin"/>
            </w:r>
            <w:r w:rsidR="0005703A">
              <w:rPr>
                <w:noProof/>
                <w:webHidden/>
              </w:rPr>
              <w:instrText xml:space="preserve"> PAGEREF _Toc4418996 \h </w:instrText>
            </w:r>
            <w:r w:rsidR="0005703A">
              <w:rPr>
                <w:noProof/>
                <w:webHidden/>
              </w:rPr>
            </w:r>
            <w:r w:rsidR="0005703A">
              <w:rPr>
                <w:noProof/>
                <w:webHidden/>
              </w:rPr>
              <w:fldChar w:fldCharType="separate"/>
            </w:r>
            <w:r w:rsidR="0005703A">
              <w:rPr>
                <w:noProof/>
                <w:webHidden/>
              </w:rPr>
              <w:t>7</w:t>
            </w:r>
            <w:r w:rsidR="0005703A">
              <w:rPr>
                <w:noProof/>
                <w:webHidden/>
              </w:rPr>
              <w:fldChar w:fldCharType="end"/>
            </w:r>
          </w:hyperlink>
        </w:p>
        <w:p w14:paraId="4D65D186" w14:textId="5F3B065C"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8997" w:history="1">
            <w:r w:rsidR="0005703A" w:rsidRPr="00680052">
              <w:rPr>
                <w:rStyle w:val="Hyperlink"/>
                <w:noProof/>
              </w:rPr>
              <w:t>4.</w:t>
            </w:r>
            <w:r w:rsidR="0005703A">
              <w:rPr>
                <w:rFonts w:eastAsiaTheme="minorEastAsia" w:cstheme="minorBidi"/>
                <w:bCs w:val="0"/>
                <w:caps w:val="0"/>
                <w:noProof/>
                <w:szCs w:val="22"/>
                <w:lang w:val="en-US"/>
              </w:rPr>
              <w:tab/>
            </w:r>
            <w:r w:rsidR="0005703A" w:rsidRPr="00680052">
              <w:rPr>
                <w:rStyle w:val="Hyperlink"/>
                <w:noProof/>
              </w:rPr>
              <w:t>HYDROLOGICAL MODEL</w:t>
            </w:r>
            <w:r w:rsidR="0005703A">
              <w:rPr>
                <w:noProof/>
                <w:webHidden/>
              </w:rPr>
              <w:tab/>
            </w:r>
            <w:r w:rsidR="0005703A">
              <w:rPr>
                <w:noProof/>
                <w:webHidden/>
              </w:rPr>
              <w:fldChar w:fldCharType="begin"/>
            </w:r>
            <w:r w:rsidR="0005703A">
              <w:rPr>
                <w:noProof/>
                <w:webHidden/>
              </w:rPr>
              <w:instrText xml:space="preserve"> PAGEREF _Toc4418997 \h </w:instrText>
            </w:r>
            <w:r w:rsidR="0005703A">
              <w:rPr>
                <w:noProof/>
                <w:webHidden/>
              </w:rPr>
            </w:r>
            <w:r w:rsidR="0005703A">
              <w:rPr>
                <w:noProof/>
                <w:webHidden/>
              </w:rPr>
              <w:fldChar w:fldCharType="separate"/>
            </w:r>
            <w:r w:rsidR="0005703A">
              <w:rPr>
                <w:noProof/>
                <w:webHidden/>
              </w:rPr>
              <w:t>7</w:t>
            </w:r>
            <w:r w:rsidR="0005703A">
              <w:rPr>
                <w:noProof/>
                <w:webHidden/>
              </w:rPr>
              <w:fldChar w:fldCharType="end"/>
            </w:r>
          </w:hyperlink>
        </w:p>
        <w:p w14:paraId="5623F1B2" w14:textId="59B764A2" w:rsidR="0005703A" w:rsidRDefault="00851F62">
          <w:pPr>
            <w:pStyle w:val="TOC2"/>
            <w:tabs>
              <w:tab w:val="left" w:pos="880"/>
              <w:tab w:val="right" w:leader="dot" w:pos="9016"/>
            </w:tabs>
            <w:rPr>
              <w:rFonts w:eastAsiaTheme="minorEastAsia" w:cstheme="minorBidi"/>
              <w:smallCaps w:val="0"/>
              <w:noProof/>
              <w:szCs w:val="22"/>
              <w:lang w:val="en-US"/>
            </w:rPr>
          </w:pPr>
          <w:hyperlink w:anchor="_Toc4418998" w:history="1">
            <w:r w:rsidR="0005703A" w:rsidRPr="00680052">
              <w:rPr>
                <w:rStyle w:val="Hyperlink"/>
                <w:noProof/>
                <w:lang w:val="en-US"/>
              </w:rPr>
              <w:t>4.1.</w:t>
            </w:r>
            <w:r w:rsidR="0005703A">
              <w:rPr>
                <w:rFonts w:eastAsiaTheme="minorEastAsia" w:cstheme="minorBidi"/>
                <w:smallCaps w:val="0"/>
                <w:noProof/>
                <w:szCs w:val="22"/>
                <w:lang w:val="en-US"/>
              </w:rPr>
              <w:tab/>
            </w:r>
            <w:r w:rsidR="0005703A" w:rsidRPr="00680052">
              <w:rPr>
                <w:rStyle w:val="Hyperlink"/>
                <w:noProof/>
                <w:lang w:val="en-US"/>
              </w:rPr>
              <w:t>Methods to Quantify Rainfall Dependent Infiltration and Inflow</w:t>
            </w:r>
            <w:r w:rsidR="0005703A">
              <w:rPr>
                <w:noProof/>
                <w:webHidden/>
              </w:rPr>
              <w:tab/>
            </w:r>
            <w:r w:rsidR="0005703A">
              <w:rPr>
                <w:noProof/>
                <w:webHidden/>
              </w:rPr>
              <w:fldChar w:fldCharType="begin"/>
            </w:r>
            <w:r w:rsidR="0005703A">
              <w:rPr>
                <w:noProof/>
                <w:webHidden/>
              </w:rPr>
              <w:instrText xml:space="preserve"> PAGEREF _Toc4418998 \h </w:instrText>
            </w:r>
            <w:r w:rsidR="0005703A">
              <w:rPr>
                <w:noProof/>
                <w:webHidden/>
              </w:rPr>
            </w:r>
            <w:r w:rsidR="0005703A">
              <w:rPr>
                <w:noProof/>
                <w:webHidden/>
              </w:rPr>
              <w:fldChar w:fldCharType="separate"/>
            </w:r>
            <w:r w:rsidR="0005703A">
              <w:rPr>
                <w:noProof/>
                <w:webHidden/>
              </w:rPr>
              <w:t>8</w:t>
            </w:r>
            <w:r w:rsidR="0005703A">
              <w:rPr>
                <w:noProof/>
                <w:webHidden/>
              </w:rPr>
              <w:fldChar w:fldCharType="end"/>
            </w:r>
          </w:hyperlink>
        </w:p>
        <w:p w14:paraId="3BFC28B5" w14:textId="4CACB37C" w:rsidR="0005703A" w:rsidRDefault="00851F62">
          <w:pPr>
            <w:pStyle w:val="TOC2"/>
            <w:tabs>
              <w:tab w:val="left" w:pos="880"/>
              <w:tab w:val="right" w:leader="dot" w:pos="9016"/>
            </w:tabs>
            <w:rPr>
              <w:rFonts w:eastAsiaTheme="minorEastAsia" w:cstheme="minorBidi"/>
              <w:smallCaps w:val="0"/>
              <w:noProof/>
              <w:szCs w:val="22"/>
              <w:lang w:val="en-US"/>
            </w:rPr>
          </w:pPr>
          <w:hyperlink w:anchor="_Toc4418999" w:history="1">
            <w:r w:rsidR="0005703A" w:rsidRPr="00680052">
              <w:rPr>
                <w:rStyle w:val="Hyperlink"/>
                <w:noProof/>
                <w:lang w:val="en-US"/>
              </w:rPr>
              <w:t>4.2.</w:t>
            </w:r>
            <w:r w:rsidR="0005703A">
              <w:rPr>
                <w:rFonts w:eastAsiaTheme="minorEastAsia" w:cstheme="minorBidi"/>
                <w:smallCaps w:val="0"/>
                <w:noProof/>
                <w:szCs w:val="22"/>
                <w:lang w:val="en-US"/>
              </w:rPr>
              <w:tab/>
            </w:r>
            <w:r w:rsidR="0005703A" w:rsidRPr="00680052">
              <w:rPr>
                <w:rStyle w:val="Hyperlink"/>
                <w:noProof/>
                <w:lang w:val="en-US"/>
              </w:rPr>
              <w:t>How to separate RDII Stages from Hydrographs – Wet weather flow (WWF)</w:t>
            </w:r>
            <w:r w:rsidR="0005703A">
              <w:rPr>
                <w:noProof/>
                <w:webHidden/>
              </w:rPr>
              <w:tab/>
            </w:r>
            <w:r w:rsidR="0005703A">
              <w:rPr>
                <w:noProof/>
                <w:webHidden/>
              </w:rPr>
              <w:fldChar w:fldCharType="begin"/>
            </w:r>
            <w:r w:rsidR="0005703A">
              <w:rPr>
                <w:noProof/>
                <w:webHidden/>
              </w:rPr>
              <w:instrText xml:space="preserve"> PAGEREF _Toc4418999 \h </w:instrText>
            </w:r>
            <w:r w:rsidR="0005703A">
              <w:rPr>
                <w:noProof/>
                <w:webHidden/>
              </w:rPr>
            </w:r>
            <w:r w:rsidR="0005703A">
              <w:rPr>
                <w:noProof/>
                <w:webHidden/>
              </w:rPr>
              <w:fldChar w:fldCharType="separate"/>
            </w:r>
            <w:r w:rsidR="0005703A">
              <w:rPr>
                <w:noProof/>
                <w:webHidden/>
              </w:rPr>
              <w:t>11</w:t>
            </w:r>
            <w:r w:rsidR="0005703A">
              <w:rPr>
                <w:noProof/>
                <w:webHidden/>
              </w:rPr>
              <w:fldChar w:fldCharType="end"/>
            </w:r>
          </w:hyperlink>
        </w:p>
        <w:p w14:paraId="53B288EF" w14:textId="3C8A171D"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9000" w:history="1">
            <w:r w:rsidR="0005703A" w:rsidRPr="00680052">
              <w:rPr>
                <w:rStyle w:val="Hyperlink"/>
                <w:noProof/>
              </w:rPr>
              <w:t>5.</w:t>
            </w:r>
            <w:r w:rsidR="0005703A">
              <w:rPr>
                <w:rFonts w:eastAsiaTheme="minorEastAsia" w:cstheme="minorBidi"/>
                <w:bCs w:val="0"/>
                <w:caps w:val="0"/>
                <w:noProof/>
                <w:szCs w:val="22"/>
                <w:lang w:val="en-US"/>
              </w:rPr>
              <w:tab/>
            </w:r>
            <w:r w:rsidR="0005703A" w:rsidRPr="00680052">
              <w:rPr>
                <w:rStyle w:val="Hyperlink"/>
                <w:noProof/>
              </w:rPr>
              <w:t>HYDRAULIC MODEL</w:t>
            </w:r>
            <w:r w:rsidR="0005703A">
              <w:rPr>
                <w:noProof/>
                <w:webHidden/>
              </w:rPr>
              <w:tab/>
            </w:r>
            <w:r w:rsidR="0005703A">
              <w:rPr>
                <w:noProof/>
                <w:webHidden/>
              </w:rPr>
              <w:fldChar w:fldCharType="begin"/>
            </w:r>
            <w:r w:rsidR="0005703A">
              <w:rPr>
                <w:noProof/>
                <w:webHidden/>
              </w:rPr>
              <w:instrText xml:space="preserve"> PAGEREF _Toc4419000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033C2938" w14:textId="3E6FFCD8" w:rsidR="0005703A" w:rsidRDefault="00851F62">
          <w:pPr>
            <w:pStyle w:val="TOC2"/>
            <w:tabs>
              <w:tab w:val="left" w:pos="880"/>
              <w:tab w:val="right" w:leader="dot" w:pos="9016"/>
            </w:tabs>
            <w:rPr>
              <w:rFonts w:eastAsiaTheme="minorEastAsia" w:cstheme="minorBidi"/>
              <w:smallCaps w:val="0"/>
              <w:noProof/>
              <w:szCs w:val="22"/>
              <w:lang w:val="en-US"/>
            </w:rPr>
          </w:pPr>
          <w:hyperlink w:anchor="_Toc4419001" w:history="1">
            <w:r w:rsidR="0005703A" w:rsidRPr="00680052">
              <w:rPr>
                <w:rStyle w:val="Hyperlink"/>
                <w:noProof/>
                <w:lang w:val="en-US"/>
              </w:rPr>
              <w:t>5.1.</w:t>
            </w:r>
            <w:r w:rsidR="0005703A">
              <w:rPr>
                <w:rFonts w:eastAsiaTheme="minorEastAsia" w:cstheme="minorBidi"/>
                <w:smallCaps w:val="0"/>
                <w:noProof/>
                <w:szCs w:val="22"/>
                <w:lang w:val="en-US"/>
              </w:rPr>
              <w:tab/>
            </w:r>
            <w:r w:rsidR="0005703A" w:rsidRPr="00680052">
              <w:rPr>
                <w:rStyle w:val="Hyperlink"/>
                <w:noProof/>
                <w:lang w:val="en-US"/>
              </w:rPr>
              <w:t>Demand estimation</w:t>
            </w:r>
            <w:r w:rsidR="0005703A">
              <w:rPr>
                <w:noProof/>
                <w:webHidden/>
              </w:rPr>
              <w:tab/>
            </w:r>
            <w:r w:rsidR="0005703A">
              <w:rPr>
                <w:noProof/>
                <w:webHidden/>
              </w:rPr>
              <w:fldChar w:fldCharType="begin"/>
            </w:r>
            <w:r w:rsidR="0005703A">
              <w:rPr>
                <w:noProof/>
                <w:webHidden/>
              </w:rPr>
              <w:instrText xml:space="preserve"> PAGEREF _Toc4419001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36060E81" w14:textId="4EEF2B56"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9002" w:history="1">
            <w:r w:rsidR="0005703A" w:rsidRPr="00680052">
              <w:rPr>
                <w:rStyle w:val="Hyperlink"/>
                <w:noProof/>
              </w:rPr>
              <w:t>6.</w:t>
            </w:r>
            <w:r w:rsidR="0005703A">
              <w:rPr>
                <w:rFonts w:eastAsiaTheme="minorEastAsia" w:cstheme="minorBidi"/>
                <w:bCs w:val="0"/>
                <w:caps w:val="0"/>
                <w:noProof/>
                <w:szCs w:val="22"/>
                <w:lang w:val="en-US"/>
              </w:rPr>
              <w:tab/>
            </w:r>
            <w:r w:rsidR="0005703A" w:rsidRPr="00680052">
              <w:rPr>
                <w:rStyle w:val="Hyperlink"/>
                <w:noProof/>
              </w:rPr>
              <w:t>DATA AND CASE STUDIES</w:t>
            </w:r>
            <w:r w:rsidR="0005703A">
              <w:rPr>
                <w:noProof/>
                <w:webHidden/>
              </w:rPr>
              <w:tab/>
            </w:r>
            <w:r w:rsidR="0005703A">
              <w:rPr>
                <w:noProof/>
                <w:webHidden/>
              </w:rPr>
              <w:fldChar w:fldCharType="begin"/>
            </w:r>
            <w:r w:rsidR="0005703A">
              <w:rPr>
                <w:noProof/>
                <w:webHidden/>
              </w:rPr>
              <w:instrText xml:space="preserve"> PAGEREF _Toc4419002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21673772" w14:textId="35CDEBD7" w:rsidR="0005703A" w:rsidRDefault="00851F62">
          <w:pPr>
            <w:pStyle w:val="TOC2"/>
            <w:tabs>
              <w:tab w:val="left" w:pos="880"/>
              <w:tab w:val="right" w:leader="dot" w:pos="9016"/>
            </w:tabs>
            <w:rPr>
              <w:rFonts w:eastAsiaTheme="minorEastAsia" w:cstheme="minorBidi"/>
              <w:smallCaps w:val="0"/>
              <w:noProof/>
              <w:szCs w:val="22"/>
              <w:lang w:val="en-US"/>
            </w:rPr>
          </w:pPr>
          <w:hyperlink w:anchor="_Toc4419003" w:history="1">
            <w:r w:rsidR="0005703A" w:rsidRPr="00680052">
              <w:rPr>
                <w:rStyle w:val="Hyperlink"/>
                <w:noProof/>
                <w:lang w:val="en-US"/>
              </w:rPr>
              <w:t>6.1.</w:t>
            </w:r>
            <w:r w:rsidR="0005703A">
              <w:rPr>
                <w:rFonts w:eastAsiaTheme="minorEastAsia" w:cstheme="minorBidi"/>
                <w:smallCaps w:val="0"/>
                <w:noProof/>
                <w:szCs w:val="22"/>
                <w:lang w:val="en-US"/>
              </w:rPr>
              <w:tab/>
            </w:r>
            <w:r w:rsidR="0005703A" w:rsidRPr="00680052">
              <w:rPr>
                <w:rStyle w:val="Hyperlink"/>
                <w:noProof/>
                <w:lang w:val="en-US"/>
              </w:rPr>
              <w:t>Data</w:t>
            </w:r>
            <w:r w:rsidR="0005703A">
              <w:rPr>
                <w:noProof/>
                <w:webHidden/>
              </w:rPr>
              <w:tab/>
            </w:r>
            <w:r w:rsidR="0005703A">
              <w:rPr>
                <w:noProof/>
                <w:webHidden/>
              </w:rPr>
              <w:fldChar w:fldCharType="begin"/>
            </w:r>
            <w:r w:rsidR="0005703A">
              <w:rPr>
                <w:noProof/>
                <w:webHidden/>
              </w:rPr>
              <w:instrText xml:space="preserve"> PAGEREF _Toc4419003 \h </w:instrText>
            </w:r>
            <w:r w:rsidR="0005703A">
              <w:rPr>
                <w:noProof/>
                <w:webHidden/>
              </w:rPr>
            </w:r>
            <w:r w:rsidR="0005703A">
              <w:rPr>
                <w:noProof/>
                <w:webHidden/>
              </w:rPr>
              <w:fldChar w:fldCharType="separate"/>
            </w:r>
            <w:r w:rsidR="0005703A">
              <w:rPr>
                <w:noProof/>
                <w:webHidden/>
              </w:rPr>
              <w:t>12</w:t>
            </w:r>
            <w:r w:rsidR="0005703A">
              <w:rPr>
                <w:noProof/>
                <w:webHidden/>
              </w:rPr>
              <w:fldChar w:fldCharType="end"/>
            </w:r>
          </w:hyperlink>
        </w:p>
        <w:p w14:paraId="0FC6CCF6" w14:textId="323237C4" w:rsidR="0005703A" w:rsidRDefault="00851F62">
          <w:pPr>
            <w:pStyle w:val="TOC2"/>
            <w:tabs>
              <w:tab w:val="left" w:pos="880"/>
              <w:tab w:val="right" w:leader="dot" w:pos="9016"/>
            </w:tabs>
            <w:rPr>
              <w:rFonts w:eastAsiaTheme="minorEastAsia" w:cstheme="minorBidi"/>
              <w:smallCaps w:val="0"/>
              <w:noProof/>
              <w:szCs w:val="22"/>
              <w:lang w:val="en-US"/>
            </w:rPr>
          </w:pPr>
          <w:hyperlink w:anchor="_Toc4419004" w:history="1">
            <w:r w:rsidR="0005703A" w:rsidRPr="00680052">
              <w:rPr>
                <w:rStyle w:val="Hyperlink"/>
                <w:noProof/>
                <w:lang w:val="en-US"/>
              </w:rPr>
              <w:t>6.2.</w:t>
            </w:r>
            <w:r w:rsidR="0005703A">
              <w:rPr>
                <w:rFonts w:eastAsiaTheme="minorEastAsia" w:cstheme="minorBidi"/>
                <w:smallCaps w:val="0"/>
                <w:noProof/>
                <w:szCs w:val="22"/>
                <w:lang w:val="en-US"/>
              </w:rPr>
              <w:tab/>
            </w:r>
            <w:r w:rsidR="0005703A" w:rsidRPr="00680052">
              <w:rPr>
                <w:rStyle w:val="Hyperlink"/>
                <w:noProof/>
                <w:lang w:val="en-US"/>
              </w:rPr>
              <w:t>Jokela Town</w:t>
            </w:r>
            <w:r w:rsidR="0005703A">
              <w:rPr>
                <w:noProof/>
                <w:webHidden/>
              </w:rPr>
              <w:tab/>
            </w:r>
            <w:r w:rsidR="0005703A">
              <w:rPr>
                <w:noProof/>
                <w:webHidden/>
              </w:rPr>
              <w:fldChar w:fldCharType="begin"/>
            </w:r>
            <w:r w:rsidR="0005703A">
              <w:rPr>
                <w:noProof/>
                <w:webHidden/>
              </w:rPr>
              <w:instrText xml:space="preserve"> PAGEREF _Toc4419004 \h </w:instrText>
            </w:r>
            <w:r w:rsidR="0005703A">
              <w:rPr>
                <w:noProof/>
                <w:webHidden/>
              </w:rPr>
            </w:r>
            <w:r w:rsidR="0005703A">
              <w:rPr>
                <w:noProof/>
                <w:webHidden/>
              </w:rPr>
              <w:fldChar w:fldCharType="separate"/>
            </w:r>
            <w:r w:rsidR="0005703A">
              <w:rPr>
                <w:noProof/>
                <w:webHidden/>
              </w:rPr>
              <w:t>14</w:t>
            </w:r>
            <w:r w:rsidR="0005703A">
              <w:rPr>
                <w:noProof/>
                <w:webHidden/>
              </w:rPr>
              <w:fldChar w:fldCharType="end"/>
            </w:r>
          </w:hyperlink>
        </w:p>
        <w:p w14:paraId="58B1A3DA" w14:textId="4443B6CF" w:rsidR="0005703A" w:rsidRDefault="00851F62">
          <w:pPr>
            <w:pStyle w:val="TOC2"/>
            <w:tabs>
              <w:tab w:val="left" w:pos="880"/>
              <w:tab w:val="right" w:leader="dot" w:pos="9016"/>
            </w:tabs>
            <w:rPr>
              <w:rFonts w:eastAsiaTheme="minorEastAsia" w:cstheme="minorBidi"/>
              <w:smallCaps w:val="0"/>
              <w:noProof/>
              <w:szCs w:val="22"/>
              <w:lang w:val="en-US"/>
            </w:rPr>
          </w:pPr>
          <w:hyperlink w:anchor="_Toc4419005" w:history="1">
            <w:r w:rsidR="0005703A" w:rsidRPr="00680052">
              <w:rPr>
                <w:rStyle w:val="Hyperlink"/>
                <w:noProof/>
                <w:lang w:val="en-US"/>
              </w:rPr>
              <w:t>6.3.</w:t>
            </w:r>
            <w:r w:rsidR="0005703A">
              <w:rPr>
                <w:rFonts w:eastAsiaTheme="minorEastAsia" w:cstheme="minorBidi"/>
                <w:smallCaps w:val="0"/>
                <w:noProof/>
                <w:szCs w:val="22"/>
                <w:lang w:val="en-US"/>
              </w:rPr>
              <w:tab/>
            </w:r>
            <w:r w:rsidR="0005703A" w:rsidRPr="00680052">
              <w:rPr>
                <w:rStyle w:val="Hyperlink"/>
                <w:noProof/>
                <w:lang w:val="en-US"/>
              </w:rPr>
              <w:t>Turku City</w:t>
            </w:r>
            <w:r w:rsidR="0005703A">
              <w:rPr>
                <w:noProof/>
                <w:webHidden/>
              </w:rPr>
              <w:tab/>
            </w:r>
            <w:r w:rsidR="0005703A">
              <w:rPr>
                <w:noProof/>
                <w:webHidden/>
              </w:rPr>
              <w:fldChar w:fldCharType="begin"/>
            </w:r>
            <w:r w:rsidR="0005703A">
              <w:rPr>
                <w:noProof/>
                <w:webHidden/>
              </w:rPr>
              <w:instrText xml:space="preserve"> PAGEREF _Toc4419005 \h </w:instrText>
            </w:r>
            <w:r w:rsidR="0005703A">
              <w:rPr>
                <w:noProof/>
                <w:webHidden/>
              </w:rPr>
            </w:r>
            <w:r w:rsidR="0005703A">
              <w:rPr>
                <w:noProof/>
                <w:webHidden/>
              </w:rPr>
              <w:fldChar w:fldCharType="separate"/>
            </w:r>
            <w:r w:rsidR="0005703A">
              <w:rPr>
                <w:noProof/>
                <w:webHidden/>
              </w:rPr>
              <w:t>17</w:t>
            </w:r>
            <w:r w:rsidR="0005703A">
              <w:rPr>
                <w:noProof/>
                <w:webHidden/>
              </w:rPr>
              <w:fldChar w:fldCharType="end"/>
            </w:r>
          </w:hyperlink>
        </w:p>
        <w:p w14:paraId="31E7BBA9" w14:textId="35E1D979"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9006" w:history="1">
            <w:r w:rsidR="0005703A" w:rsidRPr="00680052">
              <w:rPr>
                <w:rStyle w:val="Hyperlink"/>
                <w:noProof/>
              </w:rPr>
              <w:t>7.</w:t>
            </w:r>
            <w:r w:rsidR="0005703A">
              <w:rPr>
                <w:rFonts w:eastAsiaTheme="minorEastAsia" w:cstheme="minorBidi"/>
                <w:bCs w:val="0"/>
                <w:caps w:val="0"/>
                <w:noProof/>
                <w:szCs w:val="22"/>
                <w:lang w:val="en-US"/>
              </w:rPr>
              <w:tab/>
            </w:r>
            <w:r w:rsidR="0005703A" w:rsidRPr="00680052">
              <w:rPr>
                <w:rStyle w:val="Hyperlink"/>
                <w:noProof/>
              </w:rPr>
              <w:t>Open Questions</w:t>
            </w:r>
            <w:r w:rsidR="0005703A">
              <w:rPr>
                <w:noProof/>
                <w:webHidden/>
              </w:rPr>
              <w:tab/>
            </w:r>
            <w:r w:rsidR="0005703A">
              <w:rPr>
                <w:noProof/>
                <w:webHidden/>
              </w:rPr>
              <w:fldChar w:fldCharType="begin"/>
            </w:r>
            <w:r w:rsidR="0005703A">
              <w:rPr>
                <w:noProof/>
                <w:webHidden/>
              </w:rPr>
              <w:instrText xml:space="preserve"> PAGEREF _Toc4419006 \h </w:instrText>
            </w:r>
            <w:r w:rsidR="0005703A">
              <w:rPr>
                <w:noProof/>
                <w:webHidden/>
              </w:rPr>
            </w:r>
            <w:r w:rsidR="0005703A">
              <w:rPr>
                <w:noProof/>
                <w:webHidden/>
              </w:rPr>
              <w:fldChar w:fldCharType="separate"/>
            </w:r>
            <w:r w:rsidR="0005703A">
              <w:rPr>
                <w:noProof/>
                <w:webHidden/>
              </w:rPr>
              <w:t>17</w:t>
            </w:r>
            <w:r w:rsidR="0005703A">
              <w:rPr>
                <w:noProof/>
                <w:webHidden/>
              </w:rPr>
              <w:fldChar w:fldCharType="end"/>
            </w:r>
          </w:hyperlink>
        </w:p>
        <w:p w14:paraId="22171797" w14:textId="1E11250A" w:rsidR="0005703A" w:rsidRDefault="00851F62">
          <w:pPr>
            <w:pStyle w:val="TOC1"/>
            <w:tabs>
              <w:tab w:val="left" w:pos="440"/>
              <w:tab w:val="right" w:leader="dot" w:pos="9016"/>
            </w:tabs>
            <w:rPr>
              <w:rFonts w:eastAsiaTheme="minorEastAsia" w:cstheme="minorBidi"/>
              <w:bCs w:val="0"/>
              <w:caps w:val="0"/>
              <w:noProof/>
              <w:szCs w:val="22"/>
              <w:lang w:val="en-US"/>
            </w:rPr>
          </w:pPr>
          <w:hyperlink w:anchor="_Toc4419007" w:history="1">
            <w:r w:rsidR="0005703A" w:rsidRPr="00680052">
              <w:rPr>
                <w:rStyle w:val="Hyperlink"/>
                <w:noProof/>
              </w:rPr>
              <w:t>8.</w:t>
            </w:r>
            <w:r w:rsidR="0005703A">
              <w:rPr>
                <w:rFonts w:eastAsiaTheme="minorEastAsia" w:cstheme="minorBidi"/>
                <w:bCs w:val="0"/>
                <w:caps w:val="0"/>
                <w:noProof/>
                <w:szCs w:val="22"/>
                <w:lang w:val="en-US"/>
              </w:rPr>
              <w:tab/>
            </w:r>
            <w:r w:rsidR="0005703A" w:rsidRPr="00680052">
              <w:rPr>
                <w:rStyle w:val="Hyperlink"/>
                <w:noProof/>
              </w:rPr>
              <w:t>Bibliography</w:t>
            </w:r>
            <w:r w:rsidR="0005703A">
              <w:rPr>
                <w:noProof/>
                <w:webHidden/>
              </w:rPr>
              <w:tab/>
            </w:r>
            <w:r w:rsidR="0005703A">
              <w:rPr>
                <w:noProof/>
                <w:webHidden/>
              </w:rPr>
              <w:fldChar w:fldCharType="begin"/>
            </w:r>
            <w:r w:rsidR="0005703A">
              <w:rPr>
                <w:noProof/>
                <w:webHidden/>
              </w:rPr>
              <w:instrText xml:space="preserve"> PAGEREF _Toc4419007 \h </w:instrText>
            </w:r>
            <w:r w:rsidR="0005703A">
              <w:rPr>
                <w:noProof/>
                <w:webHidden/>
              </w:rPr>
            </w:r>
            <w:r w:rsidR="0005703A">
              <w:rPr>
                <w:noProof/>
                <w:webHidden/>
              </w:rPr>
              <w:fldChar w:fldCharType="separate"/>
            </w:r>
            <w:r w:rsidR="0005703A">
              <w:rPr>
                <w:noProof/>
                <w:webHidden/>
              </w:rPr>
              <w:t>18</w:t>
            </w:r>
            <w:r w:rsidR="0005703A">
              <w:rPr>
                <w:noProof/>
                <w:webHidden/>
              </w:rPr>
              <w:fldChar w:fldCharType="end"/>
            </w:r>
          </w:hyperlink>
        </w:p>
        <w:p w14:paraId="5140DF02" w14:textId="0931C8D1" w:rsidR="00866B8C" w:rsidRDefault="00211EAC">
          <w:r>
            <w:rPr>
              <w:rFonts w:asciiTheme="majorHAnsi" w:hAnsiTheme="majorHAnsi" w:cstheme="majorHAnsi"/>
              <w:bCs/>
              <w:caps/>
              <w:szCs w:val="20"/>
            </w:rPr>
            <w:fldChar w:fldCharType="end"/>
          </w:r>
        </w:p>
      </w:sdtContent>
    </w:sdt>
    <w:p w14:paraId="5B05D760" w14:textId="77777777" w:rsidR="00DB2C30" w:rsidRDefault="00DB2C30" w:rsidP="001B345E">
      <w:pPr>
        <w:rPr>
          <w:b/>
          <w:lang w:val="en-US"/>
        </w:rPr>
      </w:pPr>
    </w:p>
    <w:p w14:paraId="2B4FEC48" w14:textId="77777777" w:rsidR="00866B8C" w:rsidRDefault="00866B8C" w:rsidP="001B345E">
      <w:pPr>
        <w:rPr>
          <w:b/>
          <w:lang w:val="en-US"/>
        </w:rPr>
      </w:pPr>
    </w:p>
    <w:p w14:paraId="0C28691D" w14:textId="77777777" w:rsidR="00866B8C" w:rsidRDefault="00866B8C" w:rsidP="001B345E">
      <w:pPr>
        <w:rPr>
          <w:b/>
          <w:lang w:val="en-US"/>
        </w:rPr>
      </w:pPr>
    </w:p>
    <w:p w14:paraId="3134A707" w14:textId="56530AEA" w:rsidR="00866B8C" w:rsidRDefault="00866B8C" w:rsidP="001B345E">
      <w:pPr>
        <w:rPr>
          <w:b/>
          <w:lang w:val="en-US"/>
        </w:rPr>
      </w:pPr>
    </w:p>
    <w:p w14:paraId="4AD69DEE" w14:textId="26759505" w:rsidR="00EE6772" w:rsidRDefault="00EE6772" w:rsidP="001B345E">
      <w:pPr>
        <w:rPr>
          <w:b/>
          <w:lang w:val="en-US"/>
        </w:rPr>
      </w:pPr>
    </w:p>
    <w:p w14:paraId="07E2A754" w14:textId="1D39F212" w:rsidR="00EE6772" w:rsidRDefault="00EE6772" w:rsidP="001B345E">
      <w:pPr>
        <w:rPr>
          <w:b/>
          <w:lang w:val="en-US"/>
        </w:rPr>
      </w:pPr>
    </w:p>
    <w:p w14:paraId="53086AFD" w14:textId="04FD4C92" w:rsidR="00EE6772" w:rsidRDefault="00EE6772" w:rsidP="001B345E">
      <w:pPr>
        <w:rPr>
          <w:b/>
          <w:lang w:val="en-US"/>
        </w:rPr>
      </w:pPr>
    </w:p>
    <w:p w14:paraId="046F3CA8" w14:textId="3A76B4AD" w:rsidR="00EE6772" w:rsidRDefault="00EE6772" w:rsidP="001B345E">
      <w:pPr>
        <w:rPr>
          <w:b/>
          <w:lang w:val="en-US"/>
        </w:rPr>
      </w:pPr>
    </w:p>
    <w:p w14:paraId="76FE1ACD" w14:textId="0D570F08" w:rsidR="00EE6772" w:rsidRDefault="00EE6772" w:rsidP="001B345E">
      <w:pPr>
        <w:rPr>
          <w:b/>
          <w:lang w:val="en-US"/>
        </w:rPr>
      </w:pPr>
    </w:p>
    <w:p w14:paraId="5FE85064" w14:textId="6E60E5CA" w:rsidR="00EE6772" w:rsidRDefault="00EE6772" w:rsidP="001B345E">
      <w:pPr>
        <w:rPr>
          <w:b/>
          <w:lang w:val="en-US"/>
        </w:rPr>
      </w:pPr>
    </w:p>
    <w:p w14:paraId="165C71F1" w14:textId="738BF241" w:rsidR="00EE6772" w:rsidRDefault="00EE6772" w:rsidP="001B345E">
      <w:pPr>
        <w:rPr>
          <w:b/>
          <w:lang w:val="en-US"/>
        </w:rPr>
      </w:pPr>
    </w:p>
    <w:p w14:paraId="5AD9A14C" w14:textId="77777777" w:rsidR="00EE6772" w:rsidRDefault="00EE6772" w:rsidP="001B345E">
      <w:pPr>
        <w:rPr>
          <w:b/>
          <w:lang w:val="en-US"/>
        </w:rPr>
      </w:pPr>
    </w:p>
    <w:p w14:paraId="7416D7B4" w14:textId="3A8ED1F9" w:rsidR="001B345E" w:rsidRPr="00F37E71" w:rsidRDefault="00E06C12" w:rsidP="001B345E">
      <w:pPr>
        <w:rPr>
          <w:rFonts w:asciiTheme="majorHAnsi" w:hAnsiTheme="majorHAnsi" w:cstheme="majorHAnsi"/>
          <w:b/>
          <w:sz w:val="28"/>
          <w:lang w:val="en-US"/>
        </w:rPr>
      </w:pPr>
      <w:r w:rsidRPr="00F37E71">
        <w:rPr>
          <w:rFonts w:asciiTheme="majorHAnsi" w:hAnsiTheme="majorHAnsi" w:cstheme="majorHAnsi"/>
          <w:b/>
          <w:sz w:val="28"/>
          <w:lang w:val="en-US"/>
        </w:rPr>
        <w:lastRenderedPageBreak/>
        <w:t>INCEPTION REPORT</w:t>
      </w:r>
      <w:r w:rsidR="008B1F97" w:rsidRPr="00F37E71">
        <w:rPr>
          <w:rFonts w:asciiTheme="majorHAnsi" w:hAnsiTheme="majorHAnsi" w:cstheme="majorHAnsi"/>
          <w:b/>
          <w:sz w:val="28"/>
          <w:lang w:val="en-US"/>
        </w:rPr>
        <w:t xml:space="preserve"> DESCRIPTION</w:t>
      </w:r>
    </w:p>
    <w:p w14:paraId="15BF5C39" w14:textId="36C7140D" w:rsidR="0006498E" w:rsidRPr="00F37E71" w:rsidRDefault="00E06C12" w:rsidP="008729D8">
      <w:pPr>
        <w:jc w:val="both"/>
        <w:rPr>
          <w:rFonts w:asciiTheme="majorHAnsi" w:hAnsiTheme="majorHAnsi" w:cstheme="majorHAnsi"/>
          <w:lang w:val="en-US"/>
        </w:rPr>
      </w:pPr>
      <w:r w:rsidRPr="00F37E71">
        <w:rPr>
          <w:rFonts w:asciiTheme="majorHAnsi" w:hAnsiTheme="majorHAnsi" w:cstheme="majorHAnsi"/>
          <w:lang w:val="en-US"/>
        </w:rPr>
        <w:t xml:space="preserve">The purpose of </w:t>
      </w:r>
      <w:r w:rsidR="000A14FA" w:rsidRPr="00F37E71">
        <w:rPr>
          <w:rFonts w:asciiTheme="majorHAnsi" w:hAnsiTheme="majorHAnsi" w:cstheme="majorHAnsi"/>
          <w:lang w:val="en-US"/>
        </w:rPr>
        <w:t xml:space="preserve">this report is to present </w:t>
      </w:r>
      <w:r w:rsidR="004A5231" w:rsidRPr="00F37E71">
        <w:rPr>
          <w:rFonts w:asciiTheme="majorHAnsi" w:hAnsiTheme="majorHAnsi" w:cstheme="majorHAnsi"/>
          <w:lang w:val="en-US"/>
        </w:rPr>
        <w:t xml:space="preserve">the </w:t>
      </w:r>
      <w:r w:rsidR="0088723C" w:rsidRPr="00F37E71">
        <w:rPr>
          <w:rFonts w:asciiTheme="majorHAnsi" w:hAnsiTheme="majorHAnsi" w:cstheme="majorHAnsi"/>
          <w:lang w:val="en-US"/>
        </w:rPr>
        <w:t>topic</w:t>
      </w:r>
      <w:r w:rsidR="004A5231" w:rsidRPr="00F37E71">
        <w:rPr>
          <w:rFonts w:asciiTheme="majorHAnsi" w:hAnsiTheme="majorHAnsi" w:cstheme="majorHAnsi"/>
          <w:lang w:val="en-US"/>
        </w:rPr>
        <w:t xml:space="preserve"> of the </w:t>
      </w:r>
      <w:r w:rsidR="00524C53" w:rsidRPr="00F37E71">
        <w:rPr>
          <w:rFonts w:asciiTheme="majorHAnsi" w:hAnsiTheme="majorHAnsi" w:cstheme="majorHAnsi"/>
          <w:lang w:val="en-US"/>
        </w:rPr>
        <w:t>proposed thesis</w:t>
      </w:r>
      <w:r w:rsidR="00187A29" w:rsidRPr="00F37E71">
        <w:rPr>
          <w:rFonts w:asciiTheme="majorHAnsi" w:hAnsiTheme="majorHAnsi" w:cstheme="majorHAnsi"/>
          <w:lang w:val="en-US"/>
        </w:rPr>
        <w:t>. This paper has initial information on</w:t>
      </w:r>
      <w:r w:rsidR="0088723C" w:rsidRPr="00F37E71">
        <w:rPr>
          <w:rFonts w:asciiTheme="majorHAnsi" w:hAnsiTheme="majorHAnsi" w:cstheme="majorHAnsi"/>
          <w:lang w:val="en-US"/>
        </w:rPr>
        <w:t xml:space="preserve"> </w:t>
      </w:r>
      <w:r w:rsidR="0025168E" w:rsidRPr="00F37E71">
        <w:rPr>
          <w:rFonts w:asciiTheme="majorHAnsi" w:hAnsiTheme="majorHAnsi" w:cstheme="majorHAnsi"/>
          <w:lang w:val="en-US"/>
        </w:rPr>
        <w:t>problem description,</w:t>
      </w:r>
      <w:r w:rsidR="008D6867" w:rsidRPr="00F37E71">
        <w:rPr>
          <w:rFonts w:asciiTheme="majorHAnsi" w:hAnsiTheme="majorHAnsi" w:cstheme="majorHAnsi"/>
          <w:lang w:val="en-US"/>
        </w:rPr>
        <w:t xml:space="preserve"> </w:t>
      </w:r>
      <w:r w:rsidR="001835BD" w:rsidRPr="00F37E71">
        <w:rPr>
          <w:rFonts w:asciiTheme="majorHAnsi" w:hAnsiTheme="majorHAnsi" w:cstheme="majorHAnsi"/>
          <w:lang w:val="en-US"/>
        </w:rPr>
        <w:t xml:space="preserve">proposed methodology, </w:t>
      </w:r>
      <w:r w:rsidR="006F2956" w:rsidRPr="00F37E71">
        <w:rPr>
          <w:rFonts w:asciiTheme="majorHAnsi" w:hAnsiTheme="majorHAnsi" w:cstheme="majorHAnsi"/>
          <w:lang w:val="en-US"/>
        </w:rPr>
        <w:t xml:space="preserve">initial </w:t>
      </w:r>
      <w:r w:rsidR="00205867" w:rsidRPr="00F37E71">
        <w:rPr>
          <w:rFonts w:asciiTheme="majorHAnsi" w:hAnsiTheme="majorHAnsi" w:cstheme="majorHAnsi"/>
          <w:lang w:val="en-US"/>
        </w:rPr>
        <w:t xml:space="preserve">literature review, research </w:t>
      </w:r>
      <w:r w:rsidR="00E80D67" w:rsidRPr="00F37E71">
        <w:rPr>
          <w:rFonts w:asciiTheme="majorHAnsi" w:hAnsiTheme="majorHAnsi" w:cstheme="majorHAnsi"/>
          <w:lang w:val="en-US"/>
        </w:rPr>
        <w:t xml:space="preserve">and work </w:t>
      </w:r>
      <w:r w:rsidR="00205867" w:rsidRPr="00F37E71">
        <w:rPr>
          <w:rFonts w:asciiTheme="majorHAnsi" w:hAnsiTheme="majorHAnsi" w:cstheme="majorHAnsi"/>
          <w:lang w:val="en-US"/>
        </w:rPr>
        <w:t>done so far</w:t>
      </w:r>
      <w:r w:rsidR="004A5231" w:rsidRPr="00F37E71">
        <w:rPr>
          <w:rFonts w:asciiTheme="majorHAnsi" w:hAnsiTheme="majorHAnsi" w:cstheme="majorHAnsi"/>
          <w:lang w:val="en-US"/>
        </w:rPr>
        <w:t>.</w:t>
      </w:r>
      <w:r w:rsidR="00C677F8" w:rsidRPr="00F37E71">
        <w:rPr>
          <w:rFonts w:asciiTheme="majorHAnsi" w:hAnsiTheme="majorHAnsi" w:cstheme="majorHAnsi"/>
          <w:lang w:val="en-US"/>
        </w:rPr>
        <w:t xml:space="preserve"> Section</w:t>
      </w:r>
      <w:r w:rsidR="00581445" w:rsidRPr="00F37E71">
        <w:rPr>
          <w:rFonts w:asciiTheme="majorHAnsi" w:hAnsiTheme="majorHAnsi" w:cstheme="majorHAnsi"/>
          <w:lang w:val="en-US"/>
        </w:rPr>
        <w:t xml:space="preserve">s </w:t>
      </w:r>
      <w:r w:rsidR="00C677F8" w:rsidRPr="00F37E71">
        <w:rPr>
          <w:rFonts w:asciiTheme="majorHAnsi" w:hAnsiTheme="majorHAnsi" w:cstheme="majorHAnsi"/>
          <w:lang w:val="en-US"/>
        </w:rPr>
        <w:t>were</w:t>
      </w:r>
      <w:r w:rsidR="00581445" w:rsidRPr="00F37E71">
        <w:rPr>
          <w:rFonts w:asciiTheme="majorHAnsi" w:hAnsiTheme="majorHAnsi" w:cstheme="majorHAnsi"/>
          <w:lang w:val="en-US"/>
        </w:rPr>
        <w:t xml:space="preserve"> divided as an attempt to</w:t>
      </w:r>
      <w:r w:rsidR="00E51DA3" w:rsidRPr="00F37E71">
        <w:rPr>
          <w:rFonts w:asciiTheme="majorHAnsi" w:hAnsiTheme="majorHAnsi" w:cstheme="majorHAnsi"/>
          <w:lang w:val="en-US"/>
        </w:rPr>
        <w:t xml:space="preserve"> illustrate the </w:t>
      </w:r>
      <w:r w:rsidR="00C85D26" w:rsidRPr="00F37E71">
        <w:rPr>
          <w:rFonts w:asciiTheme="majorHAnsi" w:hAnsiTheme="majorHAnsi" w:cstheme="majorHAnsi"/>
          <w:lang w:val="en-US"/>
        </w:rPr>
        <w:t>different components necessary to complete the project</w:t>
      </w:r>
      <w:r w:rsidR="00581445" w:rsidRPr="00F37E71">
        <w:rPr>
          <w:rFonts w:asciiTheme="majorHAnsi" w:hAnsiTheme="majorHAnsi" w:cstheme="majorHAnsi"/>
          <w:lang w:val="en-US"/>
        </w:rPr>
        <w:t>.</w:t>
      </w:r>
      <w:r w:rsidR="00C85D26" w:rsidRPr="00F37E71">
        <w:rPr>
          <w:rFonts w:asciiTheme="majorHAnsi" w:hAnsiTheme="majorHAnsi" w:cstheme="majorHAnsi"/>
          <w:lang w:val="en-US"/>
        </w:rPr>
        <w:t xml:space="preserve"> </w:t>
      </w:r>
      <w:r w:rsidR="00BC00B0" w:rsidRPr="00F37E71">
        <w:rPr>
          <w:rFonts w:asciiTheme="majorHAnsi" w:hAnsiTheme="majorHAnsi" w:cstheme="majorHAnsi"/>
          <w:lang w:val="en-US"/>
        </w:rPr>
        <w:t xml:space="preserve">First sections present a description </w:t>
      </w:r>
      <w:r w:rsidR="00C6660E" w:rsidRPr="00F37E71">
        <w:rPr>
          <w:rFonts w:asciiTheme="majorHAnsi" w:hAnsiTheme="majorHAnsi" w:cstheme="majorHAnsi"/>
          <w:lang w:val="en-US"/>
        </w:rPr>
        <w:t>of the topic and motivations</w:t>
      </w:r>
      <w:r w:rsidR="00F9293E" w:rsidRPr="00F37E71">
        <w:rPr>
          <w:rFonts w:asciiTheme="majorHAnsi" w:hAnsiTheme="majorHAnsi" w:cstheme="majorHAnsi"/>
          <w:lang w:val="en-US"/>
        </w:rPr>
        <w:t>.</w:t>
      </w:r>
      <w:r w:rsidR="00624ADB" w:rsidRPr="00F37E71">
        <w:rPr>
          <w:rFonts w:asciiTheme="majorHAnsi" w:hAnsiTheme="majorHAnsi" w:cstheme="majorHAnsi"/>
          <w:lang w:val="en-US"/>
        </w:rPr>
        <w:t xml:space="preserve"> </w:t>
      </w:r>
      <w:r w:rsidR="00B33D95" w:rsidRPr="00F37E71">
        <w:rPr>
          <w:rFonts w:asciiTheme="majorHAnsi" w:hAnsiTheme="majorHAnsi" w:cstheme="majorHAnsi"/>
          <w:lang w:val="en-US"/>
        </w:rPr>
        <w:t xml:space="preserve">Remaining </w:t>
      </w:r>
      <w:r w:rsidR="00C6660E" w:rsidRPr="00F37E71">
        <w:rPr>
          <w:rFonts w:asciiTheme="majorHAnsi" w:hAnsiTheme="majorHAnsi" w:cstheme="majorHAnsi"/>
          <w:lang w:val="en-US"/>
        </w:rPr>
        <w:t xml:space="preserve">sections </w:t>
      </w:r>
      <w:r w:rsidR="008252B0" w:rsidRPr="00F37E71">
        <w:rPr>
          <w:rFonts w:asciiTheme="majorHAnsi" w:hAnsiTheme="majorHAnsi" w:cstheme="majorHAnsi"/>
          <w:lang w:val="en-US"/>
        </w:rPr>
        <w:t>present a</w:t>
      </w:r>
      <w:r w:rsidR="00B33D95" w:rsidRPr="00F37E71">
        <w:rPr>
          <w:rFonts w:asciiTheme="majorHAnsi" w:hAnsiTheme="majorHAnsi" w:cstheme="majorHAnsi"/>
          <w:lang w:val="en-US"/>
        </w:rPr>
        <w:t xml:space="preserve"> </w:t>
      </w:r>
      <w:r w:rsidR="007301CB" w:rsidRPr="00F37E71">
        <w:rPr>
          <w:rFonts w:asciiTheme="majorHAnsi" w:hAnsiTheme="majorHAnsi" w:cstheme="majorHAnsi"/>
          <w:lang w:val="en-US"/>
        </w:rPr>
        <w:t>short</w:t>
      </w:r>
      <w:r w:rsidR="004D2AD4" w:rsidRPr="00F37E71">
        <w:rPr>
          <w:rFonts w:asciiTheme="majorHAnsi" w:hAnsiTheme="majorHAnsi" w:cstheme="majorHAnsi"/>
          <w:lang w:val="en-US"/>
        </w:rPr>
        <w:t xml:space="preserve"> description of </w:t>
      </w:r>
      <w:r w:rsidR="00AD0736" w:rsidRPr="00F37E71">
        <w:rPr>
          <w:rFonts w:asciiTheme="majorHAnsi" w:hAnsiTheme="majorHAnsi" w:cstheme="majorHAnsi"/>
          <w:lang w:val="en-US"/>
        </w:rPr>
        <w:t>the work planned</w:t>
      </w:r>
      <w:r w:rsidR="007E327D" w:rsidRPr="00F37E71">
        <w:rPr>
          <w:rFonts w:asciiTheme="majorHAnsi" w:hAnsiTheme="majorHAnsi" w:cstheme="majorHAnsi"/>
          <w:lang w:val="en-US"/>
        </w:rPr>
        <w:t xml:space="preserve"> </w:t>
      </w:r>
      <w:r w:rsidR="00D06161" w:rsidRPr="00F37E71">
        <w:rPr>
          <w:rFonts w:asciiTheme="majorHAnsi" w:hAnsiTheme="majorHAnsi" w:cstheme="majorHAnsi"/>
          <w:lang w:val="en-US"/>
        </w:rPr>
        <w:t xml:space="preserve">and/or </w:t>
      </w:r>
      <w:r w:rsidR="00AD0736" w:rsidRPr="00F37E71">
        <w:rPr>
          <w:rFonts w:asciiTheme="majorHAnsi" w:hAnsiTheme="majorHAnsi" w:cstheme="majorHAnsi"/>
          <w:lang w:val="en-US"/>
        </w:rPr>
        <w:t>expected results</w:t>
      </w:r>
      <w:r w:rsidR="006E6CC7" w:rsidRPr="00F37E71">
        <w:rPr>
          <w:rFonts w:asciiTheme="majorHAnsi" w:hAnsiTheme="majorHAnsi" w:cstheme="majorHAnsi"/>
          <w:lang w:val="en-US"/>
        </w:rPr>
        <w:t xml:space="preserve">. </w:t>
      </w:r>
      <w:r w:rsidR="00E854EC" w:rsidRPr="00F37E71">
        <w:rPr>
          <w:rFonts w:asciiTheme="majorHAnsi" w:hAnsiTheme="majorHAnsi" w:cstheme="majorHAnsi"/>
          <w:lang w:val="en-US"/>
        </w:rPr>
        <w:t>Content</w:t>
      </w:r>
      <w:r w:rsidR="00273287" w:rsidRPr="00F37E71">
        <w:rPr>
          <w:rFonts w:asciiTheme="majorHAnsi" w:hAnsiTheme="majorHAnsi" w:cstheme="majorHAnsi"/>
          <w:lang w:val="en-US"/>
        </w:rPr>
        <w:t xml:space="preserve"> in each </w:t>
      </w:r>
      <w:r w:rsidR="00C677F8" w:rsidRPr="00F37E71">
        <w:rPr>
          <w:rFonts w:asciiTheme="majorHAnsi" w:hAnsiTheme="majorHAnsi" w:cstheme="majorHAnsi"/>
          <w:lang w:val="en-US"/>
        </w:rPr>
        <w:t>section</w:t>
      </w:r>
      <w:r w:rsidR="00273287" w:rsidRPr="00F37E71">
        <w:rPr>
          <w:rFonts w:asciiTheme="majorHAnsi" w:hAnsiTheme="majorHAnsi" w:cstheme="majorHAnsi"/>
          <w:lang w:val="en-US"/>
        </w:rPr>
        <w:t xml:space="preserve"> </w:t>
      </w:r>
      <w:r w:rsidR="006370C2" w:rsidRPr="00F37E71">
        <w:rPr>
          <w:rFonts w:asciiTheme="majorHAnsi" w:hAnsiTheme="majorHAnsi" w:cstheme="majorHAnsi"/>
          <w:lang w:val="en-US"/>
        </w:rPr>
        <w:t xml:space="preserve">varies </w:t>
      </w:r>
      <w:r w:rsidR="00964B40" w:rsidRPr="00F37E71">
        <w:rPr>
          <w:rFonts w:asciiTheme="majorHAnsi" w:hAnsiTheme="majorHAnsi" w:cstheme="majorHAnsi"/>
          <w:lang w:val="en-US"/>
        </w:rPr>
        <w:t>since</w:t>
      </w:r>
      <w:r w:rsidR="00040A1A" w:rsidRPr="00F37E71">
        <w:rPr>
          <w:rFonts w:asciiTheme="majorHAnsi" w:hAnsiTheme="majorHAnsi" w:cstheme="majorHAnsi"/>
          <w:lang w:val="en-US"/>
        </w:rPr>
        <w:t xml:space="preserve"> </w:t>
      </w:r>
      <w:r w:rsidR="00A24A3E" w:rsidRPr="00F37E71">
        <w:rPr>
          <w:rFonts w:asciiTheme="majorHAnsi" w:hAnsiTheme="majorHAnsi" w:cstheme="majorHAnsi"/>
          <w:lang w:val="en-US"/>
        </w:rPr>
        <w:t>information regarding the understanding of the project was initially prioritized.</w:t>
      </w:r>
      <w:r w:rsidR="005661CE" w:rsidRPr="00F37E71">
        <w:rPr>
          <w:rFonts w:asciiTheme="majorHAnsi" w:hAnsiTheme="majorHAnsi" w:cstheme="majorHAnsi"/>
          <w:lang w:val="en-US"/>
        </w:rPr>
        <w:t xml:space="preserve"> </w:t>
      </w:r>
      <w:r w:rsidR="004B7E88" w:rsidRPr="00F37E71">
        <w:rPr>
          <w:rFonts w:asciiTheme="majorHAnsi" w:hAnsiTheme="majorHAnsi" w:cstheme="majorHAnsi"/>
          <w:lang w:val="en-US"/>
        </w:rPr>
        <w:t>For the last section,</w:t>
      </w:r>
      <w:r w:rsidR="00CB47F3" w:rsidRPr="00F37E71">
        <w:rPr>
          <w:rFonts w:asciiTheme="majorHAnsi" w:hAnsiTheme="majorHAnsi" w:cstheme="majorHAnsi"/>
          <w:lang w:val="en-US"/>
        </w:rPr>
        <w:t xml:space="preserve"> open </w:t>
      </w:r>
      <w:r w:rsidR="00322872" w:rsidRPr="00F37E71">
        <w:rPr>
          <w:rFonts w:asciiTheme="majorHAnsi" w:hAnsiTheme="majorHAnsi" w:cstheme="majorHAnsi"/>
          <w:lang w:val="en-US"/>
        </w:rPr>
        <w:t xml:space="preserve">questions </w:t>
      </w:r>
      <w:r w:rsidR="00B45966" w:rsidRPr="00F37E71">
        <w:rPr>
          <w:rFonts w:asciiTheme="majorHAnsi" w:hAnsiTheme="majorHAnsi" w:cstheme="majorHAnsi"/>
          <w:lang w:val="en-US"/>
        </w:rPr>
        <w:t>that should guide the next efforts of the research</w:t>
      </w:r>
      <w:r w:rsidR="00C677F8" w:rsidRPr="00F37E71">
        <w:rPr>
          <w:rFonts w:asciiTheme="majorHAnsi" w:hAnsiTheme="majorHAnsi" w:cstheme="majorHAnsi"/>
          <w:lang w:val="en-US"/>
        </w:rPr>
        <w:t xml:space="preserve"> were presented.</w:t>
      </w:r>
    </w:p>
    <w:p w14:paraId="0F4816DB" w14:textId="4A386BF2" w:rsidR="0031568A" w:rsidRPr="00F37E71" w:rsidRDefault="007D28A4" w:rsidP="00A61211">
      <w:pPr>
        <w:pStyle w:val="Heading1"/>
        <w:rPr>
          <w:rFonts w:cstheme="majorHAnsi"/>
        </w:rPr>
      </w:pPr>
      <w:bookmarkStart w:id="0" w:name="_Toc4061327"/>
      <w:bookmarkStart w:id="1" w:name="_Toc4061347"/>
      <w:bookmarkStart w:id="2" w:name="_Toc4061651"/>
      <w:bookmarkStart w:id="3" w:name="_Toc4418991"/>
      <w:r w:rsidRPr="00F37E71">
        <w:rPr>
          <w:rFonts w:cstheme="majorHAnsi"/>
        </w:rPr>
        <w:t>I</w:t>
      </w:r>
      <w:bookmarkEnd w:id="0"/>
      <w:bookmarkEnd w:id="1"/>
      <w:bookmarkEnd w:id="2"/>
      <w:r w:rsidR="007A4596" w:rsidRPr="00F37E71">
        <w:rPr>
          <w:rFonts w:cstheme="majorHAnsi"/>
        </w:rPr>
        <w:t>NTRODUCTION</w:t>
      </w:r>
      <w:bookmarkEnd w:id="3"/>
    </w:p>
    <w:p w14:paraId="3A173313" w14:textId="107C2A55" w:rsidR="003E3364" w:rsidRPr="00F37E71" w:rsidRDefault="00DD515D" w:rsidP="009C425A">
      <w:pPr>
        <w:jc w:val="both"/>
        <w:rPr>
          <w:rFonts w:asciiTheme="majorHAnsi" w:hAnsiTheme="majorHAnsi" w:cstheme="majorHAnsi"/>
          <w:lang w:val="en-US"/>
        </w:rPr>
      </w:pPr>
      <w:bookmarkStart w:id="4" w:name="_Toc4061348"/>
      <w:bookmarkEnd w:id="4"/>
      <w:r w:rsidRPr="00F37E71">
        <w:rPr>
          <w:rFonts w:asciiTheme="majorHAnsi" w:hAnsiTheme="majorHAnsi" w:cstheme="majorHAnsi"/>
          <w:lang w:val="en-US"/>
        </w:rPr>
        <w:t>M</w:t>
      </w:r>
      <w:r w:rsidR="0068793B" w:rsidRPr="00F37E71">
        <w:rPr>
          <w:rFonts w:asciiTheme="majorHAnsi" w:hAnsiTheme="majorHAnsi" w:cstheme="majorHAnsi"/>
          <w:lang w:val="en-US"/>
        </w:rPr>
        <w:t>odelling</w:t>
      </w:r>
      <w:r w:rsidR="00517E08" w:rsidRPr="00F37E71">
        <w:rPr>
          <w:rFonts w:asciiTheme="majorHAnsi" w:hAnsiTheme="majorHAnsi" w:cstheme="majorHAnsi"/>
          <w:lang w:val="en-US"/>
        </w:rPr>
        <w:t xml:space="preserve"> </w:t>
      </w:r>
      <w:r w:rsidR="00656250" w:rsidRPr="00F37E71">
        <w:rPr>
          <w:rFonts w:asciiTheme="majorHAnsi" w:hAnsiTheme="majorHAnsi" w:cstheme="majorHAnsi"/>
          <w:lang w:val="en-US"/>
        </w:rPr>
        <w:t xml:space="preserve">sanitary </w:t>
      </w:r>
      <w:r w:rsidR="00517E08" w:rsidRPr="00F37E71">
        <w:rPr>
          <w:rFonts w:asciiTheme="majorHAnsi" w:hAnsiTheme="majorHAnsi" w:cstheme="majorHAnsi"/>
          <w:lang w:val="en-US"/>
        </w:rPr>
        <w:t>sewer network</w:t>
      </w:r>
      <w:r w:rsidR="00371C4D" w:rsidRPr="00F37E71">
        <w:rPr>
          <w:rFonts w:asciiTheme="majorHAnsi" w:hAnsiTheme="majorHAnsi" w:cstheme="majorHAnsi"/>
          <w:lang w:val="en-US"/>
        </w:rPr>
        <w:t xml:space="preserve"> </w:t>
      </w:r>
      <w:r w:rsidR="00EF7E46" w:rsidRPr="00F37E71">
        <w:rPr>
          <w:rFonts w:asciiTheme="majorHAnsi" w:hAnsiTheme="majorHAnsi" w:cstheme="majorHAnsi"/>
          <w:lang w:val="en-US"/>
        </w:rPr>
        <w:t xml:space="preserve">flows </w:t>
      </w:r>
      <w:r w:rsidR="00FD05D5" w:rsidRPr="00F37E71">
        <w:rPr>
          <w:rFonts w:asciiTheme="majorHAnsi" w:hAnsiTheme="majorHAnsi" w:cstheme="majorHAnsi"/>
          <w:lang w:val="en-US"/>
        </w:rPr>
        <w:t>allow</w:t>
      </w:r>
      <w:r w:rsidR="00371C4D" w:rsidRPr="00F37E71">
        <w:rPr>
          <w:rFonts w:asciiTheme="majorHAnsi" w:hAnsiTheme="majorHAnsi" w:cstheme="majorHAnsi"/>
          <w:lang w:val="en-US"/>
        </w:rPr>
        <w:t xml:space="preserve"> </w:t>
      </w:r>
      <w:r w:rsidR="00A43CD6" w:rsidRPr="00F37E71">
        <w:rPr>
          <w:rFonts w:asciiTheme="majorHAnsi" w:hAnsiTheme="majorHAnsi" w:cstheme="majorHAnsi"/>
          <w:lang w:val="en-US"/>
        </w:rPr>
        <w:t xml:space="preserve">cities </w:t>
      </w:r>
      <w:r w:rsidR="00093C75" w:rsidRPr="00F37E71">
        <w:rPr>
          <w:rFonts w:asciiTheme="majorHAnsi" w:hAnsiTheme="majorHAnsi" w:cstheme="majorHAnsi"/>
          <w:lang w:val="en-US"/>
        </w:rPr>
        <w:t xml:space="preserve">to understand and </w:t>
      </w:r>
      <w:r w:rsidR="000C67D0" w:rsidRPr="00F37E71">
        <w:rPr>
          <w:rFonts w:asciiTheme="majorHAnsi" w:hAnsiTheme="majorHAnsi" w:cstheme="majorHAnsi"/>
          <w:lang w:val="en-US"/>
        </w:rPr>
        <w:t>solve</w:t>
      </w:r>
      <w:r w:rsidR="00A2760A" w:rsidRPr="00F37E71">
        <w:rPr>
          <w:rFonts w:asciiTheme="majorHAnsi" w:hAnsiTheme="majorHAnsi" w:cstheme="majorHAnsi"/>
          <w:lang w:val="en-US"/>
        </w:rPr>
        <w:t xml:space="preserve"> </w:t>
      </w:r>
      <w:r w:rsidR="00093C75" w:rsidRPr="00F37E71">
        <w:rPr>
          <w:rFonts w:asciiTheme="majorHAnsi" w:hAnsiTheme="majorHAnsi" w:cstheme="majorHAnsi"/>
          <w:lang w:val="en-US"/>
        </w:rPr>
        <w:t>issues</w:t>
      </w:r>
      <w:r w:rsidR="00AD4D60" w:rsidRPr="00F37E71">
        <w:rPr>
          <w:rFonts w:asciiTheme="majorHAnsi" w:hAnsiTheme="majorHAnsi" w:cstheme="majorHAnsi"/>
          <w:lang w:val="en-US"/>
        </w:rPr>
        <w:t xml:space="preserve"> that impact</w:t>
      </w:r>
      <w:r w:rsidR="00E449CE" w:rsidRPr="00F37E71">
        <w:rPr>
          <w:rFonts w:asciiTheme="majorHAnsi" w:hAnsiTheme="majorHAnsi" w:cstheme="majorHAnsi"/>
          <w:lang w:val="en-US"/>
        </w:rPr>
        <w:t xml:space="preserve"> </w:t>
      </w:r>
      <w:r w:rsidR="00093C75" w:rsidRPr="00F37E71">
        <w:rPr>
          <w:rFonts w:asciiTheme="majorHAnsi" w:hAnsiTheme="majorHAnsi" w:cstheme="majorHAnsi"/>
          <w:lang w:val="en-US"/>
        </w:rPr>
        <w:t xml:space="preserve">its </w:t>
      </w:r>
      <w:r w:rsidR="00E449CE" w:rsidRPr="00F37E71">
        <w:rPr>
          <w:rFonts w:asciiTheme="majorHAnsi" w:hAnsiTheme="majorHAnsi" w:cstheme="majorHAnsi"/>
          <w:lang w:val="en-US"/>
        </w:rPr>
        <w:t>s</w:t>
      </w:r>
      <w:r w:rsidR="000E6552" w:rsidRPr="00F37E71">
        <w:rPr>
          <w:rFonts w:asciiTheme="majorHAnsi" w:hAnsiTheme="majorHAnsi" w:cstheme="majorHAnsi"/>
          <w:lang w:val="en-US"/>
        </w:rPr>
        <w:t>ociety</w:t>
      </w:r>
      <w:r w:rsidR="00A2760A" w:rsidRPr="00F37E71">
        <w:rPr>
          <w:rFonts w:asciiTheme="majorHAnsi" w:hAnsiTheme="majorHAnsi" w:cstheme="majorHAnsi"/>
          <w:lang w:val="en-US"/>
        </w:rPr>
        <w:t xml:space="preserve">, </w:t>
      </w:r>
      <w:r w:rsidR="000E6552" w:rsidRPr="00F37E71">
        <w:rPr>
          <w:rFonts w:asciiTheme="majorHAnsi" w:hAnsiTheme="majorHAnsi" w:cstheme="majorHAnsi"/>
          <w:lang w:val="en-US"/>
        </w:rPr>
        <w:t>e</w:t>
      </w:r>
      <w:r w:rsidR="00A2760A" w:rsidRPr="00F37E71">
        <w:rPr>
          <w:rFonts w:asciiTheme="majorHAnsi" w:hAnsiTheme="majorHAnsi" w:cstheme="majorHAnsi"/>
          <w:lang w:val="en-US"/>
        </w:rPr>
        <w:t xml:space="preserve">nvironment and </w:t>
      </w:r>
      <w:r w:rsidR="000E6552" w:rsidRPr="00F37E71">
        <w:rPr>
          <w:rFonts w:asciiTheme="majorHAnsi" w:hAnsiTheme="majorHAnsi" w:cstheme="majorHAnsi"/>
          <w:lang w:val="en-US"/>
        </w:rPr>
        <w:t>economy</w:t>
      </w:r>
      <w:r w:rsidR="00093C75" w:rsidRPr="00F37E71">
        <w:rPr>
          <w:rFonts w:asciiTheme="majorHAnsi" w:hAnsiTheme="majorHAnsi" w:cstheme="majorHAnsi"/>
          <w:lang w:val="en-US"/>
        </w:rPr>
        <w:t xml:space="preserve">. </w:t>
      </w:r>
      <w:r w:rsidR="002D4950" w:rsidRPr="00F37E71">
        <w:rPr>
          <w:rFonts w:asciiTheme="majorHAnsi" w:hAnsiTheme="majorHAnsi" w:cstheme="majorHAnsi"/>
          <w:lang w:val="en-US"/>
        </w:rPr>
        <w:t xml:space="preserve">To model </w:t>
      </w:r>
      <w:r w:rsidR="007255D7" w:rsidRPr="00F37E71">
        <w:rPr>
          <w:rFonts w:asciiTheme="majorHAnsi" w:hAnsiTheme="majorHAnsi" w:cstheme="majorHAnsi"/>
          <w:lang w:val="en-US"/>
        </w:rPr>
        <w:t xml:space="preserve">sanitary sewer network </w:t>
      </w:r>
      <w:r w:rsidR="007C3574" w:rsidRPr="00F37E71">
        <w:rPr>
          <w:rFonts w:asciiTheme="majorHAnsi" w:hAnsiTheme="majorHAnsi" w:cstheme="majorHAnsi"/>
          <w:lang w:val="en-US"/>
        </w:rPr>
        <w:t>flows</w:t>
      </w:r>
      <w:r w:rsidR="007255D7" w:rsidRPr="00F37E71">
        <w:rPr>
          <w:rFonts w:asciiTheme="majorHAnsi" w:hAnsiTheme="majorHAnsi" w:cstheme="majorHAnsi"/>
          <w:lang w:val="en-US"/>
        </w:rPr>
        <w:t xml:space="preserve">, </w:t>
      </w:r>
      <w:r w:rsidR="002D4950" w:rsidRPr="00F37E71">
        <w:rPr>
          <w:rFonts w:asciiTheme="majorHAnsi" w:hAnsiTheme="majorHAnsi" w:cstheme="majorHAnsi"/>
          <w:lang w:val="en-US"/>
        </w:rPr>
        <w:t>it is first necessary to</w:t>
      </w:r>
      <w:r w:rsidR="007C3574" w:rsidRPr="00F37E71">
        <w:rPr>
          <w:rFonts w:asciiTheme="majorHAnsi" w:hAnsiTheme="majorHAnsi" w:cstheme="majorHAnsi"/>
          <w:lang w:val="en-US"/>
        </w:rPr>
        <w:t xml:space="preserve"> identify the </w:t>
      </w:r>
      <w:r w:rsidR="005171CA" w:rsidRPr="00F37E71">
        <w:rPr>
          <w:rFonts w:asciiTheme="majorHAnsi" w:hAnsiTheme="majorHAnsi" w:cstheme="majorHAnsi"/>
          <w:lang w:val="en-US"/>
        </w:rPr>
        <w:t>behavior</w:t>
      </w:r>
      <w:r w:rsidR="007C3574" w:rsidRPr="00F37E71">
        <w:rPr>
          <w:rFonts w:asciiTheme="majorHAnsi" w:hAnsiTheme="majorHAnsi" w:cstheme="majorHAnsi"/>
          <w:lang w:val="en-US"/>
        </w:rPr>
        <w:t xml:space="preserve"> of the system. Flows in the network </w:t>
      </w:r>
      <w:r w:rsidR="00B62E08" w:rsidRPr="00F37E71">
        <w:rPr>
          <w:rFonts w:asciiTheme="majorHAnsi" w:hAnsiTheme="majorHAnsi" w:cstheme="majorHAnsi"/>
          <w:lang w:val="en-US"/>
        </w:rPr>
        <w:t>usually have two different behaviors</w:t>
      </w:r>
      <w:r w:rsidR="005A51D1" w:rsidRPr="00F37E71">
        <w:rPr>
          <w:rFonts w:asciiTheme="majorHAnsi" w:hAnsiTheme="majorHAnsi" w:cstheme="majorHAnsi"/>
          <w:lang w:val="en-US"/>
        </w:rPr>
        <w:t xml:space="preserve"> that are classified as</w:t>
      </w:r>
      <w:r w:rsidR="00361AD8" w:rsidRPr="00F37E71">
        <w:rPr>
          <w:rFonts w:asciiTheme="majorHAnsi" w:hAnsiTheme="majorHAnsi" w:cstheme="majorHAnsi"/>
          <w:lang w:val="en-US"/>
        </w:rPr>
        <w:t>: 1.</w:t>
      </w:r>
      <w:r w:rsidR="002940EB" w:rsidRPr="00F37E71">
        <w:rPr>
          <w:rFonts w:asciiTheme="majorHAnsi" w:hAnsiTheme="majorHAnsi" w:cstheme="majorHAnsi"/>
          <w:lang w:val="en-US"/>
        </w:rPr>
        <w:t xml:space="preserve"> dry-weather flow </w:t>
      </w:r>
      <w:r w:rsidR="009B184E" w:rsidRPr="00F37E71">
        <w:rPr>
          <w:rFonts w:asciiTheme="majorHAnsi" w:hAnsiTheme="majorHAnsi" w:cstheme="majorHAnsi"/>
          <w:lang w:val="en-US"/>
        </w:rPr>
        <w:t>(DWF)</w:t>
      </w:r>
      <w:r w:rsidR="00361AD8" w:rsidRPr="00F37E71">
        <w:rPr>
          <w:rFonts w:asciiTheme="majorHAnsi" w:hAnsiTheme="majorHAnsi" w:cstheme="majorHAnsi"/>
          <w:lang w:val="en-US"/>
        </w:rPr>
        <w:t>; 2.</w:t>
      </w:r>
      <w:r w:rsidR="002940EB" w:rsidRPr="00F37E71">
        <w:rPr>
          <w:rFonts w:asciiTheme="majorHAnsi" w:hAnsiTheme="majorHAnsi" w:cstheme="majorHAnsi"/>
          <w:lang w:val="en-US"/>
        </w:rPr>
        <w:t xml:space="preserve"> wet-weather flow</w:t>
      </w:r>
      <w:r w:rsidR="009B184E" w:rsidRPr="00F37E71">
        <w:rPr>
          <w:rFonts w:asciiTheme="majorHAnsi" w:hAnsiTheme="majorHAnsi" w:cstheme="majorHAnsi"/>
          <w:lang w:val="en-US"/>
        </w:rPr>
        <w:t xml:space="preserve"> (WWF)</w:t>
      </w:r>
      <w:r w:rsidR="00EE6B25" w:rsidRPr="00F37E71">
        <w:rPr>
          <w:rFonts w:asciiTheme="majorHAnsi" w:hAnsiTheme="majorHAnsi" w:cstheme="majorHAnsi"/>
          <w:lang w:val="en-US"/>
        </w:rPr>
        <w:t xml:space="preserve"> </w:t>
      </w:r>
      <w:r w:rsidR="00EE6B25"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EE6B25"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EE6B25" w:rsidRPr="00F37E71">
        <w:rPr>
          <w:rFonts w:asciiTheme="majorHAnsi" w:hAnsiTheme="majorHAnsi" w:cstheme="majorHAnsi"/>
          <w:lang w:val="en-US"/>
        </w:rPr>
        <w:fldChar w:fldCharType="end"/>
      </w:r>
      <w:r w:rsidR="00EE6B25" w:rsidRPr="00F37E71">
        <w:rPr>
          <w:rFonts w:asciiTheme="majorHAnsi" w:hAnsiTheme="majorHAnsi" w:cstheme="majorHAnsi"/>
          <w:lang w:val="en-US"/>
        </w:rPr>
        <w:t>.</w:t>
      </w:r>
      <w:r w:rsidR="009A2844" w:rsidRPr="00F37E71">
        <w:rPr>
          <w:rFonts w:asciiTheme="majorHAnsi" w:hAnsiTheme="majorHAnsi" w:cstheme="majorHAnsi"/>
          <w:lang w:val="en-US"/>
        </w:rPr>
        <w:t xml:space="preserve"> </w:t>
      </w:r>
      <w:r w:rsidR="00E16436" w:rsidRPr="00F37E71">
        <w:rPr>
          <w:rFonts w:asciiTheme="majorHAnsi" w:hAnsiTheme="majorHAnsi" w:cstheme="majorHAnsi"/>
          <w:lang w:val="en-US"/>
        </w:rPr>
        <w:t>To apply a c</w:t>
      </w:r>
      <w:r w:rsidR="00312C03" w:rsidRPr="00F37E71">
        <w:rPr>
          <w:rFonts w:asciiTheme="majorHAnsi" w:hAnsiTheme="majorHAnsi" w:cstheme="majorHAnsi"/>
          <w:lang w:val="en-US"/>
        </w:rPr>
        <w:t xml:space="preserve">ontinuous simulation and </w:t>
      </w:r>
      <w:r w:rsidR="00A61F50">
        <w:rPr>
          <w:rFonts w:asciiTheme="majorHAnsi" w:hAnsiTheme="majorHAnsi" w:cstheme="majorHAnsi"/>
          <w:lang w:val="en-US"/>
        </w:rPr>
        <w:t xml:space="preserve">successfully </w:t>
      </w:r>
      <w:r w:rsidR="00312C03" w:rsidRPr="00F37E71">
        <w:rPr>
          <w:rFonts w:asciiTheme="majorHAnsi" w:hAnsiTheme="majorHAnsi" w:cstheme="majorHAnsi"/>
          <w:lang w:val="en-US"/>
        </w:rPr>
        <w:t>forecast the flows in the sanitary sewer system</w:t>
      </w:r>
      <w:r w:rsidR="00A61F50">
        <w:rPr>
          <w:rFonts w:asciiTheme="majorHAnsi" w:hAnsiTheme="majorHAnsi" w:cstheme="majorHAnsi"/>
          <w:lang w:val="en-US"/>
        </w:rPr>
        <w:t>,</w:t>
      </w:r>
      <w:r w:rsidR="00E16436" w:rsidRPr="00F37E71">
        <w:rPr>
          <w:rFonts w:asciiTheme="majorHAnsi" w:hAnsiTheme="majorHAnsi" w:cstheme="majorHAnsi"/>
          <w:lang w:val="en-US"/>
        </w:rPr>
        <w:t xml:space="preserve"> </w:t>
      </w:r>
      <w:r w:rsidR="000B4D69" w:rsidRPr="00F37E71">
        <w:rPr>
          <w:rFonts w:asciiTheme="majorHAnsi" w:hAnsiTheme="majorHAnsi" w:cstheme="majorHAnsi"/>
          <w:lang w:val="en-US"/>
        </w:rPr>
        <w:t xml:space="preserve">the model should be able to account for </w:t>
      </w:r>
      <w:r w:rsidR="00E16436" w:rsidRPr="00F37E71">
        <w:rPr>
          <w:rFonts w:asciiTheme="majorHAnsi" w:hAnsiTheme="majorHAnsi" w:cstheme="majorHAnsi"/>
          <w:lang w:val="en-US"/>
        </w:rPr>
        <w:t>both DWF and WWF</w:t>
      </w:r>
      <w:r w:rsidR="000B4D69" w:rsidRPr="00F37E71">
        <w:rPr>
          <w:rFonts w:asciiTheme="majorHAnsi" w:hAnsiTheme="majorHAnsi" w:cstheme="majorHAnsi"/>
          <w:lang w:val="en-US"/>
        </w:rPr>
        <w:t>.</w:t>
      </w:r>
    </w:p>
    <w:p w14:paraId="0A7AB36C" w14:textId="0C5A8AA4" w:rsidR="00346835" w:rsidRPr="00F37E71" w:rsidRDefault="002F2A07" w:rsidP="000870CF">
      <w:pPr>
        <w:jc w:val="both"/>
        <w:rPr>
          <w:rFonts w:asciiTheme="majorHAnsi" w:hAnsiTheme="majorHAnsi" w:cstheme="majorHAnsi"/>
          <w:lang w:val="en-US"/>
        </w:rPr>
      </w:pPr>
      <w:r w:rsidRPr="00F37E71">
        <w:rPr>
          <w:rFonts w:asciiTheme="majorHAnsi" w:hAnsiTheme="majorHAnsi" w:cstheme="majorHAnsi"/>
          <w:lang w:val="en-US"/>
        </w:rPr>
        <w:t>Typically,</w:t>
      </w:r>
      <w:r w:rsidR="00CF18F0" w:rsidRPr="00F37E71">
        <w:rPr>
          <w:rFonts w:asciiTheme="majorHAnsi" w:hAnsiTheme="majorHAnsi" w:cstheme="majorHAnsi"/>
          <w:lang w:val="en-US"/>
        </w:rPr>
        <w:t xml:space="preserve"> </w:t>
      </w:r>
      <w:r w:rsidR="00813CC3" w:rsidRPr="00F37E71">
        <w:rPr>
          <w:rFonts w:asciiTheme="majorHAnsi" w:hAnsiTheme="majorHAnsi" w:cstheme="majorHAnsi"/>
          <w:lang w:val="en-US"/>
        </w:rPr>
        <w:t>DWF</w:t>
      </w:r>
      <w:r w:rsidR="000C3559" w:rsidRPr="00F37E71">
        <w:rPr>
          <w:rFonts w:asciiTheme="majorHAnsi" w:hAnsiTheme="majorHAnsi" w:cstheme="majorHAnsi"/>
          <w:lang w:val="en-US"/>
        </w:rPr>
        <w:t xml:space="preserve"> </w:t>
      </w:r>
      <w:r w:rsidR="00813CC3" w:rsidRPr="00F37E71">
        <w:rPr>
          <w:rFonts w:asciiTheme="majorHAnsi" w:hAnsiTheme="majorHAnsi" w:cstheme="majorHAnsi"/>
          <w:lang w:val="en-US"/>
        </w:rPr>
        <w:t xml:space="preserve">pattern </w:t>
      </w:r>
      <w:r w:rsidR="000C3559" w:rsidRPr="00F37E71">
        <w:rPr>
          <w:rFonts w:asciiTheme="majorHAnsi" w:hAnsiTheme="majorHAnsi" w:cstheme="majorHAnsi"/>
          <w:lang w:val="en-US"/>
        </w:rPr>
        <w:t xml:space="preserve">can be estimated by </w:t>
      </w:r>
      <w:r w:rsidR="00F90B72" w:rsidRPr="00F37E71">
        <w:rPr>
          <w:rFonts w:asciiTheme="majorHAnsi" w:hAnsiTheme="majorHAnsi" w:cstheme="majorHAnsi"/>
          <w:lang w:val="en-US"/>
        </w:rPr>
        <w:t xml:space="preserve">analyzing historical data </w:t>
      </w:r>
      <w:r w:rsidR="00462158" w:rsidRPr="00F37E71">
        <w:rPr>
          <w:rFonts w:asciiTheme="majorHAnsi" w:hAnsiTheme="majorHAnsi" w:cstheme="majorHAnsi"/>
          <w:lang w:val="en-US"/>
        </w:rPr>
        <w:t>from</w:t>
      </w:r>
      <w:r w:rsidR="007D1DFE" w:rsidRPr="00F37E71">
        <w:rPr>
          <w:rFonts w:asciiTheme="majorHAnsi" w:hAnsiTheme="majorHAnsi" w:cstheme="majorHAnsi"/>
          <w:lang w:val="en-US"/>
        </w:rPr>
        <w:t xml:space="preserve"> </w:t>
      </w:r>
      <w:r w:rsidR="00970B67" w:rsidRPr="00F37E71">
        <w:rPr>
          <w:rFonts w:asciiTheme="majorHAnsi" w:hAnsiTheme="majorHAnsi" w:cstheme="majorHAnsi"/>
          <w:lang w:val="en-US"/>
        </w:rPr>
        <w:t xml:space="preserve">flow measurements available </w:t>
      </w:r>
      <w:r w:rsidR="003271E9" w:rsidRPr="00F37E71">
        <w:rPr>
          <w:rFonts w:asciiTheme="majorHAnsi" w:hAnsiTheme="majorHAnsi" w:cstheme="majorHAnsi"/>
          <w:lang w:val="en-US"/>
        </w:rPr>
        <w:t>along the network or at the downstream end</w:t>
      </w:r>
      <w:r w:rsidR="00056817" w:rsidRPr="00F37E71">
        <w:rPr>
          <w:rFonts w:asciiTheme="majorHAnsi" w:hAnsiTheme="majorHAnsi" w:cstheme="majorHAnsi"/>
          <w:lang w:val="en-US"/>
        </w:rPr>
        <w:t xml:space="preserve"> during dry periods</w:t>
      </w:r>
      <w:r w:rsidR="00813CC3" w:rsidRPr="00F37E71">
        <w:rPr>
          <w:rFonts w:asciiTheme="majorHAnsi" w:hAnsiTheme="majorHAnsi" w:cstheme="majorHAnsi"/>
          <w:lang w:val="en-US"/>
        </w:rPr>
        <w:t xml:space="preserve"> </w:t>
      </w:r>
      <w:r w:rsidR="00056817"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056817"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[2]</w:t>
      </w:r>
      <w:r w:rsidR="00056817" w:rsidRPr="00F37E71">
        <w:rPr>
          <w:rFonts w:asciiTheme="majorHAnsi" w:hAnsiTheme="majorHAnsi" w:cstheme="majorHAnsi"/>
          <w:lang w:val="en-US"/>
        </w:rPr>
        <w:fldChar w:fldCharType="end"/>
      </w:r>
      <w:r w:rsidR="000D528C" w:rsidRPr="00F37E71">
        <w:rPr>
          <w:rFonts w:asciiTheme="majorHAnsi" w:hAnsiTheme="majorHAnsi" w:cstheme="majorHAnsi"/>
          <w:lang w:val="en-US"/>
        </w:rPr>
        <w:t>.</w:t>
      </w:r>
      <w:r w:rsidR="00A7657A" w:rsidRPr="00F37E71">
        <w:rPr>
          <w:rFonts w:asciiTheme="majorHAnsi" w:hAnsiTheme="majorHAnsi" w:cstheme="majorHAnsi"/>
          <w:lang w:val="en-US"/>
        </w:rPr>
        <w:t xml:space="preserve"> </w:t>
      </w:r>
      <w:r w:rsidR="00FF3F7F" w:rsidRPr="00F37E71">
        <w:rPr>
          <w:rFonts w:asciiTheme="majorHAnsi" w:hAnsiTheme="majorHAnsi" w:cstheme="majorHAnsi"/>
          <w:lang w:val="en-US"/>
        </w:rPr>
        <w:t xml:space="preserve">Intuitively, </w:t>
      </w:r>
      <w:r w:rsidR="001D7587">
        <w:rPr>
          <w:rFonts w:asciiTheme="majorHAnsi" w:hAnsiTheme="majorHAnsi" w:cstheme="majorHAnsi"/>
          <w:lang w:val="en-US"/>
        </w:rPr>
        <w:t xml:space="preserve">usually </w:t>
      </w:r>
      <w:r w:rsidR="006D289A" w:rsidRPr="00F37E71">
        <w:rPr>
          <w:rFonts w:asciiTheme="majorHAnsi" w:hAnsiTheme="majorHAnsi" w:cstheme="majorHAnsi"/>
          <w:lang w:val="en-US"/>
        </w:rPr>
        <w:t xml:space="preserve">more </w:t>
      </w:r>
      <w:r w:rsidR="00E64C9E" w:rsidRPr="00F37E71">
        <w:rPr>
          <w:rFonts w:asciiTheme="majorHAnsi" w:hAnsiTheme="majorHAnsi" w:cstheme="majorHAnsi"/>
          <w:lang w:val="en-US"/>
        </w:rPr>
        <w:t xml:space="preserve">water </w:t>
      </w:r>
      <w:r w:rsidR="006D289A" w:rsidRPr="00F37E71">
        <w:rPr>
          <w:rFonts w:asciiTheme="majorHAnsi" w:hAnsiTheme="majorHAnsi" w:cstheme="majorHAnsi"/>
          <w:lang w:val="en-US"/>
        </w:rPr>
        <w:t xml:space="preserve">is </w:t>
      </w:r>
      <w:r w:rsidR="00E64C9E" w:rsidRPr="00F37E71">
        <w:rPr>
          <w:rFonts w:asciiTheme="majorHAnsi" w:hAnsiTheme="majorHAnsi" w:cstheme="majorHAnsi"/>
          <w:lang w:val="en-US"/>
        </w:rPr>
        <w:t>discharged into the sewer</w:t>
      </w:r>
      <w:r w:rsidR="006D289A" w:rsidRPr="00F37E71">
        <w:rPr>
          <w:rFonts w:asciiTheme="majorHAnsi" w:hAnsiTheme="majorHAnsi" w:cstheme="majorHAnsi"/>
          <w:lang w:val="en-US"/>
        </w:rPr>
        <w:t xml:space="preserve"> </w:t>
      </w:r>
      <w:r w:rsidR="00940A26" w:rsidRPr="00F37E71">
        <w:rPr>
          <w:rFonts w:asciiTheme="majorHAnsi" w:hAnsiTheme="majorHAnsi" w:cstheme="majorHAnsi"/>
          <w:lang w:val="en-US"/>
        </w:rPr>
        <w:t xml:space="preserve">in </w:t>
      </w:r>
      <w:proofErr w:type="gramStart"/>
      <w:r w:rsidR="006D289A" w:rsidRPr="00F37E71">
        <w:rPr>
          <w:rFonts w:asciiTheme="majorHAnsi" w:hAnsiTheme="majorHAnsi" w:cstheme="majorHAnsi"/>
          <w:lang w:val="en-US"/>
        </w:rPr>
        <w:t>day</w:t>
      </w:r>
      <w:r w:rsidR="00940A26" w:rsidRPr="00F37E71">
        <w:rPr>
          <w:rFonts w:asciiTheme="majorHAnsi" w:hAnsiTheme="majorHAnsi" w:cstheme="majorHAnsi"/>
          <w:lang w:val="en-US"/>
        </w:rPr>
        <w:t xml:space="preserve"> time</w:t>
      </w:r>
      <w:proofErr w:type="gramEnd"/>
      <w:r w:rsidR="008312C5" w:rsidRPr="00F37E71">
        <w:rPr>
          <w:rFonts w:asciiTheme="majorHAnsi" w:hAnsiTheme="majorHAnsi" w:cstheme="majorHAnsi"/>
          <w:lang w:val="en-US"/>
        </w:rPr>
        <w:t xml:space="preserve"> than during the nigh</w:t>
      </w:r>
      <w:r w:rsidR="00CE218E" w:rsidRPr="00F37E71">
        <w:rPr>
          <w:rFonts w:asciiTheme="majorHAnsi" w:hAnsiTheme="majorHAnsi" w:cstheme="majorHAnsi"/>
          <w:lang w:val="en-US"/>
        </w:rPr>
        <w:t>t</w:t>
      </w:r>
      <w:r w:rsidR="009D1BC2" w:rsidRPr="00F37E71">
        <w:rPr>
          <w:rFonts w:asciiTheme="majorHAnsi" w:hAnsiTheme="majorHAnsi" w:cstheme="majorHAnsi"/>
          <w:lang w:val="en-US"/>
        </w:rPr>
        <w:t>.</w:t>
      </w:r>
      <w:r w:rsidR="003173BF" w:rsidRPr="00F37E71">
        <w:rPr>
          <w:rFonts w:asciiTheme="majorHAnsi" w:hAnsiTheme="majorHAnsi" w:cstheme="majorHAnsi"/>
          <w:lang w:val="en-US"/>
        </w:rPr>
        <w:t xml:space="preserve"> </w:t>
      </w:r>
      <w:r w:rsidR="00AC7905" w:rsidRPr="00F37E71">
        <w:rPr>
          <w:rFonts w:asciiTheme="majorHAnsi" w:hAnsiTheme="majorHAnsi" w:cstheme="majorHAnsi"/>
          <w:lang w:val="en-US"/>
        </w:rPr>
        <w:t xml:space="preserve">More complexity is added </w:t>
      </w:r>
      <w:r w:rsidR="00CA0306" w:rsidRPr="00F37E71">
        <w:rPr>
          <w:rFonts w:asciiTheme="majorHAnsi" w:hAnsiTheme="majorHAnsi" w:cstheme="majorHAnsi"/>
          <w:lang w:val="en-US"/>
        </w:rPr>
        <w:t>when</w:t>
      </w:r>
      <w:r w:rsidR="00CB6436" w:rsidRPr="00F37E71">
        <w:rPr>
          <w:rFonts w:asciiTheme="majorHAnsi" w:hAnsiTheme="majorHAnsi" w:cstheme="majorHAnsi"/>
          <w:lang w:val="en-US"/>
        </w:rPr>
        <w:t xml:space="preserve"> trying to</w:t>
      </w:r>
      <w:r w:rsidR="00CA0306" w:rsidRPr="00F37E71">
        <w:rPr>
          <w:rFonts w:asciiTheme="majorHAnsi" w:hAnsiTheme="majorHAnsi" w:cstheme="majorHAnsi"/>
          <w:lang w:val="en-US"/>
        </w:rPr>
        <w:t xml:space="preserve"> </w:t>
      </w:r>
      <w:r w:rsidR="006B2F5C" w:rsidRPr="00F37E71">
        <w:rPr>
          <w:rFonts w:asciiTheme="majorHAnsi" w:hAnsiTheme="majorHAnsi" w:cstheme="majorHAnsi"/>
          <w:lang w:val="en-US"/>
        </w:rPr>
        <w:t>estimate</w:t>
      </w:r>
      <w:r w:rsidR="00CA0306" w:rsidRPr="00F37E71">
        <w:rPr>
          <w:rFonts w:asciiTheme="majorHAnsi" w:hAnsiTheme="majorHAnsi" w:cstheme="majorHAnsi"/>
          <w:lang w:val="en-US"/>
        </w:rPr>
        <w:t xml:space="preserve"> </w:t>
      </w:r>
      <w:r w:rsidR="00FE47ED" w:rsidRPr="00F37E71">
        <w:rPr>
          <w:rFonts w:asciiTheme="majorHAnsi" w:hAnsiTheme="majorHAnsi" w:cstheme="majorHAnsi"/>
          <w:lang w:val="en-US"/>
        </w:rPr>
        <w:t xml:space="preserve">WWF </w:t>
      </w:r>
      <w:r w:rsidR="00CA0306" w:rsidRPr="00F37E71">
        <w:rPr>
          <w:rFonts w:asciiTheme="majorHAnsi" w:hAnsiTheme="majorHAnsi" w:cstheme="majorHAnsi"/>
          <w:lang w:val="en-US"/>
        </w:rPr>
        <w:t>in the</w:t>
      </w:r>
      <w:r w:rsidR="00C1718C" w:rsidRPr="00F37E71">
        <w:rPr>
          <w:rFonts w:asciiTheme="majorHAnsi" w:hAnsiTheme="majorHAnsi" w:cstheme="majorHAnsi"/>
          <w:lang w:val="en-US"/>
        </w:rPr>
        <w:t xml:space="preserve"> sanitary</w:t>
      </w:r>
      <w:r w:rsidR="00CA0306" w:rsidRPr="00F37E71">
        <w:rPr>
          <w:rFonts w:asciiTheme="majorHAnsi" w:hAnsiTheme="majorHAnsi" w:cstheme="majorHAnsi"/>
          <w:lang w:val="en-US"/>
        </w:rPr>
        <w:t xml:space="preserve"> sewer network</w:t>
      </w:r>
      <w:r w:rsidR="00C63D3B" w:rsidRPr="00F37E71">
        <w:rPr>
          <w:rFonts w:asciiTheme="majorHAnsi" w:hAnsiTheme="majorHAnsi" w:cstheme="majorHAnsi"/>
          <w:lang w:val="en-US"/>
        </w:rPr>
        <w:t xml:space="preserve">. </w:t>
      </w:r>
      <w:r w:rsidR="002332FD" w:rsidRPr="00F37E71">
        <w:rPr>
          <w:rFonts w:asciiTheme="majorHAnsi" w:hAnsiTheme="majorHAnsi" w:cstheme="majorHAnsi"/>
          <w:lang w:val="en-US"/>
        </w:rPr>
        <w:t>F</w:t>
      </w:r>
      <w:r w:rsidR="00610DE6" w:rsidRPr="00F37E71">
        <w:rPr>
          <w:rFonts w:asciiTheme="majorHAnsi" w:hAnsiTheme="majorHAnsi" w:cstheme="majorHAnsi"/>
          <w:lang w:val="en-US"/>
        </w:rPr>
        <w:t>low increases in th</w:t>
      </w:r>
      <w:r w:rsidR="00197161" w:rsidRPr="00F37E71">
        <w:rPr>
          <w:rFonts w:asciiTheme="majorHAnsi" w:hAnsiTheme="majorHAnsi" w:cstheme="majorHAnsi"/>
          <w:lang w:val="en-US"/>
        </w:rPr>
        <w:t xml:space="preserve">e </w:t>
      </w:r>
      <w:r w:rsidR="00610DE6" w:rsidRPr="00F37E71">
        <w:rPr>
          <w:rFonts w:asciiTheme="majorHAnsi" w:hAnsiTheme="majorHAnsi" w:cstheme="majorHAnsi"/>
          <w:lang w:val="en-US"/>
        </w:rPr>
        <w:t xml:space="preserve">network due to </w:t>
      </w:r>
      <w:r w:rsidR="00E9115B" w:rsidRPr="00F37E71">
        <w:rPr>
          <w:rFonts w:asciiTheme="majorHAnsi" w:hAnsiTheme="majorHAnsi" w:cstheme="majorHAnsi"/>
          <w:lang w:val="en-US"/>
        </w:rPr>
        <w:t xml:space="preserve">inflow </w:t>
      </w:r>
      <w:r w:rsidR="00322F8F" w:rsidRPr="00F37E71">
        <w:rPr>
          <w:rFonts w:asciiTheme="majorHAnsi" w:hAnsiTheme="majorHAnsi" w:cstheme="majorHAnsi"/>
          <w:lang w:val="en-US"/>
        </w:rPr>
        <w:t xml:space="preserve">and infiltration </w:t>
      </w:r>
      <w:r w:rsidR="00AE0A6A" w:rsidRPr="00F37E71">
        <w:rPr>
          <w:rFonts w:asciiTheme="majorHAnsi" w:hAnsiTheme="majorHAnsi" w:cstheme="majorHAnsi"/>
          <w:lang w:val="en-US"/>
        </w:rPr>
        <w:t>often trigged</w:t>
      </w:r>
      <w:r w:rsidR="00D154F1" w:rsidRPr="00F37E71">
        <w:rPr>
          <w:rFonts w:asciiTheme="majorHAnsi" w:hAnsiTheme="majorHAnsi" w:cstheme="majorHAnsi"/>
          <w:lang w:val="en-US"/>
        </w:rPr>
        <w:t xml:space="preserve"> by r</w:t>
      </w:r>
      <w:r w:rsidR="00610DE6" w:rsidRPr="00F37E71">
        <w:rPr>
          <w:rFonts w:asciiTheme="majorHAnsi" w:hAnsiTheme="majorHAnsi" w:cstheme="majorHAnsi"/>
          <w:lang w:val="en-US"/>
        </w:rPr>
        <w:t>ainfall or snowmelt</w:t>
      </w:r>
      <w:r w:rsidR="00790151" w:rsidRPr="00F37E71">
        <w:rPr>
          <w:rFonts w:asciiTheme="majorHAnsi" w:hAnsiTheme="majorHAnsi" w:cstheme="majorHAnsi"/>
          <w:lang w:val="en-US"/>
        </w:rPr>
        <w:t xml:space="preserve">. </w:t>
      </w:r>
      <w:r w:rsidR="00346835" w:rsidRPr="00F37E71">
        <w:rPr>
          <w:rFonts w:asciiTheme="majorHAnsi" w:hAnsiTheme="majorHAnsi" w:cstheme="majorHAnsi"/>
          <w:lang w:val="en-US"/>
        </w:rPr>
        <w:t>This incremental</w:t>
      </w:r>
      <w:r w:rsidR="00D154F1" w:rsidRPr="00F37E71">
        <w:rPr>
          <w:rFonts w:asciiTheme="majorHAnsi" w:hAnsiTheme="majorHAnsi" w:cstheme="majorHAnsi"/>
          <w:lang w:val="en-US"/>
        </w:rPr>
        <w:t xml:space="preserve"> quantity of </w:t>
      </w:r>
      <w:r w:rsidR="00790151" w:rsidRPr="00F37E71">
        <w:rPr>
          <w:rFonts w:asciiTheme="majorHAnsi" w:hAnsiTheme="majorHAnsi" w:cstheme="majorHAnsi"/>
          <w:lang w:val="en-US"/>
        </w:rPr>
        <w:t xml:space="preserve">flow </w:t>
      </w:r>
      <w:r w:rsidR="0006502C" w:rsidRPr="00F37E71">
        <w:rPr>
          <w:rFonts w:asciiTheme="majorHAnsi" w:hAnsiTheme="majorHAnsi" w:cstheme="majorHAnsi"/>
          <w:lang w:val="en-US"/>
        </w:rPr>
        <w:t>which finds its way in</w:t>
      </w:r>
      <w:r w:rsidR="00EF3109">
        <w:rPr>
          <w:rFonts w:asciiTheme="majorHAnsi" w:hAnsiTheme="majorHAnsi" w:cstheme="majorHAnsi"/>
          <w:lang w:val="en-US"/>
        </w:rPr>
        <w:t>to the</w:t>
      </w:r>
      <w:r w:rsidR="0006502C" w:rsidRPr="00F37E71">
        <w:rPr>
          <w:rFonts w:asciiTheme="majorHAnsi" w:hAnsiTheme="majorHAnsi" w:cstheme="majorHAnsi"/>
          <w:lang w:val="en-US"/>
        </w:rPr>
        <w:t xml:space="preserve"> sanitary sewer network </w:t>
      </w:r>
      <w:r w:rsidR="00062AF0" w:rsidRPr="00F37E71">
        <w:rPr>
          <w:rFonts w:asciiTheme="majorHAnsi" w:hAnsiTheme="majorHAnsi" w:cstheme="majorHAnsi"/>
          <w:lang w:val="en-US"/>
        </w:rPr>
        <w:t xml:space="preserve">during a rainfall event </w:t>
      </w:r>
      <w:r w:rsidR="00465CBD" w:rsidRPr="00F37E71">
        <w:rPr>
          <w:rFonts w:asciiTheme="majorHAnsi" w:hAnsiTheme="majorHAnsi" w:cstheme="majorHAnsi"/>
          <w:lang w:val="en-US"/>
        </w:rPr>
        <w:t>is known by</w:t>
      </w:r>
      <w:r w:rsidR="00790151" w:rsidRPr="00F37E71">
        <w:rPr>
          <w:rFonts w:asciiTheme="majorHAnsi" w:hAnsiTheme="majorHAnsi" w:cstheme="majorHAnsi"/>
          <w:lang w:val="en-US"/>
        </w:rPr>
        <w:t xml:space="preserve"> Rainfall </w:t>
      </w:r>
      <w:r w:rsidR="007A6DEC" w:rsidRPr="00F37E71">
        <w:rPr>
          <w:rFonts w:asciiTheme="majorHAnsi" w:hAnsiTheme="majorHAnsi" w:cstheme="majorHAnsi"/>
          <w:lang w:val="en-US"/>
        </w:rPr>
        <w:t>D</w:t>
      </w:r>
      <w:r w:rsidR="00790151" w:rsidRPr="00F37E71">
        <w:rPr>
          <w:rFonts w:asciiTheme="majorHAnsi" w:hAnsiTheme="majorHAnsi" w:cstheme="majorHAnsi"/>
          <w:lang w:val="en-US"/>
        </w:rPr>
        <w:t xml:space="preserve">ependent </w:t>
      </w:r>
      <w:r w:rsidR="004E39BC" w:rsidRPr="00F37E71">
        <w:rPr>
          <w:rFonts w:asciiTheme="majorHAnsi" w:hAnsiTheme="majorHAnsi" w:cstheme="majorHAnsi"/>
          <w:lang w:val="en-US"/>
        </w:rPr>
        <w:t>I</w:t>
      </w:r>
      <w:r w:rsidR="00790151" w:rsidRPr="00F37E71">
        <w:rPr>
          <w:rFonts w:asciiTheme="majorHAnsi" w:hAnsiTheme="majorHAnsi" w:cstheme="majorHAnsi"/>
          <w:lang w:val="en-US"/>
        </w:rPr>
        <w:t xml:space="preserve">nflow and </w:t>
      </w:r>
      <w:r w:rsidR="004E39BC" w:rsidRPr="00F37E71">
        <w:rPr>
          <w:rFonts w:asciiTheme="majorHAnsi" w:hAnsiTheme="majorHAnsi" w:cstheme="majorHAnsi"/>
          <w:lang w:val="en-US"/>
        </w:rPr>
        <w:t>I</w:t>
      </w:r>
      <w:r w:rsidR="00790151" w:rsidRPr="00F37E71">
        <w:rPr>
          <w:rFonts w:asciiTheme="majorHAnsi" w:hAnsiTheme="majorHAnsi" w:cstheme="majorHAnsi"/>
          <w:lang w:val="en-US"/>
        </w:rPr>
        <w:t>nfiltration (RDII)</w:t>
      </w:r>
      <w:r w:rsidR="004F0950" w:rsidRPr="00F37E71">
        <w:rPr>
          <w:rFonts w:asciiTheme="majorHAnsi" w:hAnsiTheme="majorHAnsi" w:cstheme="majorHAnsi"/>
          <w:lang w:val="en-US"/>
        </w:rPr>
        <w:t>.</w:t>
      </w:r>
    </w:p>
    <w:p w14:paraId="2BC6B0F1" w14:textId="7D4C1C2D" w:rsidR="00664409" w:rsidRPr="00F37E71" w:rsidRDefault="0022502A" w:rsidP="000870CF">
      <w:pPr>
        <w:jc w:val="both"/>
        <w:rPr>
          <w:rFonts w:asciiTheme="majorHAnsi" w:hAnsiTheme="majorHAnsi" w:cstheme="majorHAnsi"/>
          <w:lang w:val="en-US"/>
        </w:rPr>
      </w:pPr>
      <w:r w:rsidRPr="00F37E71">
        <w:rPr>
          <w:rFonts w:asciiTheme="majorHAnsi" w:hAnsiTheme="majorHAnsi" w:cstheme="majorHAnsi"/>
          <w:lang w:val="en-US"/>
        </w:rPr>
        <w:t xml:space="preserve">The challenge </w:t>
      </w:r>
      <w:r w:rsidR="006810FD" w:rsidRPr="00F37E71">
        <w:rPr>
          <w:rFonts w:asciiTheme="majorHAnsi" w:hAnsiTheme="majorHAnsi" w:cstheme="majorHAnsi"/>
          <w:lang w:val="en-US"/>
        </w:rPr>
        <w:t xml:space="preserve">on </w:t>
      </w:r>
      <w:r w:rsidR="00664409" w:rsidRPr="00F37E71">
        <w:rPr>
          <w:rFonts w:asciiTheme="majorHAnsi" w:hAnsiTheme="majorHAnsi" w:cstheme="majorHAnsi"/>
          <w:lang w:val="en-US"/>
        </w:rPr>
        <w:t xml:space="preserve">RDII </w:t>
      </w:r>
      <w:r w:rsidR="00AD240D" w:rsidRPr="00F37E71">
        <w:rPr>
          <w:rFonts w:asciiTheme="majorHAnsi" w:hAnsiTheme="majorHAnsi" w:cstheme="majorHAnsi"/>
          <w:lang w:val="en-US"/>
        </w:rPr>
        <w:t>estimations</w:t>
      </w:r>
      <w:r w:rsidR="006810FD" w:rsidRPr="00F37E71">
        <w:rPr>
          <w:rFonts w:asciiTheme="majorHAnsi" w:hAnsiTheme="majorHAnsi" w:cstheme="majorHAnsi"/>
          <w:lang w:val="en-US"/>
        </w:rPr>
        <w:t xml:space="preserve"> lies upon </w:t>
      </w:r>
      <w:r w:rsidR="00F32507" w:rsidRPr="00F37E71">
        <w:rPr>
          <w:rFonts w:asciiTheme="majorHAnsi" w:hAnsiTheme="majorHAnsi" w:cstheme="majorHAnsi"/>
          <w:lang w:val="en-US"/>
        </w:rPr>
        <w:t xml:space="preserve">the different ways </w:t>
      </w:r>
      <w:r w:rsidR="00323E5F">
        <w:rPr>
          <w:rFonts w:asciiTheme="majorHAnsi" w:hAnsiTheme="majorHAnsi" w:cstheme="majorHAnsi"/>
          <w:lang w:val="en-US"/>
        </w:rPr>
        <w:t>storm</w:t>
      </w:r>
      <w:r w:rsidR="00CB11F9" w:rsidRPr="00F37E71">
        <w:rPr>
          <w:rFonts w:asciiTheme="majorHAnsi" w:hAnsiTheme="majorHAnsi" w:cstheme="majorHAnsi"/>
          <w:lang w:val="en-US"/>
        </w:rPr>
        <w:t xml:space="preserve">water enters a sanitary </w:t>
      </w:r>
      <w:r w:rsidR="00E82ECE" w:rsidRPr="00F37E71">
        <w:rPr>
          <w:rFonts w:asciiTheme="majorHAnsi" w:hAnsiTheme="majorHAnsi" w:cstheme="majorHAnsi"/>
          <w:lang w:val="en-US"/>
        </w:rPr>
        <w:t xml:space="preserve">or combined </w:t>
      </w:r>
      <w:r w:rsidR="00CB11F9" w:rsidRPr="00F37E71">
        <w:rPr>
          <w:rFonts w:asciiTheme="majorHAnsi" w:hAnsiTheme="majorHAnsi" w:cstheme="majorHAnsi"/>
          <w:lang w:val="en-US"/>
        </w:rPr>
        <w:t>sewer</w:t>
      </w:r>
      <w:r w:rsidR="000511A1" w:rsidRPr="00F37E71">
        <w:rPr>
          <w:rFonts w:asciiTheme="majorHAnsi" w:hAnsiTheme="majorHAnsi" w:cstheme="majorHAnsi"/>
          <w:lang w:val="en-US"/>
        </w:rPr>
        <w:t xml:space="preserve"> </w:t>
      </w:r>
      <w:r w:rsidR="000511A1"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sidR="000511A1"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[3]</w:t>
      </w:r>
      <w:r w:rsidR="000511A1" w:rsidRPr="00F37E71">
        <w:rPr>
          <w:rFonts w:asciiTheme="majorHAnsi" w:hAnsiTheme="majorHAnsi" w:cstheme="majorHAnsi"/>
          <w:lang w:val="en-US"/>
        </w:rPr>
        <w:fldChar w:fldCharType="end"/>
      </w:r>
      <w:r w:rsidR="005A4BB0" w:rsidRPr="00F37E71">
        <w:rPr>
          <w:rFonts w:asciiTheme="majorHAnsi" w:hAnsiTheme="majorHAnsi" w:cstheme="majorHAnsi"/>
          <w:lang w:val="en-US"/>
        </w:rPr>
        <w:t>.</w:t>
      </w:r>
      <w:r w:rsidR="00DB1951">
        <w:rPr>
          <w:rFonts w:asciiTheme="majorHAnsi" w:hAnsiTheme="majorHAnsi" w:cstheme="majorHAnsi"/>
          <w:lang w:val="en-US"/>
        </w:rPr>
        <w:t xml:space="preserve"> </w:t>
      </w:r>
      <w:r w:rsidR="00577C07" w:rsidRPr="00F37E71">
        <w:rPr>
          <w:rFonts w:asciiTheme="majorHAnsi" w:hAnsiTheme="majorHAnsi" w:cstheme="majorHAnsi"/>
          <w:lang w:val="en-US"/>
        </w:rPr>
        <w:t xml:space="preserve">Stormwater </w:t>
      </w:r>
      <w:r w:rsidR="00A962A5" w:rsidRPr="00F37E71">
        <w:rPr>
          <w:rFonts w:asciiTheme="majorHAnsi" w:hAnsiTheme="majorHAnsi" w:cstheme="majorHAnsi"/>
          <w:lang w:val="en-US"/>
        </w:rPr>
        <w:t xml:space="preserve">can </w:t>
      </w:r>
      <w:r w:rsidR="003B14B6" w:rsidRPr="00F37E71">
        <w:rPr>
          <w:rFonts w:asciiTheme="majorHAnsi" w:hAnsiTheme="majorHAnsi" w:cstheme="majorHAnsi"/>
          <w:lang w:val="en-US"/>
        </w:rPr>
        <w:t xml:space="preserve">inflow </w:t>
      </w:r>
      <w:r w:rsidR="004020A3" w:rsidRPr="00F37E71">
        <w:rPr>
          <w:rFonts w:asciiTheme="majorHAnsi" w:hAnsiTheme="majorHAnsi" w:cstheme="majorHAnsi"/>
          <w:lang w:val="en-US"/>
        </w:rPr>
        <w:t>to the</w:t>
      </w:r>
      <w:r w:rsidR="00E82ECE" w:rsidRPr="00F37E71">
        <w:rPr>
          <w:rFonts w:asciiTheme="majorHAnsi" w:hAnsiTheme="majorHAnsi" w:cstheme="majorHAnsi"/>
          <w:lang w:val="en-US"/>
        </w:rPr>
        <w:t xml:space="preserve"> </w:t>
      </w:r>
      <w:r w:rsidR="006E796D" w:rsidRPr="00F37E71">
        <w:rPr>
          <w:rFonts w:asciiTheme="majorHAnsi" w:hAnsiTheme="majorHAnsi" w:cstheme="majorHAnsi"/>
          <w:lang w:val="en-US"/>
        </w:rPr>
        <w:t>sanitary</w:t>
      </w:r>
      <w:r w:rsidR="00390CB5" w:rsidRPr="00F37E71">
        <w:rPr>
          <w:rFonts w:asciiTheme="majorHAnsi" w:hAnsiTheme="majorHAnsi" w:cstheme="majorHAnsi"/>
          <w:lang w:val="en-US"/>
        </w:rPr>
        <w:t xml:space="preserve"> or combined</w:t>
      </w:r>
      <w:r w:rsidR="006E796D" w:rsidRPr="00F37E71">
        <w:rPr>
          <w:rFonts w:asciiTheme="majorHAnsi" w:hAnsiTheme="majorHAnsi" w:cstheme="majorHAnsi"/>
          <w:lang w:val="en-US"/>
        </w:rPr>
        <w:t xml:space="preserve"> sewer </w:t>
      </w:r>
      <w:r w:rsidR="00857811" w:rsidRPr="00F37E71">
        <w:rPr>
          <w:rFonts w:asciiTheme="majorHAnsi" w:hAnsiTheme="majorHAnsi" w:cstheme="majorHAnsi"/>
          <w:lang w:val="en-US"/>
        </w:rPr>
        <w:t xml:space="preserve">network directly </w:t>
      </w:r>
      <w:r w:rsidR="009E4827" w:rsidRPr="00F37E71">
        <w:rPr>
          <w:rFonts w:asciiTheme="majorHAnsi" w:hAnsiTheme="majorHAnsi" w:cstheme="majorHAnsi"/>
          <w:lang w:val="en-US"/>
        </w:rPr>
        <w:t xml:space="preserve">through </w:t>
      </w:r>
      <w:r w:rsidR="002246DD" w:rsidRPr="00F37E71">
        <w:rPr>
          <w:rFonts w:asciiTheme="majorHAnsi" w:hAnsiTheme="majorHAnsi" w:cstheme="majorHAnsi"/>
          <w:lang w:val="en-US"/>
        </w:rPr>
        <w:t>foundation and roof drains</w:t>
      </w:r>
      <w:r w:rsidR="00390CB5" w:rsidRPr="00F37E71">
        <w:rPr>
          <w:rFonts w:asciiTheme="majorHAnsi" w:hAnsiTheme="majorHAnsi" w:cstheme="majorHAnsi"/>
          <w:lang w:val="en-US"/>
        </w:rPr>
        <w:t xml:space="preserve"> connections</w:t>
      </w:r>
      <w:r w:rsidR="002F2F75" w:rsidRPr="00F37E71">
        <w:rPr>
          <w:rFonts w:asciiTheme="majorHAnsi" w:hAnsiTheme="majorHAnsi" w:cstheme="majorHAnsi"/>
          <w:lang w:val="en-US"/>
        </w:rPr>
        <w:t>, leaky manhole cover</w:t>
      </w:r>
      <w:r w:rsidR="006038E9" w:rsidRPr="00F37E71">
        <w:rPr>
          <w:rFonts w:asciiTheme="majorHAnsi" w:hAnsiTheme="majorHAnsi" w:cstheme="majorHAnsi"/>
          <w:lang w:val="en-US"/>
        </w:rPr>
        <w:t>s</w:t>
      </w:r>
      <w:r w:rsidR="00730CAA" w:rsidRPr="00F37E71">
        <w:rPr>
          <w:rFonts w:asciiTheme="majorHAnsi" w:hAnsiTheme="majorHAnsi" w:cstheme="majorHAnsi"/>
          <w:lang w:val="en-US"/>
        </w:rPr>
        <w:t>,</w:t>
      </w:r>
      <w:r w:rsidR="00AC779A" w:rsidRPr="00F37E71">
        <w:rPr>
          <w:rFonts w:asciiTheme="majorHAnsi" w:hAnsiTheme="majorHAnsi" w:cstheme="majorHAnsi"/>
          <w:lang w:val="en-US"/>
        </w:rPr>
        <w:t xml:space="preserve"> or stormwater drains. </w:t>
      </w:r>
      <w:r w:rsidR="00730CAA" w:rsidRPr="00F37E71">
        <w:rPr>
          <w:rFonts w:asciiTheme="majorHAnsi" w:hAnsiTheme="majorHAnsi" w:cstheme="majorHAnsi"/>
          <w:lang w:val="en-US"/>
        </w:rPr>
        <w:t xml:space="preserve"> </w:t>
      </w:r>
      <w:r w:rsidR="007F60DB" w:rsidRPr="00F37E71">
        <w:rPr>
          <w:rFonts w:asciiTheme="majorHAnsi" w:hAnsiTheme="majorHAnsi" w:cstheme="majorHAnsi"/>
          <w:lang w:val="en-US"/>
        </w:rPr>
        <w:t xml:space="preserve">Infiltration </w:t>
      </w:r>
      <w:r w:rsidR="00EC42C5" w:rsidRPr="00F37E71">
        <w:rPr>
          <w:rFonts w:asciiTheme="majorHAnsi" w:hAnsiTheme="majorHAnsi" w:cstheme="majorHAnsi"/>
          <w:lang w:val="en-US"/>
        </w:rPr>
        <w:t xml:space="preserve">occurs due to </w:t>
      </w:r>
      <w:r w:rsidR="00780CE0" w:rsidRPr="00F37E71">
        <w:rPr>
          <w:rFonts w:asciiTheme="majorHAnsi" w:hAnsiTheme="majorHAnsi" w:cstheme="majorHAnsi"/>
          <w:lang w:val="en-US"/>
        </w:rPr>
        <w:t>defects</w:t>
      </w:r>
      <w:r w:rsidR="009265F2" w:rsidRPr="00F37E71">
        <w:rPr>
          <w:rFonts w:asciiTheme="majorHAnsi" w:hAnsiTheme="majorHAnsi" w:cstheme="majorHAnsi"/>
          <w:lang w:val="en-US"/>
        </w:rPr>
        <w:t xml:space="preserve"> in the network </w:t>
      </w:r>
      <w:r w:rsidR="00E45A3D" w:rsidRPr="00F37E71">
        <w:rPr>
          <w:rFonts w:asciiTheme="majorHAnsi" w:hAnsiTheme="majorHAnsi" w:cstheme="majorHAnsi"/>
          <w:lang w:val="en-US"/>
        </w:rPr>
        <w:t xml:space="preserve">components </w:t>
      </w:r>
      <w:r w:rsidR="009265F2" w:rsidRPr="00F37E71">
        <w:rPr>
          <w:rFonts w:asciiTheme="majorHAnsi" w:hAnsiTheme="majorHAnsi" w:cstheme="majorHAnsi"/>
          <w:lang w:val="en-US"/>
        </w:rPr>
        <w:t>such as:</w:t>
      </w:r>
      <w:r w:rsidR="00780CE0" w:rsidRPr="00F37E71">
        <w:rPr>
          <w:rFonts w:asciiTheme="majorHAnsi" w:hAnsiTheme="majorHAnsi" w:cstheme="majorHAnsi"/>
          <w:lang w:val="en-US"/>
        </w:rPr>
        <w:t xml:space="preserve"> damaged pipes, joints,</w:t>
      </w:r>
      <w:r w:rsidR="006B155C" w:rsidRPr="00F37E71">
        <w:rPr>
          <w:rFonts w:asciiTheme="majorHAnsi" w:hAnsiTheme="majorHAnsi" w:cstheme="majorHAnsi"/>
          <w:lang w:val="en-US"/>
        </w:rPr>
        <w:t xml:space="preserve"> manholes, </w:t>
      </w:r>
      <w:r w:rsidR="00E45A3D" w:rsidRPr="00F37E71">
        <w:rPr>
          <w:rFonts w:asciiTheme="majorHAnsi" w:hAnsiTheme="majorHAnsi" w:cstheme="majorHAnsi"/>
          <w:lang w:val="en-US"/>
        </w:rPr>
        <w:t>etc.</w:t>
      </w:r>
      <w:r w:rsidR="006B155C" w:rsidRPr="00F37E71">
        <w:rPr>
          <w:rFonts w:asciiTheme="majorHAnsi" w:hAnsiTheme="majorHAnsi" w:cstheme="majorHAnsi"/>
          <w:lang w:val="en-US"/>
        </w:rPr>
        <w:t xml:space="preserve"> </w:t>
      </w:r>
      <w:r w:rsidR="009265F2"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sidR="009265F2"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[4]</w:t>
      </w:r>
      <w:r w:rsidR="009265F2" w:rsidRPr="00F37E71">
        <w:rPr>
          <w:rFonts w:asciiTheme="majorHAnsi" w:hAnsiTheme="majorHAnsi" w:cstheme="majorHAnsi"/>
          <w:lang w:val="en-US"/>
        </w:rPr>
        <w:fldChar w:fldCharType="end"/>
      </w:r>
    </w:p>
    <w:p w14:paraId="0D4D34C8" w14:textId="69648D31" w:rsidR="00C963AD" w:rsidRPr="00F37E71" w:rsidRDefault="007D04FF" w:rsidP="000870CF">
      <w:pPr>
        <w:jc w:val="both"/>
        <w:rPr>
          <w:rFonts w:asciiTheme="majorHAnsi" w:hAnsiTheme="majorHAnsi" w:cstheme="majorHAnsi"/>
          <w:lang w:val="en-US"/>
        </w:rPr>
      </w:pPr>
      <w:r w:rsidRPr="00F37E71">
        <w:rPr>
          <w:rFonts w:asciiTheme="majorHAnsi" w:hAnsiTheme="majorHAnsi" w:cstheme="majorHAnsi"/>
          <w:lang w:val="en-US"/>
        </w:rPr>
        <w:t xml:space="preserve">Quantity of </w:t>
      </w:r>
      <w:r w:rsidR="008357E8" w:rsidRPr="00F37E71">
        <w:rPr>
          <w:rFonts w:asciiTheme="majorHAnsi" w:hAnsiTheme="majorHAnsi" w:cstheme="majorHAnsi"/>
          <w:lang w:val="en-US"/>
        </w:rPr>
        <w:t>inflow and infiltration</w:t>
      </w:r>
      <w:r w:rsidR="00977287" w:rsidRPr="00F37E71">
        <w:rPr>
          <w:rFonts w:asciiTheme="majorHAnsi" w:hAnsiTheme="majorHAnsi" w:cstheme="majorHAnsi"/>
          <w:lang w:val="en-US"/>
        </w:rPr>
        <w:t xml:space="preserve"> (I&amp;I)</w:t>
      </w:r>
      <w:r w:rsidR="008357E8" w:rsidRPr="00F37E71">
        <w:rPr>
          <w:rFonts w:asciiTheme="majorHAnsi" w:hAnsiTheme="majorHAnsi" w:cstheme="majorHAnsi"/>
          <w:lang w:val="en-US"/>
        </w:rPr>
        <w:t xml:space="preserve"> </w:t>
      </w:r>
      <w:r w:rsidR="00DE6BC3" w:rsidRPr="00F37E71">
        <w:rPr>
          <w:rFonts w:asciiTheme="majorHAnsi" w:hAnsiTheme="majorHAnsi" w:cstheme="majorHAnsi"/>
          <w:lang w:val="en-US"/>
        </w:rPr>
        <w:t>increases proportionally</w:t>
      </w:r>
      <w:r w:rsidR="00B9561D" w:rsidRPr="00F37E71">
        <w:rPr>
          <w:rFonts w:asciiTheme="majorHAnsi" w:hAnsiTheme="majorHAnsi" w:cstheme="majorHAnsi"/>
          <w:lang w:val="en-US"/>
        </w:rPr>
        <w:t xml:space="preserve"> with</w:t>
      </w:r>
      <w:r w:rsidR="00C82842" w:rsidRPr="00F37E71">
        <w:rPr>
          <w:rFonts w:asciiTheme="majorHAnsi" w:hAnsiTheme="majorHAnsi" w:cstheme="majorHAnsi"/>
          <w:lang w:val="en-US"/>
        </w:rPr>
        <w:t xml:space="preserve"> intensity of </w:t>
      </w:r>
      <w:r w:rsidR="00A70483" w:rsidRPr="00F37E71">
        <w:rPr>
          <w:rFonts w:asciiTheme="majorHAnsi" w:hAnsiTheme="majorHAnsi" w:cstheme="majorHAnsi"/>
          <w:lang w:val="en-US"/>
        </w:rPr>
        <w:t xml:space="preserve">the rainfall </w:t>
      </w:r>
      <w:r w:rsidR="00977287" w:rsidRPr="00F37E71">
        <w:rPr>
          <w:rFonts w:asciiTheme="majorHAnsi" w:hAnsiTheme="majorHAnsi" w:cstheme="majorHAnsi"/>
          <w:lang w:val="en-US"/>
        </w:rPr>
        <w:t>and</w:t>
      </w:r>
      <w:r w:rsidR="00A70483" w:rsidRPr="00F37E71">
        <w:rPr>
          <w:rFonts w:asciiTheme="majorHAnsi" w:hAnsiTheme="majorHAnsi" w:cstheme="majorHAnsi"/>
          <w:lang w:val="en-US"/>
        </w:rPr>
        <w:t xml:space="preserve"> snowmelt.</w:t>
      </w:r>
      <w:r w:rsidR="00E17E79" w:rsidRPr="00F37E71">
        <w:rPr>
          <w:rFonts w:asciiTheme="majorHAnsi" w:hAnsiTheme="majorHAnsi" w:cstheme="majorHAnsi"/>
          <w:lang w:val="en-US"/>
        </w:rPr>
        <w:t xml:space="preserve"> </w:t>
      </w:r>
      <w:r w:rsidR="0096124D" w:rsidRPr="00F37E71">
        <w:rPr>
          <w:rFonts w:asciiTheme="majorHAnsi" w:hAnsiTheme="majorHAnsi" w:cstheme="majorHAnsi"/>
          <w:lang w:val="en-US"/>
        </w:rPr>
        <w:t>Urban areas located in</w:t>
      </w:r>
      <w:r w:rsidR="00A5544C" w:rsidRPr="00F37E71">
        <w:rPr>
          <w:rFonts w:asciiTheme="majorHAnsi" w:hAnsiTheme="majorHAnsi" w:cstheme="majorHAnsi"/>
          <w:lang w:val="en-US"/>
        </w:rPr>
        <w:t xml:space="preserve"> cold climate </w:t>
      </w:r>
      <w:r w:rsidR="0063689B" w:rsidRPr="00F37E71">
        <w:rPr>
          <w:rFonts w:asciiTheme="majorHAnsi" w:hAnsiTheme="majorHAnsi" w:cstheme="majorHAnsi"/>
          <w:lang w:val="en-US"/>
        </w:rPr>
        <w:t>can have a significant</w:t>
      </w:r>
      <w:r w:rsidR="004E471D" w:rsidRPr="00F37E71">
        <w:rPr>
          <w:rFonts w:asciiTheme="majorHAnsi" w:hAnsiTheme="majorHAnsi" w:cstheme="majorHAnsi"/>
          <w:lang w:val="en-US"/>
        </w:rPr>
        <w:t xml:space="preserve"> inflow due to</w:t>
      </w:r>
      <w:r w:rsidR="00A5544C" w:rsidRPr="00F37E71">
        <w:rPr>
          <w:rFonts w:asciiTheme="majorHAnsi" w:hAnsiTheme="majorHAnsi" w:cstheme="majorHAnsi"/>
          <w:lang w:val="en-US"/>
        </w:rPr>
        <w:t xml:space="preserve"> snowmelt </w:t>
      </w:r>
      <w:r w:rsidR="004E471D" w:rsidRPr="00F37E71">
        <w:rPr>
          <w:rFonts w:asciiTheme="majorHAnsi" w:hAnsiTheme="majorHAnsi" w:cstheme="majorHAnsi"/>
          <w:lang w:val="en-US"/>
        </w:rPr>
        <w:t>and w</w:t>
      </w:r>
      <w:r w:rsidR="0009253F" w:rsidRPr="00F37E71">
        <w:rPr>
          <w:rFonts w:asciiTheme="majorHAnsi" w:hAnsiTheme="majorHAnsi" w:cstheme="majorHAnsi"/>
          <w:lang w:val="en-US"/>
        </w:rPr>
        <w:t>as</w:t>
      </w:r>
      <w:r w:rsidR="000C6E08" w:rsidRPr="00F37E71">
        <w:rPr>
          <w:rFonts w:asciiTheme="majorHAnsi" w:hAnsiTheme="majorHAnsi" w:cstheme="majorHAnsi"/>
          <w:lang w:val="en-US"/>
        </w:rPr>
        <w:t>, therefore,</w:t>
      </w:r>
      <w:r w:rsidR="004E471D" w:rsidRPr="00F37E71">
        <w:rPr>
          <w:rFonts w:asciiTheme="majorHAnsi" w:hAnsiTheme="majorHAnsi" w:cstheme="majorHAnsi"/>
          <w:lang w:val="en-US"/>
        </w:rPr>
        <w:t xml:space="preserve"> </w:t>
      </w:r>
      <w:r w:rsidR="00E100FB" w:rsidRPr="00F37E71">
        <w:rPr>
          <w:rFonts w:asciiTheme="majorHAnsi" w:hAnsiTheme="majorHAnsi" w:cstheme="majorHAnsi"/>
          <w:lang w:val="en-US"/>
        </w:rPr>
        <w:t>considered</w:t>
      </w:r>
      <w:r w:rsidR="00A603B7" w:rsidRPr="00F37E71">
        <w:rPr>
          <w:rFonts w:asciiTheme="majorHAnsi" w:hAnsiTheme="majorHAnsi" w:cstheme="majorHAnsi"/>
          <w:lang w:val="en-US"/>
        </w:rPr>
        <w:t xml:space="preserve"> during this study. For that, the incremental flow caused by </w:t>
      </w:r>
      <w:r w:rsidR="00060CBF" w:rsidRPr="00F37E71">
        <w:rPr>
          <w:rFonts w:asciiTheme="majorHAnsi" w:hAnsiTheme="majorHAnsi" w:cstheme="majorHAnsi"/>
          <w:lang w:val="en-US"/>
        </w:rPr>
        <w:t xml:space="preserve">snowmelt </w:t>
      </w:r>
      <w:r w:rsidR="00DE14E4" w:rsidRPr="00F37E71">
        <w:rPr>
          <w:rFonts w:asciiTheme="majorHAnsi" w:hAnsiTheme="majorHAnsi" w:cstheme="majorHAnsi"/>
          <w:lang w:val="en-US"/>
        </w:rPr>
        <w:t xml:space="preserve">will be referred </w:t>
      </w:r>
      <w:r w:rsidR="00934A47" w:rsidRPr="00F37E71">
        <w:rPr>
          <w:rFonts w:asciiTheme="majorHAnsi" w:hAnsiTheme="majorHAnsi" w:cstheme="majorHAnsi"/>
          <w:lang w:val="en-US"/>
        </w:rPr>
        <w:t xml:space="preserve">here </w:t>
      </w:r>
      <w:r w:rsidR="00DE14E4" w:rsidRPr="00F37E71">
        <w:rPr>
          <w:rFonts w:asciiTheme="majorHAnsi" w:hAnsiTheme="majorHAnsi" w:cstheme="majorHAnsi"/>
          <w:lang w:val="en-US"/>
        </w:rPr>
        <w:t>as Snowmelt Dependent Inflow and Infiltration (S</w:t>
      </w:r>
      <w:r w:rsidR="000A2032" w:rsidRPr="00F37E71">
        <w:rPr>
          <w:rFonts w:asciiTheme="majorHAnsi" w:hAnsiTheme="majorHAnsi" w:cstheme="majorHAnsi"/>
          <w:lang w:val="en-US"/>
        </w:rPr>
        <w:t>DII)</w:t>
      </w:r>
      <w:r w:rsidR="00934A47" w:rsidRPr="00F37E71">
        <w:rPr>
          <w:rFonts w:asciiTheme="majorHAnsi" w:hAnsiTheme="majorHAnsi" w:cstheme="majorHAnsi"/>
          <w:lang w:val="en-US"/>
        </w:rPr>
        <w:t xml:space="preserve">. </w:t>
      </w:r>
      <w:r w:rsidR="00C963AD" w:rsidRPr="00F37E71">
        <w:rPr>
          <w:rFonts w:asciiTheme="majorHAnsi" w:hAnsiTheme="majorHAnsi" w:cstheme="majorHAnsi"/>
          <w:lang w:val="en-US"/>
        </w:rPr>
        <w:t xml:space="preserve">Event-based Inflow </w:t>
      </w:r>
      <w:r w:rsidR="00934A47" w:rsidRPr="00F37E71">
        <w:rPr>
          <w:rFonts w:asciiTheme="majorHAnsi" w:hAnsiTheme="majorHAnsi" w:cstheme="majorHAnsi"/>
          <w:lang w:val="en-US"/>
        </w:rPr>
        <w:t xml:space="preserve">and </w:t>
      </w:r>
      <w:r w:rsidR="00C963AD" w:rsidRPr="00F37E71">
        <w:rPr>
          <w:rFonts w:asciiTheme="majorHAnsi" w:hAnsiTheme="majorHAnsi" w:cstheme="majorHAnsi"/>
          <w:lang w:val="en-US"/>
        </w:rPr>
        <w:t>Infiltration (EBII)</w:t>
      </w:r>
      <w:r w:rsidR="003A3C04" w:rsidRPr="00F37E71">
        <w:rPr>
          <w:rFonts w:asciiTheme="majorHAnsi" w:hAnsiTheme="majorHAnsi" w:cstheme="majorHAnsi"/>
          <w:lang w:val="en-US"/>
        </w:rPr>
        <w:t xml:space="preserve"> </w:t>
      </w:r>
      <w:r w:rsidR="00E8116F" w:rsidRPr="00F37E71">
        <w:rPr>
          <w:rFonts w:asciiTheme="majorHAnsi" w:hAnsiTheme="majorHAnsi" w:cstheme="majorHAnsi"/>
          <w:lang w:val="en-US"/>
        </w:rPr>
        <w:t xml:space="preserve">will be used </w:t>
      </w:r>
      <w:r w:rsidR="003A3C04" w:rsidRPr="00F37E71">
        <w:rPr>
          <w:rFonts w:asciiTheme="majorHAnsi" w:hAnsiTheme="majorHAnsi" w:cstheme="majorHAnsi"/>
          <w:lang w:val="en-US"/>
        </w:rPr>
        <w:t>as a general term for both snowmelt and rainfall inflow and infiltration.</w:t>
      </w:r>
    </w:p>
    <w:p w14:paraId="5FA7C950" w14:textId="05DB180D" w:rsidR="00801CFB" w:rsidRPr="00F37E71" w:rsidRDefault="00A153FD" w:rsidP="00A61211">
      <w:pPr>
        <w:pStyle w:val="Heading1"/>
        <w:rPr>
          <w:rFonts w:cstheme="majorHAnsi"/>
        </w:rPr>
      </w:pPr>
      <w:bookmarkStart w:id="5" w:name="_Toc4061652"/>
      <w:bookmarkStart w:id="6" w:name="_Toc4418992"/>
      <w:r w:rsidRPr="00F37E71">
        <w:rPr>
          <w:rFonts w:cstheme="majorHAnsi"/>
        </w:rPr>
        <w:t>M</w:t>
      </w:r>
      <w:r w:rsidR="007A4596" w:rsidRPr="00F37E71">
        <w:rPr>
          <w:rFonts w:cstheme="majorHAnsi"/>
        </w:rPr>
        <w:t>OTIVATION</w:t>
      </w:r>
      <w:bookmarkEnd w:id="5"/>
      <w:bookmarkEnd w:id="6"/>
    </w:p>
    <w:p w14:paraId="50B14124" w14:textId="53B64F5B" w:rsidR="00B63A4A" w:rsidRPr="003629DD" w:rsidRDefault="004A75F5" w:rsidP="006863A6">
      <w:pPr>
        <w:jc w:val="both"/>
        <w:rPr>
          <w:rFonts w:asciiTheme="majorHAnsi" w:hAnsiTheme="majorHAnsi" w:cstheme="majorHAnsi"/>
          <w:lang w:val="en-US"/>
        </w:rPr>
      </w:pPr>
      <w:r w:rsidRPr="00F37E71">
        <w:rPr>
          <w:rFonts w:asciiTheme="majorHAnsi" w:hAnsiTheme="majorHAnsi" w:cstheme="majorHAnsi"/>
          <w:lang w:val="en-US"/>
        </w:rPr>
        <w:t>Event-base inflow and infiltration</w:t>
      </w:r>
      <w:r w:rsidR="00836C81" w:rsidRPr="00F37E71">
        <w:rPr>
          <w:rFonts w:asciiTheme="majorHAnsi" w:hAnsiTheme="majorHAnsi" w:cstheme="majorHAnsi"/>
          <w:lang w:val="en-US"/>
        </w:rPr>
        <w:t xml:space="preserve"> </w:t>
      </w:r>
      <w:r w:rsidRPr="00F37E71">
        <w:rPr>
          <w:rFonts w:asciiTheme="majorHAnsi" w:hAnsiTheme="majorHAnsi" w:cstheme="majorHAnsi"/>
          <w:lang w:val="en-US"/>
        </w:rPr>
        <w:t>(</w:t>
      </w:r>
      <w:r w:rsidR="00836C81" w:rsidRPr="00F37E71">
        <w:rPr>
          <w:rFonts w:asciiTheme="majorHAnsi" w:hAnsiTheme="majorHAnsi" w:cstheme="majorHAnsi"/>
          <w:lang w:val="en-US"/>
        </w:rPr>
        <w:t>EBII</w:t>
      </w:r>
      <w:r w:rsidRPr="00F37E71">
        <w:rPr>
          <w:rFonts w:asciiTheme="majorHAnsi" w:hAnsiTheme="majorHAnsi" w:cstheme="majorHAnsi"/>
          <w:lang w:val="en-US"/>
        </w:rPr>
        <w:t>)</w:t>
      </w:r>
      <w:r w:rsidR="00394597" w:rsidRPr="00F37E71">
        <w:rPr>
          <w:rFonts w:asciiTheme="majorHAnsi" w:hAnsiTheme="majorHAnsi" w:cstheme="majorHAnsi"/>
          <w:lang w:val="en-US"/>
        </w:rPr>
        <w:t xml:space="preserve"> causes</w:t>
      </w:r>
      <w:r w:rsidR="00A04AED" w:rsidRPr="00F37E71">
        <w:rPr>
          <w:rFonts w:asciiTheme="majorHAnsi" w:hAnsiTheme="majorHAnsi" w:cstheme="majorHAnsi"/>
          <w:lang w:val="en-US"/>
        </w:rPr>
        <w:t xml:space="preserve"> increase</w:t>
      </w:r>
      <w:r w:rsidR="00B00380" w:rsidRPr="00F37E71">
        <w:rPr>
          <w:rFonts w:asciiTheme="majorHAnsi" w:hAnsiTheme="majorHAnsi" w:cstheme="majorHAnsi"/>
          <w:lang w:val="en-US"/>
        </w:rPr>
        <w:t xml:space="preserve"> of</w:t>
      </w:r>
      <w:r w:rsidR="00F13705" w:rsidRPr="00F37E71">
        <w:rPr>
          <w:rFonts w:asciiTheme="majorHAnsi" w:hAnsiTheme="majorHAnsi" w:cstheme="majorHAnsi"/>
          <w:lang w:val="en-US"/>
        </w:rPr>
        <w:t xml:space="preserve"> the quantity of </w:t>
      </w:r>
      <w:r w:rsidR="00DD6D55" w:rsidRPr="00F37E71">
        <w:rPr>
          <w:rFonts w:asciiTheme="majorHAnsi" w:hAnsiTheme="majorHAnsi" w:cstheme="majorHAnsi"/>
          <w:lang w:val="en-US"/>
        </w:rPr>
        <w:t>flow</w:t>
      </w:r>
      <w:r w:rsidR="00F13705" w:rsidRPr="00F37E71">
        <w:rPr>
          <w:rFonts w:asciiTheme="majorHAnsi" w:hAnsiTheme="majorHAnsi" w:cstheme="majorHAnsi"/>
          <w:lang w:val="en-US"/>
        </w:rPr>
        <w:t xml:space="preserve"> into sanitary sewer systems</w:t>
      </w:r>
      <w:r w:rsidR="00394597" w:rsidRPr="00F37E71">
        <w:rPr>
          <w:rFonts w:asciiTheme="majorHAnsi" w:hAnsiTheme="majorHAnsi" w:cstheme="majorHAnsi"/>
          <w:lang w:val="en-US"/>
        </w:rPr>
        <w:t xml:space="preserve">. This increase </w:t>
      </w:r>
      <w:r w:rsidR="00F13705" w:rsidRPr="00F37E71">
        <w:rPr>
          <w:rFonts w:asciiTheme="majorHAnsi" w:hAnsiTheme="majorHAnsi" w:cstheme="majorHAnsi"/>
          <w:lang w:val="en-US"/>
        </w:rPr>
        <w:t xml:space="preserve">may cause sanitary sewer overflow (SSO) due to exceedance of the system capacity </w:t>
      </w:r>
      <w:r w:rsidR="00F13705" w:rsidRPr="00F37E71">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sidR="00F13705" w:rsidRPr="00F37E71">
        <w:rPr>
          <w:rFonts w:asciiTheme="majorHAnsi" w:hAnsiTheme="majorHAnsi" w:cstheme="majorHAnsi"/>
          <w:lang w:val="en-US"/>
        </w:rPr>
        <w:fldChar w:fldCharType="separate"/>
      </w:r>
      <w:r w:rsidR="00317616" w:rsidRPr="00317616">
        <w:rPr>
          <w:rFonts w:asciiTheme="majorHAnsi" w:hAnsiTheme="majorHAnsi" w:cstheme="majorHAnsi"/>
          <w:noProof/>
          <w:lang w:val="en-US"/>
        </w:rPr>
        <w:t>[4]</w:t>
      </w:r>
      <w:r w:rsidR="00F13705" w:rsidRPr="00F37E71">
        <w:rPr>
          <w:rFonts w:asciiTheme="majorHAnsi" w:hAnsiTheme="majorHAnsi" w:cstheme="majorHAnsi"/>
          <w:lang w:val="en-US"/>
        </w:rPr>
        <w:fldChar w:fldCharType="end"/>
      </w:r>
      <w:r w:rsidR="00F13705" w:rsidRPr="00F37E71">
        <w:rPr>
          <w:rFonts w:asciiTheme="majorHAnsi" w:hAnsiTheme="majorHAnsi" w:cstheme="majorHAnsi"/>
          <w:lang w:val="en-US"/>
        </w:rPr>
        <w:t xml:space="preserve">. </w:t>
      </w:r>
      <w:r w:rsidR="00D12E89" w:rsidRPr="00F37E71">
        <w:rPr>
          <w:rFonts w:asciiTheme="majorHAnsi" w:hAnsiTheme="majorHAnsi" w:cstheme="majorHAnsi"/>
          <w:lang w:val="en-US"/>
        </w:rPr>
        <w:t xml:space="preserve">In </w:t>
      </w:r>
      <w:r w:rsidR="00D12E89" w:rsidRPr="003629DD">
        <w:rPr>
          <w:rFonts w:asciiTheme="majorHAnsi" w:hAnsiTheme="majorHAnsi" w:cstheme="majorHAnsi"/>
          <w:lang w:val="en-US"/>
        </w:rPr>
        <w:t>some cities, s</w:t>
      </w:r>
      <w:r w:rsidR="00F13705" w:rsidRPr="003629DD">
        <w:rPr>
          <w:rFonts w:asciiTheme="majorHAnsi" w:hAnsiTheme="majorHAnsi" w:cstheme="majorHAnsi"/>
          <w:lang w:val="en-US"/>
        </w:rPr>
        <w:t>anitary sewe</w:t>
      </w:r>
      <w:r w:rsidR="00D12E89" w:rsidRPr="003629DD">
        <w:rPr>
          <w:rFonts w:asciiTheme="majorHAnsi" w:hAnsiTheme="majorHAnsi" w:cstheme="majorHAnsi"/>
          <w:lang w:val="en-US"/>
        </w:rPr>
        <w:t>r</w:t>
      </w:r>
      <w:r w:rsidR="00F13705" w:rsidRPr="003629DD">
        <w:rPr>
          <w:rFonts w:asciiTheme="majorHAnsi" w:hAnsiTheme="majorHAnsi" w:cstheme="majorHAnsi"/>
          <w:lang w:val="en-US"/>
        </w:rPr>
        <w:t xml:space="preserve"> </w:t>
      </w:r>
      <w:r w:rsidR="00D12E89" w:rsidRPr="003629DD">
        <w:rPr>
          <w:rFonts w:asciiTheme="majorHAnsi" w:hAnsiTheme="majorHAnsi" w:cstheme="majorHAnsi"/>
          <w:lang w:val="en-US"/>
        </w:rPr>
        <w:t>is</w:t>
      </w:r>
      <w:r w:rsidR="00F13705" w:rsidRPr="003629DD">
        <w:rPr>
          <w:rFonts w:asciiTheme="majorHAnsi" w:hAnsiTheme="majorHAnsi" w:cstheme="majorHAnsi"/>
          <w:lang w:val="en-US"/>
        </w:rPr>
        <w:t xml:space="preserve"> combined with stormwater sewer </w:t>
      </w:r>
      <w:r w:rsidR="00994374" w:rsidRPr="003629DD">
        <w:rPr>
          <w:rFonts w:asciiTheme="majorHAnsi" w:hAnsiTheme="majorHAnsi" w:cstheme="majorHAnsi"/>
          <w:lang w:val="en-US"/>
        </w:rPr>
        <w:t>network</w:t>
      </w:r>
      <w:r w:rsidR="009B4D32" w:rsidRPr="003629DD">
        <w:rPr>
          <w:rFonts w:asciiTheme="majorHAnsi" w:hAnsiTheme="majorHAnsi" w:cstheme="majorHAnsi"/>
          <w:lang w:val="en-US"/>
        </w:rPr>
        <w:t xml:space="preserve">. </w:t>
      </w:r>
      <w:r w:rsidR="00C6281E" w:rsidRPr="003629DD">
        <w:rPr>
          <w:rFonts w:asciiTheme="majorHAnsi" w:hAnsiTheme="majorHAnsi" w:cstheme="majorHAnsi"/>
          <w:lang w:val="en-US"/>
        </w:rPr>
        <w:t>The capacity of this coupled systems may also be exceeded during an event causing</w:t>
      </w:r>
      <w:r w:rsidR="00F13705" w:rsidRPr="003629DD">
        <w:rPr>
          <w:rFonts w:asciiTheme="majorHAnsi" w:hAnsiTheme="majorHAnsi" w:cstheme="majorHAnsi"/>
          <w:lang w:val="en-US"/>
        </w:rPr>
        <w:t xml:space="preserve"> combined sewer overflow (CSO) </w:t>
      </w:r>
      <w:r w:rsidR="00F13705"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F13705"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F13705" w:rsidRPr="003629DD">
        <w:rPr>
          <w:rFonts w:asciiTheme="majorHAnsi" w:hAnsiTheme="majorHAnsi" w:cstheme="majorHAnsi"/>
          <w:lang w:val="en-US"/>
        </w:rPr>
        <w:fldChar w:fldCharType="end"/>
      </w:r>
      <w:r w:rsidR="007B2D0E" w:rsidRPr="003629DD">
        <w:rPr>
          <w:rFonts w:asciiTheme="majorHAnsi" w:hAnsiTheme="majorHAnsi" w:cstheme="majorHAnsi"/>
          <w:lang w:val="en-US"/>
        </w:rPr>
        <w:t>.</w:t>
      </w:r>
      <w:r w:rsidR="00C6281E" w:rsidRPr="003629DD">
        <w:rPr>
          <w:rFonts w:asciiTheme="majorHAnsi" w:hAnsiTheme="majorHAnsi" w:cstheme="majorHAnsi"/>
          <w:lang w:val="en-US"/>
        </w:rPr>
        <w:t xml:space="preserve"> </w:t>
      </w:r>
      <w:r w:rsidR="003F0C23" w:rsidRPr="003629DD">
        <w:rPr>
          <w:rFonts w:asciiTheme="majorHAnsi" w:hAnsiTheme="majorHAnsi" w:cstheme="majorHAnsi"/>
          <w:lang w:val="en-US"/>
        </w:rPr>
        <w:t xml:space="preserve">When the capacity is exceeded, </w:t>
      </w:r>
      <w:r w:rsidR="00C0470A" w:rsidRPr="003629DD">
        <w:rPr>
          <w:rFonts w:asciiTheme="majorHAnsi" w:hAnsiTheme="majorHAnsi" w:cstheme="majorHAnsi"/>
          <w:lang w:val="en-US"/>
        </w:rPr>
        <w:t xml:space="preserve">untreated water </w:t>
      </w:r>
      <w:r w:rsidR="00C639E2" w:rsidRPr="003629DD">
        <w:rPr>
          <w:rFonts w:asciiTheme="majorHAnsi" w:hAnsiTheme="majorHAnsi" w:cstheme="majorHAnsi"/>
          <w:lang w:val="en-US"/>
        </w:rPr>
        <w:t xml:space="preserve">rejected by the wastewater treatment plants (WWTPs) </w:t>
      </w:r>
      <w:r w:rsidR="003F0C23" w:rsidRPr="003629DD">
        <w:rPr>
          <w:rFonts w:asciiTheme="majorHAnsi" w:hAnsiTheme="majorHAnsi" w:cstheme="majorHAnsi"/>
          <w:lang w:val="en-US"/>
        </w:rPr>
        <w:t xml:space="preserve">is released </w:t>
      </w:r>
      <w:r w:rsidR="00172EDB" w:rsidRPr="003629DD">
        <w:rPr>
          <w:rFonts w:asciiTheme="majorHAnsi" w:hAnsiTheme="majorHAnsi" w:cstheme="majorHAnsi"/>
          <w:lang w:val="en-US"/>
        </w:rPr>
        <w:t>in</w:t>
      </w:r>
      <w:r w:rsidR="008F4AF8" w:rsidRPr="003629DD">
        <w:rPr>
          <w:rFonts w:asciiTheme="majorHAnsi" w:hAnsiTheme="majorHAnsi" w:cstheme="majorHAnsi"/>
          <w:lang w:val="en-US"/>
        </w:rPr>
        <w:t>to</w:t>
      </w:r>
      <w:r w:rsidR="00C20B18" w:rsidRPr="003629DD">
        <w:rPr>
          <w:rFonts w:asciiTheme="majorHAnsi" w:hAnsiTheme="majorHAnsi" w:cstheme="majorHAnsi"/>
          <w:lang w:val="en-US"/>
        </w:rPr>
        <w:t xml:space="preserve"> surface</w:t>
      </w:r>
      <w:r w:rsidR="0036041C" w:rsidRPr="003629DD">
        <w:rPr>
          <w:rFonts w:asciiTheme="majorHAnsi" w:hAnsiTheme="majorHAnsi" w:cstheme="majorHAnsi"/>
          <w:lang w:val="en-US"/>
        </w:rPr>
        <w:t xml:space="preserve"> waters </w:t>
      </w:r>
      <w:r w:rsidR="0036041C"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sidR="0036041C"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[5]</w:t>
      </w:r>
      <w:r w:rsidR="0036041C" w:rsidRPr="003629DD">
        <w:rPr>
          <w:rFonts w:asciiTheme="majorHAnsi" w:hAnsiTheme="majorHAnsi" w:cstheme="majorHAnsi"/>
          <w:lang w:val="en-US"/>
        </w:rPr>
        <w:fldChar w:fldCharType="end"/>
      </w:r>
      <w:r w:rsidR="003F0C23" w:rsidRPr="003629DD">
        <w:rPr>
          <w:rFonts w:asciiTheme="majorHAnsi" w:hAnsiTheme="majorHAnsi" w:cstheme="majorHAnsi"/>
          <w:lang w:val="en-US"/>
        </w:rPr>
        <w:t xml:space="preserve"> such rivers </w:t>
      </w:r>
      <w:r w:rsidR="008F4AF8" w:rsidRPr="003629DD">
        <w:rPr>
          <w:rFonts w:asciiTheme="majorHAnsi" w:hAnsiTheme="majorHAnsi" w:cstheme="majorHAnsi"/>
          <w:lang w:val="en-US"/>
        </w:rPr>
        <w:t>and streams</w:t>
      </w:r>
      <w:r w:rsidR="00A94FF8" w:rsidRPr="003629DD">
        <w:rPr>
          <w:rFonts w:asciiTheme="majorHAnsi" w:hAnsiTheme="majorHAnsi" w:cstheme="majorHAnsi"/>
          <w:lang w:val="en-US"/>
        </w:rPr>
        <w:t>. Upstream capacity-related issues may cause wastewater to fin</w:t>
      </w:r>
      <w:r w:rsidR="004A13D2" w:rsidRPr="003629DD">
        <w:rPr>
          <w:rFonts w:asciiTheme="majorHAnsi" w:hAnsiTheme="majorHAnsi" w:cstheme="majorHAnsi"/>
          <w:lang w:val="en-US"/>
        </w:rPr>
        <w:t xml:space="preserve">d its way into basements or streets </w:t>
      </w:r>
      <w:r w:rsidR="00FB4929"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{"citationItems":[{"id":"ITEM-1","itemData":{"abstract":"EPA's Storm Water Management Model (SWMM) is used throughout the world for planning, analysis and design related to stormwater runoff, combined and sanitary sewers, and other drainage systems in urban areas.","author":[{"dropping-particle":"","family":"Roesner","given":"Larry A","non-dropping-particle":"","parse-names":false,"suffix":""}],"container-title":"Usepa","id":"ITEM-1","issue":"July","issued":{"date-parts":[["2009"]]},"title":"Storm Water Management Model Manual","type":"article-journal","volume":"I"},"uris":["http://www.mendeley.com/documents/?uuid=4564173d-d5e7-4217-a423-8d641006717a"]}],"mendeley":{"formattedCitation":"[6]","plainTextFormattedCitation":"[6]","previouslyFormattedCitation":"[6]"},"properties":{"noteIndex":0},"schema":"https://github.com/citation-style-language/schema/raw/master/csl-citation.json"}</w:instrText>
      </w:r>
      <w:r w:rsidR="00FB4929"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[6]</w:t>
      </w:r>
      <w:r w:rsidR="00FB4929" w:rsidRPr="003629DD">
        <w:rPr>
          <w:rFonts w:asciiTheme="majorHAnsi" w:hAnsiTheme="majorHAnsi" w:cstheme="majorHAnsi"/>
          <w:lang w:val="en-US"/>
        </w:rPr>
        <w:fldChar w:fldCharType="end"/>
      </w:r>
      <w:r w:rsidR="002C77C9" w:rsidRPr="003629DD">
        <w:rPr>
          <w:rFonts w:asciiTheme="majorHAnsi" w:hAnsiTheme="majorHAnsi" w:cstheme="majorHAnsi"/>
          <w:lang w:val="en-US"/>
        </w:rPr>
        <w:t xml:space="preserve">. Untreated water </w:t>
      </w:r>
      <w:r w:rsidR="00263DF7" w:rsidRPr="003629DD">
        <w:rPr>
          <w:rFonts w:asciiTheme="majorHAnsi" w:hAnsiTheme="majorHAnsi" w:cstheme="majorHAnsi"/>
          <w:lang w:val="en-US"/>
        </w:rPr>
        <w:t xml:space="preserve">released on the surface water bodies or urban area increases the risk of </w:t>
      </w:r>
      <w:r w:rsidR="00657C24" w:rsidRPr="003629DD">
        <w:rPr>
          <w:rFonts w:asciiTheme="majorHAnsi" w:hAnsiTheme="majorHAnsi" w:cstheme="majorHAnsi"/>
          <w:lang w:val="en-US"/>
        </w:rPr>
        <w:t xml:space="preserve">human contamination by </w:t>
      </w:r>
      <w:r w:rsidR="00263DF7" w:rsidRPr="003629DD">
        <w:rPr>
          <w:rFonts w:asciiTheme="majorHAnsi" w:hAnsiTheme="majorHAnsi" w:cstheme="majorHAnsi"/>
          <w:lang w:val="en-US"/>
        </w:rPr>
        <w:t>infectio</w:t>
      </w:r>
      <w:r w:rsidR="00C7128D" w:rsidRPr="003629DD">
        <w:rPr>
          <w:rFonts w:asciiTheme="majorHAnsi" w:hAnsiTheme="majorHAnsi" w:cstheme="majorHAnsi"/>
          <w:lang w:val="en-US"/>
        </w:rPr>
        <w:t xml:space="preserve">us diseases. </w:t>
      </w:r>
    </w:p>
    <w:p w14:paraId="6491A290" w14:textId="130823BD" w:rsidR="009664F5" w:rsidRPr="003629DD" w:rsidRDefault="00920B81" w:rsidP="006863A6">
      <w:pPr>
        <w:jc w:val="both"/>
        <w:rPr>
          <w:rFonts w:asciiTheme="majorHAnsi" w:hAnsiTheme="majorHAnsi" w:cstheme="majorHAnsi"/>
          <w:lang w:val="en-US"/>
        </w:rPr>
      </w:pPr>
      <w:r w:rsidRPr="003629DD">
        <w:rPr>
          <w:rFonts w:asciiTheme="majorHAnsi" w:hAnsiTheme="majorHAnsi" w:cstheme="majorHAnsi"/>
          <w:lang w:val="en-US"/>
        </w:rPr>
        <w:lastRenderedPageBreak/>
        <w:t>Although these are well known problems</w:t>
      </w:r>
      <w:r w:rsidR="006D18C8" w:rsidRPr="003629DD">
        <w:rPr>
          <w:rFonts w:asciiTheme="majorHAnsi" w:hAnsiTheme="majorHAnsi" w:cstheme="majorHAnsi"/>
          <w:lang w:val="en-US"/>
        </w:rPr>
        <w:t xml:space="preserve">, they are still present in urban centers around the globe. </w:t>
      </w:r>
      <w:r w:rsidR="007E340D" w:rsidRPr="003629DD">
        <w:rPr>
          <w:rFonts w:asciiTheme="majorHAnsi" w:hAnsiTheme="majorHAnsi" w:cstheme="majorHAnsi"/>
          <w:lang w:val="en-US"/>
        </w:rPr>
        <w:t>Frequency of CSOs are seasonal dependent</w:t>
      </w:r>
      <w:r w:rsidR="009156CD" w:rsidRPr="003629DD">
        <w:rPr>
          <w:rFonts w:asciiTheme="majorHAnsi" w:hAnsiTheme="majorHAnsi" w:cstheme="majorHAnsi"/>
          <w:lang w:val="en-US"/>
        </w:rPr>
        <w:t>. The</w:t>
      </w:r>
      <w:r w:rsidR="00452A22" w:rsidRPr="003629DD">
        <w:rPr>
          <w:rFonts w:asciiTheme="majorHAnsi" w:hAnsiTheme="majorHAnsi" w:cstheme="majorHAnsi"/>
          <w:lang w:val="en-US"/>
        </w:rPr>
        <w:t xml:space="preserve"> current prediction </w:t>
      </w:r>
      <w:r w:rsidR="000177CD" w:rsidRPr="003629DD">
        <w:rPr>
          <w:rFonts w:asciiTheme="majorHAnsi" w:hAnsiTheme="majorHAnsi" w:cstheme="majorHAnsi"/>
          <w:lang w:val="en-US"/>
        </w:rPr>
        <w:t>of more frequent</w:t>
      </w:r>
      <w:r w:rsidR="00452A22" w:rsidRPr="003629DD">
        <w:rPr>
          <w:rFonts w:asciiTheme="majorHAnsi" w:hAnsiTheme="majorHAnsi" w:cstheme="majorHAnsi"/>
          <w:lang w:val="en-US"/>
        </w:rPr>
        <w:t xml:space="preserve"> intensive rainfall </w:t>
      </w:r>
      <w:r w:rsidR="00E665B0" w:rsidRPr="003629DD">
        <w:rPr>
          <w:rFonts w:asciiTheme="majorHAnsi" w:hAnsiTheme="majorHAnsi" w:cstheme="majorHAnsi"/>
          <w:lang w:val="en-US"/>
        </w:rPr>
        <w:t>e</w:t>
      </w:r>
      <w:r w:rsidR="00452A22" w:rsidRPr="003629DD">
        <w:rPr>
          <w:rFonts w:asciiTheme="majorHAnsi" w:hAnsiTheme="majorHAnsi" w:cstheme="majorHAnsi"/>
          <w:lang w:val="en-US"/>
        </w:rPr>
        <w:t xml:space="preserve">vents </w:t>
      </w:r>
      <w:r w:rsidR="00C0650F" w:rsidRPr="003629DD">
        <w:rPr>
          <w:rFonts w:asciiTheme="majorHAnsi" w:hAnsiTheme="majorHAnsi" w:cstheme="majorHAnsi"/>
          <w:lang w:val="en-US"/>
        </w:rPr>
        <w:t>also increase</w:t>
      </w:r>
      <w:r w:rsidR="00892F98" w:rsidRPr="003629DD">
        <w:rPr>
          <w:rFonts w:asciiTheme="majorHAnsi" w:hAnsiTheme="majorHAnsi" w:cstheme="majorHAnsi"/>
          <w:lang w:val="en-US"/>
        </w:rPr>
        <w:t>s</w:t>
      </w:r>
      <w:r w:rsidR="00C0650F" w:rsidRPr="003629DD">
        <w:rPr>
          <w:rFonts w:asciiTheme="majorHAnsi" w:hAnsiTheme="majorHAnsi" w:cstheme="majorHAnsi"/>
          <w:lang w:val="en-US"/>
        </w:rPr>
        <w:t xml:space="preserve"> the frequency of CSO</w:t>
      </w:r>
      <w:r w:rsidR="00E33164" w:rsidRPr="003629DD">
        <w:rPr>
          <w:rFonts w:asciiTheme="majorHAnsi" w:hAnsiTheme="majorHAnsi" w:cstheme="majorHAnsi"/>
          <w:lang w:val="en-US"/>
        </w:rPr>
        <w:t xml:space="preserve"> </w:t>
      </w:r>
      <w:r w:rsidR="00E33164"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sidR="00E33164"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[5]</w:t>
      </w:r>
      <w:r w:rsidR="00E33164" w:rsidRPr="003629DD">
        <w:rPr>
          <w:rFonts w:asciiTheme="majorHAnsi" w:hAnsiTheme="majorHAnsi" w:cstheme="majorHAnsi"/>
          <w:lang w:val="en-US"/>
        </w:rPr>
        <w:fldChar w:fldCharType="end"/>
      </w:r>
      <w:r w:rsidR="00C0650F" w:rsidRPr="003629DD">
        <w:rPr>
          <w:rFonts w:asciiTheme="majorHAnsi" w:hAnsiTheme="majorHAnsi" w:cstheme="majorHAnsi"/>
          <w:lang w:val="en-US"/>
        </w:rPr>
        <w:t xml:space="preserve"> and enlarge the damage caused</w:t>
      </w:r>
      <w:r w:rsidR="009C49D8" w:rsidRPr="003629DD">
        <w:rPr>
          <w:rFonts w:asciiTheme="majorHAnsi" w:hAnsiTheme="majorHAnsi" w:cstheme="majorHAnsi"/>
          <w:lang w:val="en-US"/>
        </w:rPr>
        <w:t xml:space="preserve"> by these overflows. </w:t>
      </w:r>
      <w:r w:rsidR="00E52A69" w:rsidRPr="003629DD">
        <w:rPr>
          <w:rFonts w:asciiTheme="majorHAnsi" w:hAnsiTheme="majorHAnsi" w:cstheme="majorHAnsi"/>
          <w:lang w:val="en-US"/>
        </w:rPr>
        <w:t xml:space="preserve">Moreover, wastewater overflows </w:t>
      </w:r>
      <w:r w:rsidR="0064696F" w:rsidRPr="003629DD">
        <w:rPr>
          <w:rFonts w:asciiTheme="majorHAnsi" w:hAnsiTheme="majorHAnsi" w:cstheme="majorHAnsi"/>
          <w:lang w:val="en-US"/>
        </w:rPr>
        <w:t>can cause c</w:t>
      </w:r>
      <w:r w:rsidR="003A47C3" w:rsidRPr="003629DD">
        <w:rPr>
          <w:rFonts w:asciiTheme="majorHAnsi" w:hAnsiTheme="majorHAnsi" w:cstheme="majorHAnsi"/>
          <w:lang w:val="en-US"/>
        </w:rPr>
        <w:t>onflict</w:t>
      </w:r>
      <w:r w:rsidR="0064696F" w:rsidRPr="003629DD">
        <w:rPr>
          <w:rFonts w:asciiTheme="majorHAnsi" w:hAnsiTheme="majorHAnsi" w:cstheme="majorHAnsi"/>
          <w:lang w:val="en-US"/>
        </w:rPr>
        <w:t>s</w:t>
      </w:r>
      <w:r w:rsidR="003A47C3" w:rsidRPr="003629DD">
        <w:rPr>
          <w:rFonts w:asciiTheme="majorHAnsi" w:hAnsiTheme="majorHAnsi" w:cstheme="majorHAnsi"/>
          <w:lang w:val="en-US"/>
        </w:rPr>
        <w:t xml:space="preserve"> </w:t>
      </w:r>
      <w:r w:rsidR="0029548E" w:rsidRPr="003629DD">
        <w:rPr>
          <w:rFonts w:asciiTheme="majorHAnsi" w:hAnsiTheme="majorHAnsi" w:cstheme="majorHAnsi"/>
          <w:lang w:val="en-US"/>
        </w:rPr>
        <w:t xml:space="preserve">in the society when </w:t>
      </w:r>
      <w:r w:rsidR="00C44A1B" w:rsidRPr="003629DD">
        <w:rPr>
          <w:rFonts w:asciiTheme="majorHAnsi" w:hAnsiTheme="majorHAnsi" w:cstheme="majorHAnsi"/>
          <w:lang w:val="en-US"/>
        </w:rPr>
        <w:t>st</w:t>
      </w:r>
      <w:r w:rsidR="0029548E" w:rsidRPr="003629DD">
        <w:rPr>
          <w:rFonts w:asciiTheme="majorHAnsi" w:hAnsiTheme="majorHAnsi" w:cstheme="majorHAnsi"/>
          <w:lang w:val="en-US"/>
        </w:rPr>
        <w:t xml:space="preserve">reams or </w:t>
      </w:r>
      <w:r w:rsidR="00F9005F" w:rsidRPr="003629DD">
        <w:rPr>
          <w:rFonts w:asciiTheme="majorHAnsi" w:hAnsiTheme="majorHAnsi" w:cstheme="majorHAnsi"/>
          <w:lang w:val="en-US"/>
        </w:rPr>
        <w:t xml:space="preserve">rivers are used both as an option to dispose wastewater and </w:t>
      </w:r>
      <w:r w:rsidR="00C44A1B" w:rsidRPr="003629DD">
        <w:rPr>
          <w:rFonts w:asciiTheme="majorHAnsi" w:hAnsiTheme="majorHAnsi" w:cstheme="majorHAnsi"/>
          <w:lang w:val="en-US"/>
        </w:rPr>
        <w:t>recreational</w:t>
      </w:r>
      <w:r w:rsidR="00E665B0" w:rsidRPr="003629DD">
        <w:rPr>
          <w:rFonts w:asciiTheme="majorHAnsi" w:hAnsiTheme="majorHAnsi" w:cstheme="majorHAnsi"/>
          <w:lang w:val="en-US"/>
        </w:rPr>
        <w:t xml:space="preserve"> area </w:t>
      </w:r>
      <w:r w:rsidR="00E665B0"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{"citationItems":[{"id":"ITEM-1","itemData":{"DOI":"10.2166/wp.2016.011","abstract":"Here, we analyze the construction and politicization of the environmental problems created by the urban wastewater overflows in the area of the Vantaa River, Finland, between 2004 and 2015. The contradictory uses and values of the river as a wastewater channel and important recreational haven with widely acclaimed ecological values forms the context of this case study. We investigate what types of environmental problem are caused by urban wastewater overflows, how the various stakeholders define the problem, and possible solutions to it. The analysis is based on written materials produced by individuals associated with the problem, applying the method of content analysis. We identify various stages in the evolution of the problem and suggest ways in which cooperation between stakeholders can be enhanced to minimize environmental damage and social harm. These include formulating a common goal, improved mutual information sharing, realistic and clearly communicated plans for technological improvements, and a common understanding of the timescales used for the anticipated results. List of abbreviations: BAU = Business-as-usual CSO = Combined sewer overflow Eduskunta = Parliament of Finland EU = European Union HS = Helsingin Sanomat (newspaper)","author":[{"dropping-particle":"","family":"Heikkinen","given":"Milja","non-dropping-particle":"","parse-names":false,"suffix":""},{"dropping-particle":"","family":"Schönach","given":"Paula","non-dropping-particle":"","parse-names":false,"suffix":""},{"dropping-particle":"","family":"Massa","given":"Ilmo","non-dropping-particle":"","parse-names":false,"suffix":""}],"container-title":"Water Policy","id":"ITEM-1","issued":{"date-parts":[["2016"]]},"page":"1454-1472","title":"Politicization of wastewater overflows: The case of the Vantaa River, Finland","type":"article-journal","volume":"18"},"uris":["http://www.mendeley.com/documents/?uuid=b8ee9ed9-fb77-3ce1-bdee-25ae6783fbde"]}],"mendeley":{"formattedCitation":"[7]","plainTextFormattedCitation":"[7]","previouslyFormattedCitation":"[7]"},"properties":{"noteIndex":0},"schema":"https://github.com/citation-style-language/schema/raw/master/csl-citation.json"}</w:instrText>
      </w:r>
      <w:r w:rsidR="00E665B0"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[7]</w:t>
      </w:r>
      <w:r w:rsidR="00E665B0" w:rsidRPr="003629DD">
        <w:rPr>
          <w:rFonts w:asciiTheme="majorHAnsi" w:hAnsiTheme="majorHAnsi" w:cstheme="majorHAnsi"/>
          <w:lang w:val="en-US"/>
        </w:rPr>
        <w:fldChar w:fldCharType="end"/>
      </w:r>
      <w:r w:rsidR="00E665B0" w:rsidRPr="003629DD">
        <w:rPr>
          <w:rFonts w:asciiTheme="majorHAnsi" w:hAnsiTheme="majorHAnsi" w:cstheme="majorHAnsi"/>
          <w:lang w:val="en-US"/>
        </w:rPr>
        <w:t>.</w:t>
      </w:r>
      <w:r w:rsidR="00B63A4A" w:rsidRPr="003629DD">
        <w:rPr>
          <w:rFonts w:asciiTheme="majorHAnsi" w:hAnsiTheme="majorHAnsi" w:cstheme="majorHAnsi"/>
          <w:lang w:val="en-US"/>
        </w:rPr>
        <w:t xml:space="preserve"> </w:t>
      </w:r>
      <w:r w:rsidR="00C7686F">
        <w:rPr>
          <w:rFonts w:asciiTheme="majorHAnsi" w:hAnsiTheme="majorHAnsi" w:cstheme="majorHAnsi"/>
          <w:lang w:val="en-US"/>
        </w:rPr>
        <w:t>To g</w:t>
      </w:r>
      <w:r w:rsidR="00405E4F" w:rsidRPr="003629DD">
        <w:rPr>
          <w:rFonts w:asciiTheme="majorHAnsi" w:hAnsiTheme="majorHAnsi" w:cstheme="majorHAnsi"/>
          <w:lang w:val="en-US"/>
        </w:rPr>
        <w:t>ive cities, municipalities and water utilities the ability to p</w:t>
      </w:r>
      <w:r w:rsidR="00FF3945" w:rsidRPr="003629DD">
        <w:rPr>
          <w:rFonts w:asciiTheme="majorHAnsi" w:hAnsiTheme="majorHAnsi" w:cstheme="majorHAnsi"/>
          <w:lang w:val="en-US"/>
        </w:rPr>
        <w:t>redict</w:t>
      </w:r>
      <w:r w:rsidR="004F12EA" w:rsidRPr="003629DD">
        <w:rPr>
          <w:rFonts w:asciiTheme="majorHAnsi" w:hAnsiTheme="majorHAnsi" w:cstheme="majorHAnsi"/>
          <w:lang w:val="en-US"/>
        </w:rPr>
        <w:t xml:space="preserve"> SSOs and CSOs is one of the motivations of this study.</w:t>
      </w:r>
      <w:r w:rsidR="001E4A2A" w:rsidRPr="003629DD">
        <w:rPr>
          <w:rFonts w:asciiTheme="majorHAnsi" w:hAnsiTheme="majorHAnsi" w:cstheme="majorHAnsi"/>
          <w:lang w:val="en-US"/>
        </w:rPr>
        <w:t xml:space="preserve"> </w:t>
      </w:r>
      <w:r w:rsidR="00F8405E" w:rsidRPr="003629DD">
        <w:rPr>
          <w:rFonts w:asciiTheme="majorHAnsi" w:hAnsiTheme="majorHAnsi" w:cstheme="majorHAnsi"/>
          <w:lang w:val="en-US"/>
        </w:rPr>
        <w:t xml:space="preserve">However, other benefits </w:t>
      </w:r>
      <w:r w:rsidR="006362CA" w:rsidRPr="003629DD">
        <w:rPr>
          <w:rFonts w:asciiTheme="majorHAnsi" w:hAnsiTheme="majorHAnsi" w:cstheme="majorHAnsi"/>
          <w:lang w:val="en-US"/>
        </w:rPr>
        <w:t xml:space="preserve">are also aimed. </w:t>
      </w:r>
      <w:r w:rsidR="00500C25" w:rsidRPr="003629DD">
        <w:rPr>
          <w:rFonts w:asciiTheme="majorHAnsi" w:hAnsiTheme="majorHAnsi" w:cstheme="majorHAnsi"/>
          <w:lang w:val="en-US"/>
        </w:rPr>
        <w:t xml:space="preserve">A continuous simulation </w:t>
      </w:r>
      <w:r w:rsidR="0015630E" w:rsidRPr="003629DD">
        <w:rPr>
          <w:rFonts w:asciiTheme="majorHAnsi" w:hAnsiTheme="majorHAnsi" w:cstheme="majorHAnsi"/>
          <w:lang w:val="en-US"/>
        </w:rPr>
        <w:t>considering</w:t>
      </w:r>
      <w:r w:rsidR="00500C25" w:rsidRPr="003629DD">
        <w:rPr>
          <w:rFonts w:asciiTheme="majorHAnsi" w:hAnsiTheme="majorHAnsi" w:cstheme="majorHAnsi"/>
          <w:lang w:val="en-US"/>
        </w:rPr>
        <w:t xml:space="preserve"> urban hydrology and </w:t>
      </w:r>
      <w:r w:rsidR="00DD65B5" w:rsidRPr="003629DD">
        <w:rPr>
          <w:rFonts w:asciiTheme="majorHAnsi" w:hAnsiTheme="majorHAnsi" w:cstheme="majorHAnsi"/>
          <w:lang w:val="en-US"/>
        </w:rPr>
        <w:t>hydraulics</w:t>
      </w:r>
      <w:r w:rsidR="0015630E" w:rsidRPr="003629DD">
        <w:rPr>
          <w:rFonts w:asciiTheme="majorHAnsi" w:hAnsiTheme="majorHAnsi" w:cstheme="majorHAnsi"/>
          <w:lang w:val="en-US"/>
        </w:rPr>
        <w:t xml:space="preserve"> can</w:t>
      </w:r>
      <w:r w:rsidR="009F7ADD" w:rsidRPr="003629DD">
        <w:rPr>
          <w:rFonts w:asciiTheme="majorHAnsi" w:hAnsiTheme="majorHAnsi" w:cstheme="majorHAnsi"/>
          <w:lang w:val="en-US"/>
        </w:rPr>
        <w:t xml:space="preserve"> also be used to improve the service and</w:t>
      </w:r>
      <w:r w:rsidR="0015630E" w:rsidRPr="003629DD">
        <w:rPr>
          <w:rFonts w:asciiTheme="majorHAnsi" w:hAnsiTheme="majorHAnsi" w:cstheme="majorHAnsi"/>
          <w:lang w:val="en-US"/>
        </w:rPr>
        <w:t xml:space="preserve"> reduce operational costs for water utilities</w:t>
      </w:r>
      <w:r w:rsidR="00F145A3" w:rsidRPr="003629DD">
        <w:rPr>
          <w:rFonts w:asciiTheme="majorHAnsi" w:hAnsiTheme="majorHAnsi" w:cstheme="majorHAnsi"/>
          <w:lang w:val="en-US"/>
        </w:rPr>
        <w:t xml:space="preserve">. </w:t>
      </w:r>
    </w:p>
    <w:p w14:paraId="00B47AE4" w14:textId="1B034B7B" w:rsidR="00F40089" w:rsidRPr="003629DD" w:rsidRDefault="00112C22" w:rsidP="009400C5">
      <w:pPr>
        <w:jc w:val="both"/>
        <w:rPr>
          <w:rFonts w:asciiTheme="majorHAnsi" w:hAnsiTheme="majorHAnsi" w:cstheme="majorHAnsi"/>
          <w:lang w:val="en-US"/>
        </w:rPr>
      </w:pPr>
      <w:r w:rsidRPr="003629DD">
        <w:rPr>
          <w:rFonts w:asciiTheme="majorHAnsi" w:hAnsiTheme="majorHAnsi" w:cstheme="majorHAnsi"/>
          <w:lang w:val="en-US"/>
        </w:rPr>
        <w:t>EBII can increase the inflow</w:t>
      </w:r>
      <w:r w:rsidR="002A4826" w:rsidRPr="003629DD">
        <w:rPr>
          <w:rFonts w:asciiTheme="majorHAnsi" w:hAnsiTheme="majorHAnsi" w:cstheme="majorHAnsi"/>
          <w:lang w:val="en-US"/>
        </w:rPr>
        <w:t xml:space="preserve"> </w:t>
      </w:r>
      <w:r w:rsidR="005F1831">
        <w:rPr>
          <w:rFonts w:asciiTheme="majorHAnsi" w:hAnsiTheme="majorHAnsi" w:cstheme="majorHAnsi"/>
          <w:lang w:val="en-US"/>
        </w:rPr>
        <w:t>of waste</w:t>
      </w:r>
      <w:r w:rsidR="00F34899">
        <w:rPr>
          <w:rFonts w:asciiTheme="majorHAnsi" w:hAnsiTheme="majorHAnsi" w:cstheme="majorHAnsi"/>
          <w:lang w:val="en-US"/>
        </w:rPr>
        <w:t xml:space="preserve">water </w:t>
      </w:r>
      <w:r w:rsidR="00111B5B" w:rsidRPr="003629DD">
        <w:rPr>
          <w:rFonts w:asciiTheme="majorHAnsi" w:hAnsiTheme="majorHAnsi" w:cstheme="majorHAnsi"/>
          <w:lang w:val="en-US"/>
        </w:rPr>
        <w:t>to</w:t>
      </w:r>
      <w:r w:rsidR="002A4826" w:rsidRPr="003629DD">
        <w:rPr>
          <w:rFonts w:asciiTheme="majorHAnsi" w:hAnsiTheme="majorHAnsi" w:cstheme="majorHAnsi"/>
          <w:lang w:val="en-US"/>
        </w:rPr>
        <w:t xml:space="preserve"> WWTPs </w:t>
      </w:r>
      <w:r w:rsidRPr="003629DD">
        <w:rPr>
          <w:rFonts w:asciiTheme="majorHAnsi" w:hAnsiTheme="majorHAnsi" w:cstheme="majorHAnsi"/>
          <w:lang w:val="en-US"/>
        </w:rPr>
        <w:t>for weeks</w:t>
      </w:r>
      <w:r w:rsidR="0073541F" w:rsidRPr="003629DD">
        <w:rPr>
          <w:rFonts w:asciiTheme="majorHAnsi" w:hAnsiTheme="majorHAnsi" w:cstheme="majorHAnsi"/>
          <w:lang w:val="en-US"/>
        </w:rPr>
        <w:t xml:space="preserve"> due to possible long response times </w:t>
      </w:r>
      <w:r w:rsidR="00940FA8" w:rsidRPr="003629DD">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sidR="00940FA8" w:rsidRPr="003629DD">
        <w:rPr>
          <w:rFonts w:asciiTheme="majorHAnsi" w:hAnsiTheme="majorHAnsi" w:cstheme="majorHAnsi"/>
          <w:lang w:val="en-US"/>
        </w:rPr>
        <w:fldChar w:fldCharType="separate"/>
      </w:r>
      <w:r w:rsidR="00317616" w:rsidRPr="00317616">
        <w:rPr>
          <w:rFonts w:asciiTheme="majorHAnsi" w:hAnsiTheme="majorHAnsi" w:cstheme="majorHAnsi"/>
          <w:noProof/>
          <w:lang w:val="en-US"/>
        </w:rPr>
        <w:t>[3]</w:t>
      </w:r>
      <w:r w:rsidR="00940FA8" w:rsidRPr="003629DD">
        <w:rPr>
          <w:rFonts w:asciiTheme="majorHAnsi" w:hAnsiTheme="majorHAnsi" w:cstheme="majorHAnsi"/>
          <w:lang w:val="en-US"/>
        </w:rPr>
        <w:fldChar w:fldCharType="end"/>
      </w:r>
      <w:r w:rsidR="00B1717A" w:rsidRPr="003629DD">
        <w:rPr>
          <w:rFonts w:asciiTheme="majorHAnsi" w:hAnsiTheme="majorHAnsi" w:cstheme="majorHAnsi"/>
          <w:lang w:val="en-US"/>
        </w:rPr>
        <w:t xml:space="preserve">. </w:t>
      </w:r>
      <w:r w:rsidR="00932C87" w:rsidRPr="003629DD">
        <w:rPr>
          <w:rFonts w:asciiTheme="majorHAnsi" w:hAnsiTheme="majorHAnsi" w:cstheme="majorHAnsi"/>
          <w:lang w:val="en-US"/>
        </w:rPr>
        <w:t xml:space="preserve">Obviously, the operational cost </w:t>
      </w:r>
      <w:r w:rsidR="00042E1A" w:rsidRPr="003629DD">
        <w:rPr>
          <w:rFonts w:asciiTheme="majorHAnsi" w:hAnsiTheme="majorHAnsi" w:cstheme="majorHAnsi"/>
          <w:lang w:val="en-US"/>
        </w:rPr>
        <w:t>of the plant will increase since more wastewater needs to be treated</w:t>
      </w:r>
      <w:r w:rsidR="00B1717A" w:rsidRPr="003629DD">
        <w:rPr>
          <w:rFonts w:asciiTheme="majorHAnsi" w:hAnsiTheme="majorHAnsi" w:cstheme="majorHAnsi"/>
          <w:lang w:val="en-US"/>
        </w:rPr>
        <w:t>.</w:t>
      </w:r>
      <w:r w:rsidR="007735F4" w:rsidRPr="003629DD">
        <w:rPr>
          <w:rFonts w:asciiTheme="majorHAnsi" w:hAnsiTheme="majorHAnsi" w:cstheme="majorHAnsi"/>
          <w:lang w:val="en-US"/>
        </w:rPr>
        <w:t xml:space="preserve"> </w:t>
      </w:r>
      <w:r w:rsidR="009664F5" w:rsidRPr="003629DD">
        <w:rPr>
          <w:rFonts w:asciiTheme="majorHAnsi" w:hAnsiTheme="majorHAnsi" w:cstheme="majorHAnsi"/>
          <w:lang w:val="en-US"/>
        </w:rPr>
        <w:t xml:space="preserve">A continuous simulation </w:t>
      </w:r>
      <w:r w:rsidR="006A749B" w:rsidRPr="003629DD">
        <w:rPr>
          <w:rFonts w:asciiTheme="majorHAnsi" w:hAnsiTheme="majorHAnsi" w:cstheme="majorHAnsi"/>
          <w:lang w:val="en-US"/>
        </w:rPr>
        <w:t xml:space="preserve">might be able to identify </w:t>
      </w:r>
      <w:r w:rsidR="00486671" w:rsidRPr="003629DD">
        <w:rPr>
          <w:rFonts w:asciiTheme="majorHAnsi" w:hAnsiTheme="majorHAnsi" w:cstheme="majorHAnsi"/>
          <w:lang w:val="en-US"/>
        </w:rPr>
        <w:t>increases</w:t>
      </w:r>
      <w:r w:rsidR="006A749B" w:rsidRPr="003629DD">
        <w:rPr>
          <w:rFonts w:asciiTheme="majorHAnsi" w:hAnsiTheme="majorHAnsi" w:cstheme="majorHAnsi"/>
          <w:lang w:val="en-US"/>
        </w:rPr>
        <w:t xml:space="preserve"> over time on the flow pattern in specific </w:t>
      </w:r>
      <w:r w:rsidR="00FA7C47" w:rsidRPr="003629DD">
        <w:rPr>
          <w:rFonts w:asciiTheme="majorHAnsi" w:hAnsiTheme="majorHAnsi" w:cstheme="majorHAnsi"/>
          <w:lang w:val="en-US"/>
        </w:rPr>
        <w:t>pipes or sub-divisions of the network</w:t>
      </w:r>
      <w:r w:rsidR="007735F4" w:rsidRPr="003629DD">
        <w:rPr>
          <w:rFonts w:asciiTheme="majorHAnsi" w:hAnsiTheme="majorHAnsi" w:cstheme="majorHAnsi"/>
          <w:lang w:val="en-US"/>
        </w:rPr>
        <w:t xml:space="preserve">. </w:t>
      </w:r>
      <w:r w:rsidR="00486671" w:rsidRPr="003629DD">
        <w:rPr>
          <w:rFonts w:asciiTheme="majorHAnsi" w:hAnsiTheme="majorHAnsi" w:cstheme="majorHAnsi"/>
          <w:lang w:val="en-US"/>
        </w:rPr>
        <w:t xml:space="preserve">This would be an indicator for to water utility to carry further inspections and evaluate </w:t>
      </w:r>
      <w:r w:rsidR="00E744CB" w:rsidRPr="003629DD">
        <w:rPr>
          <w:rFonts w:asciiTheme="majorHAnsi" w:hAnsiTheme="majorHAnsi" w:cstheme="majorHAnsi"/>
          <w:lang w:val="en-US"/>
        </w:rPr>
        <w:t>whether</w:t>
      </w:r>
      <w:r w:rsidR="00B43A6F" w:rsidRPr="003629DD">
        <w:rPr>
          <w:rFonts w:asciiTheme="majorHAnsi" w:hAnsiTheme="majorHAnsi" w:cstheme="majorHAnsi"/>
          <w:lang w:val="en-US"/>
        </w:rPr>
        <w:t xml:space="preserve"> </w:t>
      </w:r>
      <w:r w:rsidR="00E744CB" w:rsidRPr="003629DD">
        <w:rPr>
          <w:rFonts w:asciiTheme="majorHAnsi" w:hAnsiTheme="majorHAnsi" w:cstheme="majorHAnsi"/>
          <w:lang w:val="en-US"/>
        </w:rPr>
        <w:t xml:space="preserve">the infrastructure is damaged allowing infiltration. </w:t>
      </w:r>
      <w:r w:rsidR="00D824D7" w:rsidRPr="003629DD">
        <w:rPr>
          <w:rFonts w:asciiTheme="majorHAnsi" w:hAnsiTheme="majorHAnsi" w:cstheme="majorHAnsi"/>
          <w:lang w:val="en-US"/>
        </w:rPr>
        <w:t>Furthermore</w:t>
      </w:r>
      <w:r w:rsidR="00A266D0" w:rsidRPr="003629DD">
        <w:rPr>
          <w:rFonts w:asciiTheme="majorHAnsi" w:hAnsiTheme="majorHAnsi" w:cstheme="majorHAnsi"/>
          <w:lang w:val="en-US"/>
        </w:rPr>
        <w:t xml:space="preserve">, a digital model of the network </w:t>
      </w:r>
      <w:r w:rsidR="00E364B1" w:rsidRPr="003629DD">
        <w:rPr>
          <w:rFonts w:asciiTheme="majorHAnsi" w:hAnsiTheme="majorHAnsi" w:cstheme="majorHAnsi"/>
          <w:lang w:val="en-US"/>
        </w:rPr>
        <w:t>gives to</w:t>
      </w:r>
      <w:r w:rsidR="00AF4C78" w:rsidRPr="003629DD">
        <w:rPr>
          <w:rFonts w:asciiTheme="majorHAnsi" w:hAnsiTheme="majorHAnsi" w:cstheme="majorHAnsi"/>
          <w:lang w:val="en-US"/>
        </w:rPr>
        <w:t xml:space="preserve"> the water utilities the ability to analyze the impacts </w:t>
      </w:r>
      <w:r w:rsidR="00BF04C0" w:rsidRPr="003629DD">
        <w:rPr>
          <w:rFonts w:asciiTheme="majorHAnsi" w:hAnsiTheme="majorHAnsi" w:cstheme="majorHAnsi"/>
          <w:lang w:val="en-US"/>
        </w:rPr>
        <w:t>on the whole network</w:t>
      </w:r>
      <w:r w:rsidR="00AF60D0" w:rsidRPr="003629DD">
        <w:rPr>
          <w:rFonts w:asciiTheme="majorHAnsi" w:hAnsiTheme="majorHAnsi" w:cstheme="majorHAnsi"/>
          <w:lang w:val="en-US"/>
        </w:rPr>
        <w:t xml:space="preserve"> caused by </w:t>
      </w:r>
      <w:r w:rsidR="002038BC" w:rsidRPr="003629DD">
        <w:rPr>
          <w:rFonts w:asciiTheme="majorHAnsi" w:hAnsiTheme="majorHAnsi" w:cstheme="majorHAnsi"/>
          <w:lang w:val="en-US"/>
        </w:rPr>
        <w:t>changes in the network</w:t>
      </w:r>
      <w:r w:rsidR="00BF04C0" w:rsidRPr="003629DD">
        <w:rPr>
          <w:rFonts w:asciiTheme="majorHAnsi" w:hAnsiTheme="majorHAnsi" w:cstheme="majorHAnsi"/>
          <w:lang w:val="en-US"/>
        </w:rPr>
        <w:t xml:space="preserve"> such as</w:t>
      </w:r>
      <w:r w:rsidR="00E364B1" w:rsidRPr="003629DD">
        <w:rPr>
          <w:rFonts w:asciiTheme="majorHAnsi" w:hAnsiTheme="majorHAnsi" w:cstheme="majorHAnsi"/>
          <w:lang w:val="en-US"/>
        </w:rPr>
        <w:t>:</w:t>
      </w:r>
      <w:r w:rsidR="002038BC" w:rsidRPr="003629DD">
        <w:rPr>
          <w:rFonts w:asciiTheme="majorHAnsi" w:hAnsiTheme="majorHAnsi" w:cstheme="majorHAnsi"/>
          <w:lang w:val="en-US"/>
        </w:rPr>
        <w:t xml:space="preserve"> decommissioning of a </w:t>
      </w:r>
      <w:r w:rsidR="000C0329" w:rsidRPr="003629DD">
        <w:rPr>
          <w:rFonts w:asciiTheme="majorHAnsi" w:hAnsiTheme="majorHAnsi" w:cstheme="majorHAnsi"/>
          <w:lang w:val="en-US"/>
        </w:rPr>
        <w:t>water</w:t>
      </w:r>
      <w:r w:rsidR="00E700C3" w:rsidRPr="003629DD">
        <w:rPr>
          <w:rFonts w:asciiTheme="majorHAnsi" w:hAnsiTheme="majorHAnsi" w:cstheme="majorHAnsi"/>
          <w:lang w:val="en-US"/>
        </w:rPr>
        <w:t xml:space="preserve"> tower</w:t>
      </w:r>
      <w:r w:rsidR="00E364B1" w:rsidRPr="003629DD">
        <w:rPr>
          <w:rFonts w:asciiTheme="majorHAnsi" w:hAnsiTheme="majorHAnsi" w:cstheme="majorHAnsi"/>
          <w:lang w:val="en-US"/>
        </w:rPr>
        <w:t>,</w:t>
      </w:r>
      <w:r w:rsidR="00076F8F" w:rsidRPr="003629DD">
        <w:rPr>
          <w:rFonts w:asciiTheme="majorHAnsi" w:hAnsiTheme="majorHAnsi" w:cstheme="majorHAnsi"/>
          <w:lang w:val="en-US"/>
        </w:rPr>
        <w:t xml:space="preserve"> chang</w:t>
      </w:r>
      <w:r w:rsidR="005B0DC1" w:rsidRPr="003629DD">
        <w:rPr>
          <w:rFonts w:asciiTheme="majorHAnsi" w:hAnsiTheme="majorHAnsi" w:cstheme="majorHAnsi"/>
          <w:lang w:val="en-US"/>
        </w:rPr>
        <w:t xml:space="preserve">ing </w:t>
      </w:r>
      <w:r w:rsidR="002A0857" w:rsidRPr="003629DD">
        <w:rPr>
          <w:rFonts w:asciiTheme="majorHAnsi" w:hAnsiTheme="majorHAnsi" w:cstheme="majorHAnsi"/>
          <w:lang w:val="en-US"/>
        </w:rPr>
        <w:t>pump</w:t>
      </w:r>
      <w:r w:rsidR="00076F8F" w:rsidRPr="003629DD">
        <w:rPr>
          <w:rFonts w:asciiTheme="majorHAnsi" w:hAnsiTheme="majorHAnsi" w:cstheme="majorHAnsi"/>
          <w:lang w:val="en-US"/>
        </w:rPr>
        <w:t>ing schedule</w:t>
      </w:r>
      <w:r w:rsidR="00A25640" w:rsidRPr="003629DD">
        <w:rPr>
          <w:rFonts w:asciiTheme="majorHAnsi" w:hAnsiTheme="majorHAnsi" w:cstheme="majorHAnsi"/>
          <w:lang w:val="en-US"/>
        </w:rPr>
        <w:t>,</w:t>
      </w:r>
      <w:r w:rsidR="002A0857" w:rsidRPr="003629DD">
        <w:rPr>
          <w:rFonts w:asciiTheme="majorHAnsi" w:hAnsiTheme="majorHAnsi" w:cstheme="majorHAnsi"/>
          <w:lang w:val="en-US"/>
        </w:rPr>
        <w:t xml:space="preserve"> </w:t>
      </w:r>
      <w:r w:rsidR="00E700C3" w:rsidRPr="003629DD">
        <w:rPr>
          <w:rFonts w:asciiTheme="majorHAnsi" w:hAnsiTheme="majorHAnsi" w:cstheme="majorHAnsi"/>
          <w:lang w:val="en-US"/>
        </w:rPr>
        <w:t xml:space="preserve">or </w:t>
      </w:r>
      <w:r w:rsidR="005B0DC1" w:rsidRPr="003629DD">
        <w:rPr>
          <w:rFonts w:asciiTheme="majorHAnsi" w:hAnsiTheme="majorHAnsi" w:cstheme="majorHAnsi"/>
          <w:lang w:val="en-US"/>
        </w:rPr>
        <w:t xml:space="preserve">analyzing impacts of </w:t>
      </w:r>
      <w:r w:rsidR="00E700C3" w:rsidRPr="003629DD">
        <w:rPr>
          <w:rFonts w:asciiTheme="majorHAnsi" w:hAnsiTheme="majorHAnsi" w:cstheme="majorHAnsi"/>
          <w:lang w:val="en-US"/>
        </w:rPr>
        <w:t>a</w:t>
      </w:r>
      <w:r w:rsidR="001D76AE" w:rsidRPr="003629DD">
        <w:rPr>
          <w:rFonts w:asciiTheme="majorHAnsi" w:hAnsiTheme="majorHAnsi" w:cstheme="majorHAnsi"/>
          <w:lang w:val="en-US"/>
        </w:rPr>
        <w:t xml:space="preserve"> future</w:t>
      </w:r>
      <w:r w:rsidR="00E700C3" w:rsidRPr="003629DD">
        <w:rPr>
          <w:rFonts w:asciiTheme="majorHAnsi" w:hAnsiTheme="majorHAnsi" w:cstheme="majorHAnsi"/>
          <w:lang w:val="en-US"/>
        </w:rPr>
        <w:t xml:space="preserve"> neighborhood. </w:t>
      </w:r>
    </w:p>
    <w:p w14:paraId="5AADA484" w14:textId="7B6FCAD9" w:rsidR="00FD23BD" w:rsidRPr="003629DD" w:rsidRDefault="00FD23BD" w:rsidP="00A61211">
      <w:pPr>
        <w:pStyle w:val="Heading1"/>
        <w:rPr>
          <w:rFonts w:cstheme="majorHAnsi"/>
        </w:rPr>
      </w:pPr>
      <w:bookmarkStart w:id="7" w:name="_Toc4061653"/>
      <w:bookmarkStart w:id="8" w:name="_Toc4418993"/>
      <w:r w:rsidRPr="003629DD">
        <w:rPr>
          <w:rFonts w:cstheme="majorHAnsi"/>
        </w:rPr>
        <w:t>M</w:t>
      </w:r>
      <w:r w:rsidR="007A4596" w:rsidRPr="003629DD">
        <w:rPr>
          <w:rFonts w:cstheme="majorHAnsi"/>
        </w:rPr>
        <w:t>ETHODOLOGY</w:t>
      </w:r>
      <w:bookmarkEnd w:id="7"/>
      <w:bookmarkEnd w:id="8"/>
    </w:p>
    <w:p w14:paraId="2CCEEE59" w14:textId="01A93BCD" w:rsidR="00386C35" w:rsidRDefault="00574090" w:rsidP="00A71F66">
      <w:pPr>
        <w:jc w:val="both"/>
        <w:rPr>
          <w:rFonts w:asciiTheme="majorHAnsi" w:hAnsiTheme="majorHAnsi" w:cstheme="majorHAnsi"/>
          <w:lang w:val="en-US"/>
        </w:rPr>
      </w:pPr>
      <w:r w:rsidRPr="003629DD">
        <w:rPr>
          <w:rFonts w:asciiTheme="majorHAnsi" w:hAnsiTheme="majorHAnsi" w:cstheme="majorHAnsi"/>
          <w:lang w:val="en-US"/>
        </w:rPr>
        <w:t xml:space="preserve">To tackle the issues presented in the previous section, this study </w:t>
      </w:r>
      <w:r w:rsidR="00AF4634" w:rsidRPr="003629DD">
        <w:rPr>
          <w:rFonts w:asciiTheme="majorHAnsi" w:hAnsiTheme="majorHAnsi" w:cstheme="majorHAnsi"/>
          <w:lang w:val="en-US"/>
        </w:rPr>
        <w:t xml:space="preserve">will investigate the main aspects </w:t>
      </w:r>
      <w:r w:rsidR="00AD6521" w:rsidRPr="003629DD">
        <w:rPr>
          <w:rFonts w:asciiTheme="majorHAnsi" w:hAnsiTheme="majorHAnsi" w:cstheme="majorHAnsi"/>
          <w:lang w:val="en-US"/>
        </w:rPr>
        <w:t xml:space="preserve">behind the </w:t>
      </w:r>
      <w:r w:rsidR="00AF4634" w:rsidRPr="003629DD">
        <w:rPr>
          <w:rFonts w:asciiTheme="majorHAnsi" w:hAnsiTheme="majorHAnsi" w:cstheme="majorHAnsi"/>
          <w:lang w:val="en-US"/>
        </w:rPr>
        <w:t>develop</w:t>
      </w:r>
      <w:r w:rsidR="00AD6521" w:rsidRPr="003629DD">
        <w:rPr>
          <w:rFonts w:asciiTheme="majorHAnsi" w:hAnsiTheme="majorHAnsi" w:cstheme="majorHAnsi"/>
          <w:lang w:val="en-US"/>
        </w:rPr>
        <w:t>ment of</w:t>
      </w:r>
      <w:r w:rsidR="00AF4634" w:rsidRPr="003629DD">
        <w:rPr>
          <w:rFonts w:asciiTheme="majorHAnsi" w:hAnsiTheme="majorHAnsi" w:cstheme="majorHAnsi"/>
          <w:lang w:val="en-US"/>
        </w:rPr>
        <w:t xml:space="preserve"> </w:t>
      </w:r>
      <w:r w:rsidR="008B7FF5" w:rsidRPr="003629DD">
        <w:rPr>
          <w:rFonts w:asciiTheme="majorHAnsi" w:hAnsiTheme="majorHAnsi" w:cstheme="majorHAnsi"/>
          <w:lang w:val="en-US"/>
        </w:rPr>
        <w:t xml:space="preserve">a </w:t>
      </w:r>
      <w:r w:rsidR="001A18CD" w:rsidRPr="003629DD">
        <w:rPr>
          <w:rFonts w:asciiTheme="majorHAnsi" w:hAnsiTheme="majorHAnsi" w:cstheme="majorHAnsi"/>
          <w:lang w:val="en-US"/>
        </w:rPr>
        <w:t>model</w:t>
      </w:r>
      <w:r w:rsidR="008B7FF5" w:rsidRPr="003629DD">
        <w:rPr>
          <w:rFonts w:asciiTheme="majorHAnsi" w:hAnsiTheme="majorHAnsi" w:cstheme="majorHAnsi"/>
          <w:lang w:val="en-US"/>
        </w:rPr>
        <w:t xml:space="preserve"> </w:t>
      </w:r>
      <w:r w:rsidR="005F1AB7" w:rsidRPr="003629DD">
        <w:rPr>
          <w:rFonts w:asciiTheme="majorHAnsi" w:hAnsiTheme="majorHAnsi" w:cstheme="majorHAnsi"/>
          <w:lang w:val="en-US"/>
        </w:rPr>
        <w:t xml:space="preserve">with the aim to </w:t>
      </w:r>
      <w:r w:rsidR="001A18CD" w:rsidRPr="003629DD">
        <w:rPr>
          <w:rFonts w:asciiTheme="majorHAnsi" w:hAnsiTheme="majorHAnsi" w:cstheme="majorHAnsi"/>
          <w:lang w:val="en-US"/>
        </w:rPr>
        <w:t xml:space="preserve">approximate the </w:t>
      </w:r>
      <w:r w:rsidR="00CB45D7" w:rsidRPr="003629DD">
        <w:rPr>
          <w:rFonts w:asciiTheme="majorHAnsi" w:hAnsiTheme="majorHAnsi" w:cstheme="majorHAnsi"/>
          <w:lang w:val="en-US"/>
        </w:rPr>
        <w:t xml:space="preserve">behavior of the sanitary sewer network flows </w:t>
      </w:r>
      <w:r w:rsidR="008F257A" w:rsidRPr="003629DD">
        <w:rPr>
          <w:rFonts w:asciiTheme="majorHAnsi" w:hAnsiTheme="majorHAnsi" w:cstheme="majorHAnsi"/>
          <w:lang w:val="en-US"/>
        </w:rPr>
        <w:t>continuously. T</w:t>
      </w:r>
      <w:r w:rsidR="006E2F5D" w:rsidRPr="003629DD">
        <w:rPr>
          <w:rFonts w:asciiTheme="majorHAnsi" w:hAnsiTheme="majorHAnsi" w:cstheme="majorHAnsi"/>
          <w:lang w:val="en-US"/>
        </w:rPr>
        <w:t>he model should be able to cope with</w:t>
      </w:r>
      <w:r w:rsidR="004220F1" w:rsidRPr="003629DD">
        <w:rPr>
          <w:rFonts w:asciiTheme="majorHAnsi" w:hAnsiTheme="majorHAnsi" w:cstheme="majorHAnsi"/>
          <w:lang w:val="en-US"/>
        </w:rPr>
        <w:t xml:space="preserve"> existing monitoring infrastructure </w:t>
      </w:r>
      <w:r w:rsidR="002019AC" w:rsidRPr="002019AC">
        <w:rPr>
          <w:rFonts w:asciiTheme="majorHAnsi" w:hAnsiTheme="majorHAnsi" w:cstheme="majorHAnsi"/>
          <w:lang w:val="en-US"/>
        </w:rPr>
        <w:t>(S</w:t>
      </w:r>
      <w:r w:rsidR="002019AC">
        <w:rPr>
          <w:rFonts w:asciiTheme="majorHAnsi" w:hAnsiTheme="majorHAnsi" w:cstheme="majorHAnsi"/>
          <w:lang w:val="en-US"/>
        </w:rPr>
        <w:t xml:space="preserve">CADA) </w:t>
      </w:r>
      <w:r w:rsidR="004220F1" w:rsidRPr="003629DD">
        <w:rPr>
          <w:rFonts w:asciiTheme="majorHAnsi" w:hAnsiTheme="majorHAnsi" w:cstheme="majorHAnsi"/>
          <w:lang w:val="en-US"/>
        </w:rPr>
        <w:t xml:space="preserve">and use this information </w:t>
      </w:r>
      <w:r w:rsidR="00FB76AD">
        <w:rPr>
          <w:rFonts w:asciiTheme="majorHAnsi" w:hAnsiTheme="majorHAnsi" w:cstheme="majorHAnsi"/>
          <w:lang w:val="en-US"/>
        </w:rPr>
        <w:t xml:space="preserve">and </w:t>
      </w:r>
      <w:r w:rsidR="007A6C68">
        <w:rPr>
          <w:rFonts w:asciiTheme="majorHAnsi" w:hAnsiTheme="majorHAnsi" w:cstheme="majorHAnsi"/>
          <w:lang w:val="en-US"/>
        </w:rPr>
        <w:t xml:space="preserve">weather forecast data </w:t>
      </w:r>
      <w:r w:rsidR="004220F1" w:rsidRPr="003629DD">
        <w:rPr>
          <w:rFonts w:asciiTheme="majorHAnsi" w:hAnsiTheme="majorHAnsi" w:cstheme="majorHAnsi"/>
          <w:lang w:val="en-US"/>
        </w:rPr>
        <w:t xml:space="preserve">as input </w:t>
      </w:r>
      <w:r w:rsidR="00A71F66" w:rsidRPr="003629DD">
        <w:rPr>
          <w:rFonts w:asciiTheme="majorHAnsi" w:hAnsiTheme="majorHAnsi" w:cstheme="majorHAnsi"/>
          <w:lang w:val="en-US"/>
        </w:rPr>
        <w:t>to predict the future st</w:t>
      </w:r>
      <w:r w:rsidR="002019AC">
        <w:rPr>
          <w:rFonts w:asciiTheme="majorHAnsi" w:hAnsiTheme="majorHAnsi" w:cstheme="majorHAnsi"/>
          <w:lang w:val="en-US"/>
        </w:rPr>
        <w:t>atus</w:t>
      </w:r>
      <w:r w:rsidR="00A71F66" w:rsidRPr="003629DD">
        <w:rPr>
          <w:rFonts w:asciiTheme="majorHAnsi" w:hAnsiTheme="majorHAnsi" w:cstheme="majorHAnsi"/>
          <w:lang w:val="en-US"/>
        </w:rPr>
        <w:t xml:space="preserve"> of the network.</w:t>
      </w:r>
      <w:r w:rsidR="00FA2C57">
        <w:rPr>
          <w:rFonts w:asciiTheme="majorHAnsi" w:hAnsiTheme="majorHAnsi" w:cstheme="majorHAnsi"/>
          <w:lang w:val="en-US"/>
        </w:rPr>
        <w:t xml:space="preserve"> It is important to consider the purpose of the model since the beginning once it influences the decisions of methods to be used. Thus, t</w:t>
      </w:r>
      <w:r w:rsidR="000800D9">
        <w:rPr>
          <w:rFonts w:asciiTheme="majorHAnsi" w:hAnsiTheme="majorHAnsi" w:cstheme="majorHAnsi"/>
          <w:lang w:val="en-US"/>
        </w:rPr>
        <w:t xml:space="preserve">he development of the model will, since the beginning, acknowledge </w:t>
      </w:r>
      <w:r w:rsidR="00677123">
        <w:rPr>
          <w:rFonts w:asciiTheme="majorHAnsi" w:hAnsiTheme="majorHAnsi" w:cstheme="majorHAnsi"/>
          <w:lang w:val="en-US"/>
        </w:rPr>
        <w:t xml:space="preserve">the following: </w:t>
      </w:r>
    </w:p>
    <w:p w14:paraId="331274B2" w14:textId="06763279" w:rsidR="00386C35" w:rsidRDefault="00FF2EC6"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 xml:space="preserve">fetching of </w:t>
      </w:r>
      <w:r w:rsidR="00677123" w:rsidRPr="00386C35">
        <w:rPr>
          <w:rFonts w:asciiTheme="majorHAnsi" w:hAnsiTheme="majorHAnsi" w:cstheme="majorHAnsi"/>
          <w:lang w:val="en-US"/>
        </w:rPr>
        <w:t>r</w:t>
      </w:r>
      <w:r w:rsidR="00C45199" w:rsidRPr="00386C35">
        <w:rPr>
          <w:rFonts w:asciiTheme="majorHAnsi" w:hAnsiTheme="majorHAnsi" w:cstheme="majorHAnsi"/>
          <w:lang w:val="en-US"/>
        </w:rPr>
        <w:t>eal-time monitoring data</w:t>
      </w:r>
      <w:r w:rsidR="00AA7F21">
        <w:rPr>
          <w:rFonts w:asciiTheme="majorHAnsi" w:hAnsiTheme="majorHAnsi" w:cstheme="majorHAnsi"/>
          <w:lang w:val="en-US"/>
        </w:rPr>
        <w:t>;</w:t>
      </w:r>
    </w:p>
    <w:p w14:paraId="37D0E028" w14:textId="041DCE0B" w:rsidR="00386C35" w:rsidRDefault="00C45199"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 xml:space="preserve">automatic calibration </w:t>
      </w:r>
      <w:r w:rsidR="0058541F" w:rsidRPr="00386C35">
        <w:rPr>
          <w:rFonts w:asciiTheme="majorHAnsi" w:hAnsiTheme="majorHAnsi" w:cstheme="majorHAnsi"/>
          <w:lang w:val="en-US"/>
        </w:rPr>
        <w:t>&amp; validation</w:t>
      </w:r>
      <w:r w:rsidR="00AA7F21">
        <w:rPr>
          <w:rFonts w:asciiTheme="majorHAnsi" w:hAnsiTheme="majorHAnsi" w:cstheme="majorHAnsi"/>
          <w:lang w:val="en-US"/>
        </w:rPr>
        <w:t>;</w:t>
      </w:r>
    </w:p>
    <w:p w14:paraId="075337E6" w14:textId="5145F6E7" w:rsidR="00386C35" w:rsidRDefault="00386C35" w:rsidP="00386C35">
      <w:pPr>
        <w:pStyle w:val="ListParagraph"/>
        <w:numPr>
          <w:ilvl w:val="0"/>
          <w:numId w:val="17"/>
        </w:numPr>
        <w:jc w:val="both"/>
        <w:rPr>
          <w:rFonts w:asciiTheme="majorHAnsi" w:hAnsiTheme="majorHAnsi" w:cstheme="majorHAnsi"/>
          <w:lang w:val="en-US"/>
        </w:rPr>
      </w:pPr>
      <w:r>
        <w:rPr>
          <w:rFonts w:asciiTheme="majorHAnsi" w:hAnsiTheme="majorHAnsi" w:cstheme="majorHAnsi"/>
          <w:lang w:val="en-US"/>
        </w:rPr>
        <w:t>State of network in different nodes</w:t>
      </w:r>
      <w:r w:rsidR="00AA7F21">
        <w:rPr>
          <w:rFonts w:asciiTheme="majorHAnsi" w:hAnsiTheme="majorHAnsi" w:cstheme="majorHAnsi"/>
          <w:lang w:val="en-US"/>
        </w:rPr>
        <w:t>;</w:t>
      </w:r>
    </w:p>
    <w:p w14:paraId="2BC3E3D9" w14:textId="40CB45EA" w:rsidR="00AA7F21" w:rsidRDefault="00AA7F21" w:rsidP="00386C35">
      <w:pPr>
        <w:pStyle w:val="ListParagraph"/>
        <w:numPr>
          <w:ilvl w:val="0"/>
          <w:numId w:val="17"/>
        </w:numPr>
        <w:jc w:val="both"/>
        <w:rPr>
          <w:rFonts w:asciiTheme="majorHAnsi" w:hAnsiTheme="majorHAnsi" w:cstheme="majorHAnsi"/>
          <w:lang w:val="en-US"/>
        </w:rPr>
      </w:pPr>
      <w:r>
        <w:rPr>
          <w:rFonts w:asciiTheme="majorHAnsi" w:hAnsiTheme="majorHAnsi" w:cstheme="majorHAnsi"/>
          <w:lang w:val="en-US"/>
        </w:rPr>
        <w:t>Transfer times among pumping stations;</w:t>
      </w:r>
    </w:p>
    <w:p w14:paraId="04B83306" w14:textId="26C49557" w:rsidR="008F257A" w:rsidRPr="00386C35" w:rsidRDefault="00F05C6E" w:rsidP="00386C35">
      <w:pPr>
        <w:pStyle w:val="ListParagraph"/>
        <w:numPr>
          <w:ilvl w:val="0"/>
          <w:numId w:val="17"/>
        </w:numPr>
        <w:jc w:val="both"/>
        <w:rPr>
          <w:rFonts w:asciiTheme="majorHAnsi" w:hAnsiTheme="majorHAnsi" w:cstheme="majorHAnsi"/>
          <w:lang w:val="en-US"/>
        </w:rPr>
      </w:pPr>
      <w:r w:rsidRPr="00386C35">
        <w:rPr>
          <w:rFonts w:asciiTheme="majorHAnsi" w:hAnsiTheme="majorHAnsi" w:cstheme="majorHAnsi"/>
          <w:lang w:val="en-US"/>
        </w:rPr>
        <w:t>24h forecast</w:t>
      </w:r>
      <w:r w:rsidR="003A00AF">
        <w:rPr>
          <w:rFonts w:asciiTheme="majorHAnsi" w:hAnsiTheme="majorHAnsi" w:cstheme="majorHAnsi"/>
          <w:lang w:val="en-US"/>
        </w:rPr>
        <w:t>: possible overflows, capacities</w:t>
      </w:r>
      <w:r w:rsidR="005051CC">
        <w:rPr>
          <w:rFonts w:asciiTheme="majorHAnsi" w:hAnsiTheme="majorHAnsi" w:cstheme="majorHAnsi"/>
          <w:lang w:val="en-US"/>
        </w:rPr>
        <w:t>, etc.</w:t>
      </w:r>
    </w:p>
    <w:p w14:paraId="372559CD" w14:textId="4BC66D4B" w:rsidR="00EC5590" w:rsidRDefault="00A81EF3" w:rsidP="00A71F66">
      <w:pPr>
        <w:jc w:val="both"/>
        <w:rPr>
          <w:rFonts w:asciiTheme="majorHAnsi" w:hAnsiTheme="majorHAnsi" w:cstheme="majorHAnsi"/>
          <w:color w:val="000000" w:themeColor="text1"/>
          <w:lang w:val="en-US"/>
        </w:rPr>
      </w:pPr>
      <w:r w:rsidRPr="003629DD">
        <w:rPr>
          <w:rFonts w:asciiTheme="majorHAnsi" w:hAnsiTheme="majorHAnsi" w:cstheme="majorHAnsi"/>
          <w:lang w:val="en-US"/>
        </w:rPr>
        <w:t>There</w:t>
      </w:r>
      <w:r w:rsidR="00E6005F" w:rsidRPr="003629DD">
        <w:rPr>
          <w:rFonts w:asciiTheme="majorHAnsi" w:hAnsiTheme="majorHAnsi" w:cstheme="majorHAnsi"/>
          <w:lang w:val="en-US"/>
        </w:rPr>
        <w:t xml:space="preserve"> is current one </w:t>
      </w:r>
      <w:r w:rsidR="006C3760" w:rsidRPr="003629DD">
        <w:rPr>
          <w:rFonts w:asciiTheme="majorHAnsi" w:hAnsiTheme="majorHAnsi" w:cstheme="majorHAnsi"/>
          <w:lang w:val="en-US"/>
        </w:rPr>
        <w:t xml:space="preserve">town </w:t>
      </w:r>
      <w:r w:rsidR="00515A44" w:rsidRPr="003629DD">
        <w:rPr>
          <w:rFonts w:asciiTheme="majorHAnsi" w:hAnsiTheme="majorHAnsi" w:cstheme="majorHAnsi"/>
          <w:lang w:val="en-US"/>
        </w:rPr>
        <w:t xml:space="preserve">to be used as </w:t>
      </w:r>
      <w:r w:rsidR="00E6005F" w:rsidRPr="003629DD">
        <w:rPr>
          <w:rFonts w:asciiTheme="majorHAnsi" w:hAnsiTheme="majorHAnsi" w:cstheme="majorHAnsi"/>
          <w:lang w:val="en-US"/>
        </w:rPr>
        <w:t>study site</w:t>
      </w:r>
      <w:r w:rsidR="002C51EE" w:rsidRPr="003629DD">
        <w:rPr>
          <w:rFonts w:asciiTheme="majorHAnsi" w:hAnsiTheme="majorHAnsi" w:cstheme="majorHAnsi"/>
          <w:lang w:val="en-US"/>
        </w:rPr>
        <w:t xml:space="preserve">. </w:t>
      </w:r>
      <w:r w:rsidR="00515A44" w:rsidRPr="003629DD">
        <w:rPr>
          <w:rFonts w:asciiTheme="majorHAnsi" w:hAnsiTheme="majorHAnsi" w:cstheme="majorHAnsi"/>
          <w:lang w:val="en-US"/>
        </w:rPr>
        <w:t>The town of Jokela</w:t>
      </w:r>
      <w:r w:rsidR="00366D97">
        <w:rPr>
          <w:rFonts w:asciiTheme="majorHAnsi" w:hAnsiTheme="majorHAnsi" w:cstheme="majorHAnsi"/>
          <w:lang w:val="en-US"/>
        </w:rPr>
        <w:t>,</w:t>
      </w:r>
      <w:r w:rsidR="007F1BA0">
        <w:rPr>
          <w:rFonts w:asciiTheme="majorHAnsi" w:hAnsiTheme="majorHAnsi" w:cstheme="majorHAnsi"/>
          <w:lang w:val="en-US"/>
        </w:rPr>
        <w:t xml:space="preserve"> in Tuusula municipality</w:t>
      </w:r>
      <w:r w:rsidR="00366D97">
        <w:rPr>
          <w:rFonts w:asciiTheme="majorHAnsi" w:hAnsiTheme="majorHAnsi" w:cstheme="majorHAnsi"/>
          <w:lang w:val="en-US"/>
        </w:rPr>
        <w:t>,</w:t>
      </w:r>
      <w:r w:rsidR="002C51EE" w:rsidRPr="003629DD">
        <w:rPr>
          <w:rFonts w:asciiTheme="majorHAnsi" w:hAnsiTheme="majorHAnsi" w:cstheme="majorHAnsi"/>
          <w:lang w:val="en-US"/>
        </w:rPr>
        <w:t xml:space="preserve"> </w:t>
      </w:r>
      <w:r w:rsidR="006C3760" w:rsidRPr="003629DD">
        <w:rPr>
          <w:rFonts w:asciiTheme="majorHAnsi" w:hAnsiTheme="majorHAnsi" w:cstheme="majorHAnsi"/>
          <w:lang w:val="en-US"/>
        </w:rPr>
        <w:t>is in</w:t>
      </w:r>
      <w:r w:rsidR="002C51EE" w:rsidRPr="003629DD">
        <w:rPr>
          <w:rFonts w:asciiTheme="majorHAnsi" w:hAnsiTheme="majorHAnsi" w:cstheme="majorHAnsi"/>
          <w:lang w:val="en-US"/>
        </w:rPr>
        <w:t xml:space="preserve"> the southern region of Finland</w:t>
      </w:r>
      <w:r w:rsidR="006C3760" w:rsidRPr="003629DD">
        <w:rPr>
          <w:rFonts w:asciiTheme="majorHAnsi" w:hAnsiTheme="majorHAnsi" w:cstheme="majorHAnsi"/>
          <w:lang w:val="en-US"/>
        </w:rPr>
        <w:t xml:space="preserve">. </w:t>
      </w:r>
      <w:r w:rsidR="00C45EF8" w:rsidRPr="003629DD">
        <w:rPr>
          <w:rFonts w:asciiTheme="majorHAnsi" w:hAnsiTheme="majorHAnsi" w:cstheme="majorHAnsi"/>
          <w:lang w:val="en-US"/>
        </w:rPr>
        <w:t xml:space="preserve">A larger urban area </w:t>
      </w:r>
      <w:r w:rsidR="00473B80" w:rsidRPr="003629DD">
        <w:rPr>
          <w:rFonts w:asciiTheme="majorHAnsi" w:hAnsiTheme="majorHAnsi" w:cstheme="majorHAnsi"/>
          <w:lang w:val="en-US"/>
        </w:rPr>
        <w:t>of Turku</w:t>
      </w:r>
      <w:r w:rsidR="00366D97">
        <w:rPr>
          <w:rFonts w:asciiTheme="majorHAnsi" w:hAnsiTheme="majorHAnsi" w:cstheme="majorHAnsi"/>
          <w:lang w:val="en-US"/>
        </w:rPr>
        <w:t xml:space="preserve"> city</w:t>
      </w:r>
      <w:r w:rsidR="00473B80" w:rsidRPr="003629DD">
        <w:rPr>
          <w:rFonts w:asciiTheme="majorHAnsi" w:hAnsiTheme="majorHAnsi" w:cstheme="majorHAnsi"/>
          <w:lang w:val="en-US"/>
        </w:rPr>
        <w:t xml:space="preserve">, in southwest coast of Finland, </w:t>
      </w:r>
      <w:r w:rsidR="00DE4AEE" w:rsidRPr="003629DD">
        <w:rPr>
          <w:rFonts w:asciiTheme="majorHAnsi" w:hAnsiTheme="majorHAnsi" w:cstheme="majorHAnsi"/>
          <w:lang w:val="en-US"/>
        </w:rPr>
        <w:t xml:space="preserve">might also be used as case study. More about </w:t>
      </w:r>
      <w:r w:rsidR="00346766">
        <w:rPr>
          <w:rFonts w:asciiTheme="majorHAnsi" w:hAnsiTheme="majorHAnsi" w:cstheme="majorHAnsi"/>
          <w:lang w:val="en-US"/>
        </w:rPr>
        <w:t>Jokela area</w:t>
      </w:r>
      <w:r w:rsidR="00094DB0" w:rsidRPr="003629DD">
        <w:rPr>
          <w:rFonts w:asciiTheme="majorHAnsi" w:hAnsiTheme="majorHAnsi" w:cstheme="majorHAnsi"/>
          <w:lang w:val="en-US"/>
        </w:rPr>
        <w:t xml:space="preserve"> is discussed on </w:t>
      </w:r>
      <w:r w:rsidR="00094DB0" w:rsidRPr="003629DD">
        <w:rPr>
          <w:rFonts w:asciiTheme="majorHAnsi" w:hAnsiTheme="majorHAnsi" w:cstheme="majorHAnsi"/>
          <w:color w:val="000000" w:themeColor="text1"/>
          <w:lang w:val="en-US"/>
        </w:rPr>
        <w:t xml:space="preserve">section </w:t>
      </w:r>
      <w:del w:id="9" w:author="Pedro Almeida" w:date="2019-03-25T15:05:00Z">
        <w:r w:rsidR="00094DB0" w:rsidRPr="00381A4E">
          <w:rPr>
            <w:rFonts w:asciiTheme="majorHAnsi" w:hAnsiTheme="majorHAnsi" w:cstheme="majorHAnsi"/>
            <w:color w:val="000000" w:themeColor="text1"/>
            <w:lang w:val="en-US"/>
          </w:rPr>
          <w:fldChar w:fldCharType="begin"/>
        </w:r>
        <w:r w:rsidR="00094DB0" w:rsidRPr="00381A4E">
          <w:rPr>
            <w:rFonts w:asciiTheme="majorHAnsi" w:hAnsiTheme="majorHAnsi" w:cstheme="majorHAnsi"/>
            <w:color w:val="000000" w:themeColor="text1"/>
            <w:lang w:val="en-US"/>
          </w:rPr>
          <w:delInstrText xml:space="preserve"> HYPERLINK  \l "_DATA_AND_CASE" </w:delInstrText>
        </w:r>
        <w:r w:rsidR="00094DB0" w:rsidRPr="00381A4E">
          <w:rPr>
            <w:rFonts w:asciiTheme="majorHAnsi" w:hAnsiTheme="majorHAnsi" w:cstheme="majorHAnsi"/>
            <w:color w:val="000000" w:themeColor="text1"/>
            <w:lang w:val="en-US"/>
          </w:rPr>
          <w:fldChar w:fldCharType="separate"/>
        </w:r>
        <w:r w:rsidR="00094DB0" w:rsidRPr="00381A4E">
          <w:rPr>
            <w:rStyle w:val="Hyperlink"/>
            <w:rFonts w:asciiTheme="majorHAnsi" w:hAnsiTheme="majorHAnsi" w:cstheme="majorHAnsi"/>
            <w:color w:val="000000" w:themeColor="text1"/>
            <w:u w:val="none"/>
            <w:lang w:val="en-US"/>
          </w:rPr>
          <w:delText>7.</w:delText>
        </w:r>
        <w:r w:rsidR="00094DB0" w:rsidRPr="00381A4E">
          <w:rPr>
            <w:rFonts w:asciiTheme="majorHAnsi" w:hAnsiTheme="majorHAnsi" w:cstheme="majorHAnsi"/>
            <w:color w:val="000000" w:themeColor="text1"/>
            <w:lang w:val="en-US"/>
          </w:rPr>
          <w:fldChar w:fldCharType="end"/>
        </w:r>
      </w:del>
      <w:ins w:id="10" w:author="Pedro Almeida" w:date="2019-03-25T15:05:00Z">
        <w:r w:rsidR="00094DB0" w:rsidRPr="00381A4E">
          <w:rPr>
            <w:rFonts w:asciiTheme="majorHAnsi" w:hAnsiTheme="majorHAnsi" w:cstheme="majorHAnsi"/>
            <w:color w:val="000000" w:themeColor="text1"/>
            <w:lang w:val="en-US"/>
          </w:rPr>
          <w:fldChar w:fldCharType="begin"/>
        </w:r>
        <w:r w:rsidR="00094DB0" w:rsidRPr="00381A4E">
          <w:rPr>
            <w:rFonts w:asciiTheme="majorHAnsi" w:hAnsiTheme="majorHAnsi" w:cstheme="majorHAnsi"/>
            <w:color w:val="000000" w:themeColor="text1"/>
            <w:lang w:val="en-US"/>
          </w:rPr>
          <w:instrText xml:space="preserve"> HYPERLINK  \l "_DATA_AND_CASE" </w:instrText>
        </w:r>
        <w:r w:rsidR="00094DB0" w:rsidRPr="00381A4E">
          <w:rPr>
            <w:rFonts w:asciiTheme="majorHAnsi" w:hAnsiTheme="majorHAnsi" w:cstheme="majorHAnsi"/>
            <w:color w:val="000000" w:themeColor="text1"/>
            <w:lang w:val="en-US"/>
          </w:rPr>
          <w:fldChar w:fldCharType="separate"/>
        </w:r>
        <w:r w:rsidR="00094DB0" w:rsidRPr="00381A4E">
          <w:rPr>
            <w:rStyle w:val="Hyperlink"/>
            <w:rFonts w:asciiTheme="majorHAnsi" w:hAnsiTheme="majorHAnsi" w:cstheme="majorHAnsi"/>
            <w:color w:val="000000" w:themeColor="text1"/>
            <w:u w:val="none"/>
            <w:lang w:val="en-US"/>
          </w:rPr>
          <w:t>7.</w:t>
        </w:r>
        <w:r w:rsidR="00094DB0" w:rsidRPr="00381A4E">
          <w:rPr>
            <w:rFonts w:asciiTheme="majorHAnsi" w:hAnsiTheme="majorHAnsi" w:cstheme="majorHAnsi"/>
            <w:color w:val="000000" w:themeColor="text1"/>
            <w:lang w:val="en-US"/>
          </w:rPr>
          <w:fldChar w:fldCharType="end"/>
        </w:r>
      </w:ins>
      <w:r w:rsidR="00A950E2" w:rsidRPr="00381A4E">
        <w:rPr>
          <w:rFonts w:asciiTheme="majorHAnsi" w:hAnsiTheme="majorHAnsi" w:cstheme="majorHAnsi"/>
          <w:color w:val="000000" w:themeColor="text1"/>
          <w:lang w:val="en-US"/>
        </w:rPr>
        <w:t xml:space="preserve"> </w:t>
      </w:r>
      <w:r w:rsidR="00EE56BE">
        <w:rPr>
          <w:rFonts w:asciiTheme="majorHAnsi" w:hAnsiTheme="majorHAnsi" w:cstheme="majorHAnsi"/>
          <w:color w:val="000000" w:themeColor="text1"/>
          <w:lang w:val="en-US"/>
        </w:rPr>
        <w:t xml:space="preserve">The </w:t>
      </w:r>
      <w:r w:rsidR="00561C0C">
        <w:rPr>
          <w:rFonts w:asciiTheme="majorHAnsi" w:hAnsiTheme="majorHAnsi" w:cstheme="majorHAnsi"/>
          <w:color w:val="000000" w:themeColor="text1"/>
          <w:lang w:val="en-US"/>
        </w:rPr>
        <w:t xml:space="preserve">hydraulic model for Jokela region was already built and </w:t>
      </w:r>
      <w:r w:rsidR="003638FF">
        <w:rPr>
          <w:rFonts w:asciiTheme="majorHAnsi" w:hAnsiTheme="majorHAnsi" w:cstheme="majorHAnsi"/>
          <w:color w:val="000000" w:themeColor="text1"/>
          <w:lang w:val="en-US"/>
        </w:rPr>
        <w:t xml:space="preserve">provided by </w:t>
      </w:r>
      <w:r w:rsidR="007F1BA0">
        <w:rPr>
          <w:rFonts w:asciiTheme="majorHAnsi" w:hAnsiTheme="majorHAnsi" w:cstheme="majorHAnsi"/>
          <w:color w:val="000000" w:themeColor="text1"/>
          <w:lang w:val="en-US"/>
        </w:rPr>
        <w:t>Tuusula</w:t>
      </w:r>
      <w:r w:rsidR="00BC7185">
        <w:rPr>
          <w:rFonts w:asciiTheme="majorHAnsi" w:hAnsiTheme="majorHAnsi" w:cstheme="majorHAnsi"/>
          <w:color w:val="000000" w:themeColor="text1"/>
          <w:lang w:val="en-US"/>
        </w:rPr>
        <w:t xml:space="preserve"> Water Works</w:t>
      </w:r>
      <w:r w:rsidR="003254CF">
        <w:rPr>
          <w:rFonts w:asciiTheme="majorHAnsi" w:hAnsiTheme="majorHAnsi" w:cstheme="majorHAnsi"/>
          <w:color w:val="000000" w:themeColor="text1"/>
          <w:lang w:val="en-US"/>
        </w:rPr>
        <w:t xml:space="preserve"> for this study. </w:t>
      </w:r>
    </w:p>
    <w:p w14:paraId="3B625A46" w14:textId="77777777" w:rsidR="000D54F2" w:rsidRDefault="001E1988" w:rsidP="000D54F2">
      <w:pPr>
        <w:jc w:val="both"/>
        <w:rPr>
          <w:rFonts w:asciiTheme="majorHAnsi" w:hAnsiTheme="majorHAnsi" w:cstheme="majorHAnsi"/>
          <w:color w:val="000000" w:themeColor="text1"/>
          <w:lang w:val="en-US"/>
        </w:rPr>
      </w:pPr>
      <w:r>
        <w:rPr>
          <w:rFonts w:asciiTheme="majorHAnsi" w:hAnsiTheme="majorHAnsi" w:cstheme="majorHAnsi"/>
          <w:color w:val="000000" w:themeColor="text1"/>
          <w:lang w:val="en-US"/>
        </w:rPr>
        <w:t>Methodology proposed to build the model is to first create an offline model</w:t>
      </w:r>
      <w:r w:rsidR="00D00E07">
        <w:rPr>
          <w:rFonts w:asciiTheme="majorHAnsi" w:hAnsiTheme="majorHAnsi" w:cstheme="majorHAnsi"/>
          <w:color w:val="000000" w:themeColor="text1"/>
          <w:lang w:val="en-US"/>
        </w:rPr>
        <w:t xml:space="preserve"> with historical events and an online model as a continuous simulation. </w:t>
      </w:r>
    </w:p>
    <w:p w14:paraId="3A616F23" w14:textId="3F2CF93C" w:rsidR="00FD23BD" w:rsidRDefault="00BA779B" w:rsidP="009A55C4">
      <w:pPr>
        <w:pStyle w:val="Heading2"/>
      </w:pPr>
      <w:bookmarkStart w:id="11" w:name="_Toc4418994"/>
      <w:r>
        <w:t>Offline model</w:t>
      </w:r>
      <w:r w:rsidR="00A0072C">
        <w:t>:</w:t>
      </w:r>
      <w:bookmarkEnd w:id="11"/>
      <w:r w:rsidR="00A0072C">
        <w:t xml:space="preserve"> </w:t>
      </w:r>
    </w:p>
    <w:p w14:paraId="2F0CAA6F" w14:textId="0AFFD766" w:rsidR="002D4583" w:rsidRPr="00D758CC" w:rsidRDefault="007369B3" w:rsidP="002D4583">
      <w:pPr>
        <w:jc w:val="both"/>
        <w:rPr>
          <w:noProof/>
          <w:lang w:val="en-US"/>
        </w:rPr>
      </w:pPr>
      <w:r w:rsidRPr="007369B3">
        <w:rPr>
          <w:rFonts w:asciiTheme="majorHAnsi" w:hAnsiTheme="majorHAnsi" w:cstheme="majorHAnsi"/>
          <w:color w:val="000000" w:themeColor="text1"/>
          <w:lang w:val="en-US"/>
        </w:rPr>
        <w:t>Fi</w:t>
      </w:r>
      <w:r>
        <w:rPr>
          <w:rFonts w:asciiTheme="majorHAnsi" w:hAnsiTheme="majorHAnsi" w:cstheme="majorHAnsi"/>
          <w:color w:val="000000" w:themeColor="text1"/>
          <w:lang w:val="en-US"/>
        </w:rPr>
        <w:t xml:space="preserve">rst step </w:t>
      </w:r>
      <w:r w:rsidR="00D00E07">
        <w:rPr>
          <w:rFonts w:asciiTheme="majorHAnsi" w:hAnsiTheme="majorHAnsi" w:cstheme="majorHAnsi"/>
          <w:color w:val="000000" w:themeColor="text1"/>
          <w:lang w:val="en-US"/>
        </w:rPr>
        <w:t>will be the creation of hydrological model and coupling to hydraulic model using Storm</w:t>
      </w:r>
      <w:r w:rsidR="00D00E07" w:rsidRPr="003629DD">
        <w:rPr>
          <w:rFonts w:asciiTheme="majorHAnsi" w:hAnsiTheme="majorHAnsi" w:cstheme="majorHAnsi"/>
          <w:lang w:val="en-US"/>
        </w:rPr>
        <w:t xml:space="preserve"> </w:t>
      </w:r>
      <w:r w:rsidR="00D00E07">
        <w:rPr>
          <w:rFonts w:asciiTheme="majorHAnsi" w:hAnsiTheme="majorHAnsi" w:cstheme="majorHAnsi"/>
          <w:lang w:val="en-US"/>
        </w:rPr>
        <w:t>W</w:t>
      </w:r>
      <w:r w:rsidR="00D00E07" w:rsidRPr="003629DD">
        <w:rPr>
          <w:rFonts w:asciiTheme="majorHAnsi" w:hAnsiTheme="majorHAnsi" w:cstheme="majorHAnsi"/>
          <w:lang w:val="en-US"/>
        </w:rPr>
        <w:t xml:space="preserve">ater </w:t>
      </w:r>
      <w:r w:rsidR="00D00E07">
        <w:rPr>
          <w:rFonts w:asciiTheme="majorHAnsi" w:hAnsiTheme="majorHAnsi" w:cstheme="majorHAnsi"/>
          <w:lang w:val="en-US"/>
        </w:rPr>
        <w:t>M</w:t>
      </w:r>
      <w:r w:rsidR="00D00E07" w:rsidRPr="003629DD">
        <w:rPr>
          <w:rFonts w:asciiTheme="majorHAnsi" w:hAnsiTheme="majorHAnsi" w:cstheme="majorHAnsi"/>
          <w:lang w:val="en-US"/>
        </w:rPr>
        <w:t xml:space="preserve">anagement </w:t>
      </w:r>
      <w:r w:rsidR="00D00E07">
        <w:rPr>
          <w:rFonts w:asciiTheme="majorHAnsi" w:hAnsiTheme="majorHAnsi" w:cstheme="majorHAnsi"/>
          <w:lang w:val="en-US"/>
        </w:rPr>
        <w:t>M</w:t>
      </w:r>
      <w:r w:rsidR="00D00E07" w:rsidRPr="003629DD">
        <w:rPr>
          <w:rFonts w:asciiTheme="majorHAnsi" w:hAnsiTheme="majorHAnsi" w:cstheme="majorHAnsi"/>
          <w:lang w:val="en-US"/>
        </w:rPr>
        <w:t>odel (SWMM) developed by the U.S. Environment Protection Agency (EPA).</w:t>
      </w:r>
      <w:r w:rsidR="002D4583">
        <w:rPr>
          <w:rFonts w:asciiTheme="majorHAnsi" w:hAnsiTheme="majorHAnsi" w:cstheme="majorHAnsi"/>
          <w:lang w:val="en-US"/>
        </w:rPr>
        <w:t xml:space="preserve"> </w:t>
      </w:r>
      <w:r w:rsidR="00D758CC">
        <w:rPr>
          <w:rFonts w:asciiTheme="majorHAnsi" w:hAnsiTheme="majorHAnsi" w:cstheme="majorHAnsi"/>
          <w:lang w:val="en-US"/>
        </w:rPr>
        <w:t>The model will be built, calibrated and validated using historical data</w:t>
      </w:r>
      <w:r w:rsidR="002F2D06">
        <w:rPr>
          <w:rFonts w:asciiTheme="majorHAnsi" w:hAnsiTheme="majorHAnsi" w:cstheme="majorHAnsi"/>
          <w:lang w:val="en-US"/>
        </w:rPr>
        <w:t xml:space="preserve">. </w:t>
      </w:r>
      <w:r w:rsidR="00F11867">
        <w:rPr>
          <w:rFonts w:asciiTheme="majorHAnsi" w:hAnsiTheme="majorHAnsi" w:cstheme="majorHAnsi"/>
          <w:lang w:val="en-US"/>
        </w:rPr>
        <w:t xml:space="preserve">The </w:t>
      </w:r>
      <w:r w:rsidR="005A1DC6">
        <w:rPr>
          <w:rFonts w:asciiTheme="majorHAnsi" w:hAnsiTheme="majorHAnsi" w:cstheme="majorHAnsi"/>
          <w:lang w:val="en-US"/>
        </w:rPr>
        <w:t>goal is to identify the best set of parameters</w:t>
      </w:r>
      <w:r w:rsidR="00526D5E">
        <w:rPr>
          <w:rFonts w:asciiTheme="majorHAnsi" w:hAnsiTheme="majorHAnsi" w:cstheme="majorHAnsi"/>
          <w:lang w:val="en-US"/>
        </w:rPr>
        <w:t xml:space="preserve"> and</w:t>
      </w:r>
      <w:r w:rsidR="00BE7941">
        <w:rPr>
          <w:rFonts w:asciiTheme="majorHAnsi" w:hAnsiTheme="majorHAnsi" w:cstheme="majorHAnsi"/>
          <w:lang w:val="en-US"/>
        </w:rPr>
        <w:t xml:space="preserve"> how </w:t>
      </w:r>
      <w:r w:rsidR="002C37DA">
        <w:rPr>
          <w:rFonts w:asciiTheme="majorHAnsi" w:hAnsiTheme="majorHAnsi" w:cstheme="majorHAnsi"/>
          <w:lang w:val="en-US"/>
        </w:rPr>
        <w:t xml:space="preserve">to handle </w:t>
      </w:r>
      <w:r w:rsidR="00BE7941">
        <w:rPr>
          <w:rFonts w:asciiTheme="majorHAnsi" w:hAnsiTheme="majorHAnsi" w:cstheme="majorHAnsi"/>
          <w:lang w:val="en-US"/>
        </w:rPr>
        <w:t>challenging parts</w:t>
      </w:r>
      <w:r w:rsidR="002C37DA">
        <w:rPr>
          <w:rFonts w:asciiTheme="majorHAnsi" w:hAnsiTheme="majorHAnsi" w:cstheme="majorHAnsi"/>
          <w:lang w:val="en-US"/>
        </w:rPr>
        <w:t xml:space="preserve"> such as:</w:t>
      </w:r>
      <w:r w:rsidR="0019670D">
        <w:rPr>
          <w:rFonts w:asciiTheme="majorHAnsi" w:hAnsiTheme="majorHAnsi" w:cstheme="majorHAnsi"/>
          <w:lang w:val="en-US"/>
        </w:rPr>
        <w:t xml:space="preserve"> </w:t>
      </w:r>
      <w:r w:rsidR="00526D5E">
        <w:rPr>
          <w:rFonts w:asciiTheme="majorHAnsi" w:hAnsiTheme="majorHAnsi" w:cstheme="majorHAnsi"/>
          <w:lang w:val="en-US"/>
        </w:rPr>
        <w:t>initial soil moisture content</w:t>
      </w:r>
      <w:r w:rsidR="0019670D">
        <w:rPr>
          <w:rFonts w:asciiTheme="majorHAnsi" w:hAnsiTheme="majorHAnsi" w:cstheme="majorHAnsi"/>
          <w:lang w:val="en-US"/>
        </w:rPr>
        <w:t xml:space="preserve">, soil frost, </w:t>
      </w:r>
      <w:r w:rsidR="007E050E">
        <w:rPr>
          <w:rFonts w:asciiTheme="majorHAnsi" w:hAnsiTheme="majorHAnsi" w:cstheme="majorHAnsi"/>
          <w:lang w:val="en-US"/>
        </w:rPr>
        <w:t>percentage of rainfall lost to stormwater sewer network.</w:t>
      </w:r>
      <w:r w:rsidR="003227B7">
        <w:rPr>
          <w:rFonts w:asciiTheme="majorHAnsi" w:hAnsiTheme="majorHAnsi" w:cstheme="majorHAnsi"/>
          <w:lang w:val="en-US"/>
        </w:rPr>
        <w:t xml:space="preserve"> </w:t>
      </w:r>
      <w:del w:id="12" w:author="Pedro Almeida" w:date="2019-03-25T15:05:00Z">
        <w:r w:rsidR="00D323DF" w:rsidRPr="00D323DF">
          <w:rPr>
            <w:rFonts w:asciiTheme="majorHAnsi" w:hAnsiTheme="majorHAnsi" w:cstheme="majorHAnsi"/>
            <w:color w:val="000000" w:themeColor="text1"/>
            <w:lang w:val="en-US"/>
          </w:rPr>
          <w:fldChar w:fldCharType="begin"/>
        </w:r>
        <w:r w:rsidR="00D323DF" w:rsidRPr="00D323DF">
          <w:rPr>
            <w:rFonts w:asciiTheme="majorHAnsi" w:hAnsiTheme="majorHAnsi" w:cstheme="majorHAnsi"/>
            <w:color w:val="000000" w:themeColor="text1"/>
            <w:lang w:val="en-US"/>
          </w:rPr>
          <w:delInstrText xml:space="preserve"> REF _Ref4110191 \h  \* MERGEFORMAT </w:delInstrText>
        </w:r>
        <w:r w:rsidR="00D323DF" w:rsidRPr="00D323DF">
          <w:rPr>
            <w:rFonts w:asciiTheme="majorHAnsi" w:hAnsiTheme="majorHAnsi" w:cstheme="majorHAnsi"/>
            <w:color w:val="000000" w:themeColor="text1"/>
            <w:lang w:val="en-US"/>
          </w:rPr>
        </w:r>
        <w:r w:rsidR="00D323DF" w:rsidRPr="00D323DF">
          <w:rPr>
            <w:rFonts w:asciiTheme="majorHAnsi" w:hAnsiTheme="majorHAnsi" w:cstheme="majorHAnsi"/>
            <w:color w:val="000000" w:themeColor="text1"/>
            <w:lang w:val="en-US"/>
          </w:rPr>
          <w:fldChar w:fldCharType="separate"/>
        </w:r>
        <w:r w:rsidR="00D323DF" w:rsidRPr="00D323DF">
          <w:rPr>
            <w:rFonts w:asciiTheme="majorHAnsi" w:hAnsiTheme="majorHAnsi"/>
            <w:color w:val="000000" w:themeColor="text1"/>
            <w:lang w:val="en-US"/>
          </w:rPr>
          <w:delText xml:space="preserve">Figure </w:delText>
        </w:r>
        <w:r w:rsidR="00D323DF" w:rsidRPr="00D323DF">
          <w:rPr>
            <w:rFonts w:asciiTheme="majorHAnsi" w:hAnsiTheme="majorHAnsi"/>
            <w:noProof/>
            <w:color w:val="000000" w:themeColor="text1"/>
            <w:lang w:val="en-US"/>
          </w:rPr>
          <w:delText>1</w:delText>
        </w:r>
        <w:r w:rsidR="00D323DF" w:rsidRPr="00D323DF">
          <w:rPr>
            <w:rFonts w:asciiTheme="majorHAnsi" w:hAnsiTheme="majorHAnsi" w:cstheme="majorHAnsi"/>
            <w:color w:val="000000" w:themeColor="text1"/>
            <w:lang w:val="en-US"/>
          </w:rPr>
          <w:fldChar w:fldCharType="end"/>
        </w:r>
      </w:del>
      <w:ins w:id="13" w:author="Pedro Almeida" w:date="2019-03-25T15:05:00Z">
        <w:r w:rsidR="00D323DF" w:rsidRPr="00D323DF">
          <w:rPr>
            <w:rFonts w:asciiTheme="majorHAnsi" w:hAnsiTheme="majorHAnsi" w:cstheme="majorHAnsi"/>
            <w:color w:val="000000" w:themeColor="text1"/>
            <w:lang w:val="en-US"/>
          </w:rPr>
          <w:fldChar w:fldCharType="begin"/>
        </w:r>
        <w:r w:rsidR="00D323DF" w:rsidRPr="00D323DF">
          <w:rPr>
            <w:rFonts w:asciiTheme="majorHAnsi" w:hAnsiTheme="majorHAnsi" w:cstheme="majorHAnsi"/>
            <w:color w:val="000000" w:themeColor="text1"/>
            <w:lang w:val="en-US"/>
          </w:rPr>
          <w:instrText xml:space="preserve"> REF _Ref4110191 \h  \* MERGEFORMAT </w:instrText>
        </w:r>
      </w:ins>
      <w:r w:rsidR="00D323DF" w:rsidRPr="00D323DF">
        <w:rPr>
          <w:rFonts w:asciiTheme="majorHAnsi" w:hAnsiTheme="majorHAnsi" w:cstheme="majorHAnsi"/>
          <w:color w:val="000000" w:themeColor="text1"/>
          <w:lang w:val="en-US"/>
        </w:rPr>
      </w:r>
      <w:ins w:id="14" w:author="Pedro Almeida" w:date="2019-03-25T15:05:00Z">
        <w:r w:rsidR="00D323DF" w:rsidRPr="00D323DF">
          <w:rPr>
            <w:rFonts w:asciiTheme="majorHAnsi" w:hAnsiTheme="majorHAnsi" w:cstheme="majorHAnsi"/>
            <w:color w:val="000000" w:themeColor="text1"/>
            <w:lang w:val="en-US"/>
          </w:rPr>
          <w:fldChar w:fldCharType="separate"/>
        </w:r>
        <w:r w:rsidR="00D323DF" w:rsidRPr="00D323DF">
          <w:rPr>
            <w:rFonts w:asciiTheme="majorHAnsi" w:hAnsiTheme="majorHAnsi"/>
            <w:color w:val="000000" w:themeColor="text1"/>
            <w:lang w:val="en-US"/>
          </w:rPr>
          <w:t xml:space="preserve">Figure </w:t>
        </w:r>
        <w:r w:rsidR="00D323DF" w:rsidRPr="00D323DF">
          <w:rPr>
            <w:rFonts w:asciiTheme="majorHAnsi" w:hAnsiTheme="majorHAnsi"/>
            <w:noProof/>
            <w:color w:val="000000" w:themeColor="text1"/>
            <w:lang w:val="en-US"/>
          </w:rPr>
          <w:t>1</w:t>
        </w:r>
        <w:r w:rsidR="00D323DF" w:rsidRPr="00D323DF">
          <w:rPr>
            <w:rFonts w:asciiTheme="majorHAnsi" w:hAnsiTheme="majorHAnsi" w:cstheme="majorHAnsi"/>
            <w:color w:val="000000" w:themeColor="text1"/>
            <w:lang w:val="en-US"/>
          </w:rPr>
          <w:fldChar w:fldCharType="end"/>
        </w:r>
      </w:ins>
      <w:r w:rsidR="00D323DF" w:rsidRPr="00D323DF">
        <w:rPr>
          <w:rFonts w:asciiTheme="majorHAnsi" w:hAnsiTheme="majorHAnsi" w:cstheme="majorHAnsi"/>
          <w:color w:val="000000" w:themeColor="text1"/>
          <w:lang w:val="en-US"/>
        </w:rPr>
        <w:t xml:space="preserve"> </w:t>
      </w:r>
      <w:r w:rsidR="003227B7" w:rsidRPr="00D323DF">
        <w:rPr>
          <w:rFonts w:asciiTheme="majorHAnsi" w:hAnsiTheme="majorHAnsi" w:cstheme="majorHAnsi"/>
          <w:color w:val="000000" w:themeColor="text1"/>
          <w:lang w:val="en-US"/>
        </w:rPr>
        <w:t xml:space="preserve">shows </w:t>
      </w:r>
      <w:r w:rsidR="003227B7">
        <w:rPr>
          <w:rFonts w:asciiTheme="majorHAnsi" w:hAnsiTheme="majorHAnsi" w:cstheme="majorHAnsi"/>
          <w:lang w:val="en-US"/>
        </w:rPr>
        <w:t>a very</w:t>
      </w:r>
      <w:r w:rsidR="0086035A">
        <w:rPr>
          <w:rFonts w:asciiTheme="majorHAnsi" w:hAnsiTheme="majorHAnsi" w:cstheme="majorHAnsi"/>
          <w:lang w:val="en-US"/>
        </w:rPr>
        <w:t xml:space="preserve"> simplified flowchart of the hydrological model development steps.</w:t>
      </w:r>
    </w:p>
    <w:p w14:paraId="075C49AD" w14:textId="77777777" w:rsidR="00F77052" w:rsidRDefault="00F77052" w:rsidP="00F77052">
      <w:pPr>
        <w:keepNext/>
        <w:jc w:val="center"/>
      </w:pPr>
      <w:r>
        <w:rPr>
          <w:noProof/>
        </w:rPr>
        <w:lastRenderedPageBreak/>
        <w:drawing>
          <wp:inline distT="0" distB="0" distL="0" distR="0" wp14:anchorId="6286FC79" wp14:editId="34A20D6C">
            <wp:extent cx="3198844" cy="37534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583" cy="3782513"/>
                    </a:xfrm>
                    <a:prstGeom prst="rect">
                      <a:avLst/>
                    </a:prstGeom>
                  </pic:spPr>
                </pic:pic>
              </a:graphicData>
            </a:graphic>
          </wp:inline>
        </w:drawing>
      </w:r>
    </w:p>
    <w:p w14:paraId="7DC73270" w14:textId="5B4DC657" w:rsidR="00F10C78" w:rsidRPr="00DB1951" w:rsidRDefault="00F77052" w:rsidP="00DB1951">
      <w:pPr>
        <w:pStyle w:val="Caption"/>
        <w:jc w:val="center"/>
        <w:rPr>
          <w:rFonts w:asciiTheme="majorHAnsi" w:hAnsiTheme="majorHAnsi"/>
          <w:sz w:val="22"/>
          <w:szCs w:val="22"/>
          <w:lang w:val="en-US"/>
        </w:rPr>
      </w:pPr>
      <w:r w:rsidRPr="00407184">
        <w:rPr>
          <w:rFonts w:asciiTheme="majorHAnsi" w:hAnsiTheme="majorHAnsi"/>
          <w:color w:val="000000" w:themeColor="text1"/>
          <w:sz w:val="22"/>
          <w:szCs w:val="22"/>
          <w:lang w:val="en-US"/>
        </w:rPr>
        <w:t xml:space="preserve">Figure </w:t>
      </w:r>
      <w:r w:rsidRPr="00407184">
        <w:rPr>
          <w:rFonts w:asciiTheme="majorHAnsi" w:hAnsiTheme="majorHAnsi"/>
          <w:color w:val="000000" w:themeColor="text1"/>
          <w:sz w:val="22"/>
          <w:szCs w:val="22"/>
        </w:rPr>
        <w:fldChar w:fldCharType="begin"/>
      </w:r>
      <w:r w:rsidRPr="00407184">
        <w:rPr>
          <w:rFonts w:asciiTheme="majorHAnsi" w:hAnsiTheme="majorHAnsi"/>
          <w:color w:val="000000" w:themeColor="text1"/>
          <w:sz w:val="22"/>
          <w:szCs w:val="22"/>
          <w:lang w:val="en-US"/>
        </w:rPr>
        <w:instrText xml:space="preserve"> SEQ Figure \* ARABIC </w:instrText>
      </w:r>
      <w:r w:rsidRPr="00407184">
        <w:rPr>
          <w:rFonts w:asciiTheme="majorHAnsi" w:hAnsiTheme="majorHAnsi"/>
          <w:color w:val="000000" w:themeColor="text1"/>
          <w:sz w:val="22"/>
          <w:szCs w:val="22"/>
        </w:rPr>
        <w:fldChar w:fldCharType="separate"/>
      </w:r>
      <w:r w:rsidR="001A65C4">
        <w:rPr>
          <w:rFonts w:asciiTheme="majorHAnsi" w:hAnsiTheme="majorHAnsi"/>
          <w:noProof/>
          <w:color w:val="000000" w:themeColor="text1"/>
          <w:sz w:val="22"/>
          <w:szCs w:val="22"/>
          <w:lang w:val="en-US"/>
        </w:rPr>
        <w:t>1</w:t>
      </w:r>
      <w:r w:rsidRPr="00407184">
        <w:rPr>
          <w:rFonts w:asciiTheme="majorHAnsi" w:hAnsiTheme="majorHAnsi"/>
          <w:color w:val="000000" w:themeColor="text1"/>
          <w:sz w:val="22"/>
          <w:szCs w:val="22"/>
        </w:rPr>
        <w:fldChar w:fldCharType="end"/>
      </w:r>
      <w:r w:rsidR="0086035A" w:rsidRPr="00407184">
        <w:rPr>
          <w:rFonts w:asciiTheme="majorHAnsi" w:hAnsiTheme="majorHAnsi"/>
          <w:color w:val="000000" w:themeColor="text1"/>
          <w:sz w:val="22"/>
          <w:szCs w:val="22"/>
          <w:lang w:val="en-US"/>
        </w:rPr>
        <w:t>: Hydrological Model Development Flowchart</w:t>
      </w:r>
    </w:p>
    <w:p w14:paraId="613469C5" w14:textId="767697B7" w:rsidR="00BA779B" w:rsidRPr="00407184" w:rsidRDefault="00BA779B" w:rsidP="009A55C4">
      <w:pPr>
        <w:pStyle w:val="Heading2"/>
      </w:pPr>
      <w:bookmarkStart w:id="15" w:name="_Toc4418995"/>
      <w:r w:rsidRPr="00407184">
        <w:t>Online Model</w:t>
      </w:r>
      <w:r w:rsidR="00A0072C" w:rsidRPr="00407184">
        <w:t>: Continuous simulation</w:t>
      </w:r>
      <w:bookmarkEnd w:id="15"/>
    </w:p>
    <w:p w14:paraId="52A4E828" w14:textId="1772BD12" w:rsidR="00B722EF" w:rsidRPr="00407184" w:rsidRDefault="00070650" w:rsidP="00B722EF">
      <w:pPr>
        <w:rPr>
          <w:rFonts w:asciiTheme="majorHAnsi" w:hAnsiTheme="majorHAnsi"/>
          <w:lang w:val="en-US"/>
        </w:rPr>
      </w:pPr>
      <w:r w:rsidRPr="00407184">
        <w:rPr>
          <w:rFonts w:asciiTheme="majorHAnsi" w:hAnsiTheme="majorHAnsi"/>
          <w:lang w:val="en-US"/>
        </w:rPr>
        <w:t xml:space="preserve">This section </w:t>
      </w:r>
      <w:r w:rsidR="00DE30A5" w:rsidRPr="00407184">
        <w:rPr>
          <w:rFonts w:asciiTheme="majorHAnsi" w:hAnsiTheme="majorHAnsi"/>
          <w:lang w:val="en-US"/>
        </w:rPr>
        <w:t>presents questions related to the continuous simulation process</w:t>
      </w:r>
      <w:r w:rsidR="000C0E8C" w:rsidRPr="00407184">
        <w:rPr>
          <w:rFonts w:asciiTheme="majorHAnsi" w:hAnsiTheme="majorHAnsi"/>
          <w:lang w:val="en-US"/>
        </w:rPr>
        <w:t>. T</w:t>
      </w:r>
      <w:r w:rsidR="00833DBC" w:rsidRPr="00407184">
        <w:rPr>
          <w:rFonts w:asciiTheme="majorHAnsi" w:hAnsiTheme="majorHAnsi"/>
          <w:lang w:val="en-US"/>
        </w:rPr>
        <w:t xml:space="preserve">he answers </w:t>
      </w:r>
      <w:r w:rsidR="000C0E8C" w:rsidRPr="00407184">
        <w:rPr>
          <w:rFonts w:asciiTheme="majorHAnsi" w:hAnsiTheme="majorHAnsi"/>
          <w:lang w:val="en-US"/>
        </w:rPr>
        <w:t xml:space="preserve">express initial </w:t>
      </w:r>
      <w:r w:rsidR="00833DBC" w:rsidRPr="00407184">
        <w:rPr>
          <w:rFonts w:asciiTheme="majorHAnsi" w:hAnsiTheme="majorHAnsi"/>
          <w:lang w:val="en-US"/>
        </w:rPr>
        <w:t>ideas</w:t>
      </w:r>
      <w:r w:rsidR="00A30125" w:rsidRPr="00407184">
        <w:rPr>
          <w:rFonts w:asciiTheme="majorHAnsi" w:hAnsiTheme="majorHAnsi"/>
          <w:lang w:val="en-US"/>
        </w:rPr>
        <w:t xml:space="preserve"> to explain how </w:t>
      </w:r>
      <w:r w:rsidR="00E37AAB" w:rsidRPr="00407184">
        <w:rPr>
          <w:rFonts w:asciiTheme="majorHAnsi" w:hAnsiTheme="majorHAnsi"/>
          <w:lang w:val="en-US"/>
        </w:rPr>
        <w:t xml:space="preserve">the continuous simulation will work and what are the </w:t>
      </w:r>
      <w:r w:rsidR="004E4C59" w:rsidRPr="00407184">
        <w:rPr>
          <w:rFonts w:asciiTheme="majorHAnsi" w:hAnsiTheme="majorHAnsi"/>
          <w:lang w:val="en-US"/>
        </w:rPr>
        <w:t>main concerns.</w:t>
      </w:r>
      <w:r w:rsidR="00833DBC" w:rsidRPr="00407184">
        <w:rPr>
          <w:rFonts w:asciiTheme="majorHAnsi" w:hAnsiTheme="majorHAnsi"/>
          <w:lang w:val="en-US"/>
        </w:rPr>
        <w:t xml:space="preserve"> </w:t>
      </w:r>
    </w:p>
    <w:p w14:paraId="24AA5872" w14:textId="4E8EDAED" w:rsidR="002621D3" w:rsidRPr="00407184" w:rsidRDefault="007214B7" w:rsidP="00DA2E7A">
      <w:pPr>
        <w:pStyle w:val="ListParagraph"/>
        <w:numPr>
          <w:ilvl w:val="0"/>
          <w:numId w:val="18"/>
        </w:numPr>
        <w:jc w:val="both"/>
        <w:rPr>
          <w:rFonts w:asciiTheme="majorHAnsi" w:hAnsiTheme="majorHAnsi"/>
          <w:lang w:val="en-US"/>
        </w:rPr>
      </w:pPr>
      <w:r w:rsidRPr="00407184">
        <w:rPr>
          <w:rFonts w:asciiTheme="majorHAnsi" w:hAnsiTheme="majorHAnsi"/>
          <w:b/>
          <w:lang w:val="en-US"/>
        </w:rPr>
        <w:t>How long will</w:t>
      </w:r>
      <w:r w:rsidR="00C30545" w:rsidRPr="00407184">
        <w:rPr>
          <w:rFonts w:asciiTheme="majorHAnsi" w:hAnsiTheme="majorHAnsi"/>
          <w:b/>
          <w:lang w:val="en-US"/>
        </w:rPr>
        <w:t xml:space="preserve"> the simulations run?</w:t>
      </w:r>
      <w:r w:rsidRPr="00407184">
        <w:rPr>
          <w:rFonts w:asciiTheme="majorHAnsi" w:hAnsiTheme="majorHAnsi"/>
          <w:lang w:val="en-US"/>
        </w:rPr>
        <w:t xml:space="preserve"> </w:t>
      </w:r>
      <w:r w:rsidR="000D3D64" w:rsidRPr="00407184">
        <w:rPr>
          <w:rFonts w:asciiTheme="majorHAnsi" w:hAnsiTheme="majorHAnsi"/>
          <w:lang w:val="en-US"/>
        </w:rPr>
        <w:t xml:space="preserve">This depends on </w:t>
      </w:r>
      <w:r w:rsidR="00D85183" w:rsidRPr="00407184">
        <w:rPr>
          <w:rFonts w:asciiTheme="majorHAnsi" w:hAnsiTheme="majorHAnsi"/>
          <w:lang w:val="en-US"/>
        </w:rPr>
        <w:t xml:space="preserve">many factors such as the </w:t>
      </w:r>
      <w:r w:rsidR="00393C30" w:rsidRPr="00407184">
        <w:rPr>
          <w:rFonts w:asciiTheme="majorHAnsi" w:hAnsiTheme="majorHAnsi"/>
          <w:lang w:val="en-US"/>
        </w:rPr>
        <w:t xml:space="preserve">type of </w:t>
      </w:r>
      <w:r w:rsidR="00F35F8F" w:rsidRPr="00407184">
        <w:rPr>
          <w:rFonts w:asciiTheme="majorHAnsi" w:hAnsiTheme="majorHAnsi"/>
          <w:lang w:val="en-US"/>
        </w:rPr>
        <w:t>hydrological, hydraulic</w:t>
      </w:r>
      <w:r w:rsidR="00123E48" w:rsidRPr="00407184">
        <w:rPr>
          <w:rFonts w:asciiTheme="majorHAnsi" w:hAnsiTheme="majorHAnsi"/>
          <w:lang w:val="en-US"/>
        </w:rPr>
        <w:t xml:space="preserve"> </w:t>
      </w:r>
      <w:r w:rsidR="003268CE" w:rsidRPr="00407184">
        <w:rPr>
          <w:rFonts w:asciiTheme="majorHAnsi" w:hAnsiTheme="majorHAnsi"/>
          <w:lang w:val="en-US"/>
        </w:rPr>
        <w:t>model</w:t>
      </w:r>
      <w:r w:rsidR="00393C30" w:rsidRPr="00407184">
        <w:rPr>
          <w:rFonts w:asciiTheme="majorHAnsi" w:hAnsiTheme="majorHAnsi"/>
          <w:lang w:val="en-US"/>
        </w:rPr>
        <w:t xml:space="preserve">, </w:t>
      </w:r>
      <w:r w:rsidR="00123E48" w:rsidRPr="00407184">
        <w:rPr>
          <w:rFonts w:asciiTheme="majorHAnsi" w:hAnsiTheme="majorHAnsi"/>
          <w:lang w:val="en-US"/>
        </w:rPr>
        <w:t>calibration</w:t>
      </w:r>
      <w:r w:rsidR="003268CE" w:rsidRPr="00407184">
        <w:rPr>
          <w:rFonts w:asciiTheme="majorHAnsi" w:hAnsiTheme="majorHAnsi"/>
          <w:lang w:val="en-US"/>
        </w:rPr>
        <w:t xml:space="preserve"> process</w:t>
      </w:r>
      <w:r w:rsidR="00393C30" w:rsidRPr="00407184">
        <w:rPr>
          <w:rFonts w:asciiTheme="majorHAnsi" w:hAnsiTheme="majorHAnsi"/>
          <w:lang w:val="en-US"/>
        </w:rPr>
        <w:t xml:space="preserve">, </w:t>
      </w:r>
      <w:r w:rsidR="00C37915" w:rsidRPr="00407184">
        <w:rPr>
          <w:rFonts w:asciiTheme="majorHAnsi" w:hAnsiTheme="majorHAnsi"/>
          <w:lang w:val="en-US"/>
        </w:rPr>
        <w:t>routine, hardware</w:t>
      </w:r>
      <w:r w:rsidR="00176CAD" w:rsidRPr="00407184">
        <w:rPr>
          <w:rFonts w:asciiTheme="majorHAnsi" w:hAnsiTheme="majorHAnsi"/>
          <w:lang w:val="en-US"/>
        </w:rPr>
        <w:t xml:space="preserve"> used to process the information</w:t>
      </w:r>
      <w:r w:rsidR="00123E48" w:rsidRPr="00407184">
        <w:rPr>
          <w:rFonts w:asciiTheme="majorHAnsi" w:hAnsiTheme="majorHAnsi"/>
          <w:lang w:val="en-US"/>
        </w:rPr>
        <w:t xml:space="preserve">. </w:t>
      </w:r>
      <w:r w:rsidR="0008757A" w:rsidRPr="00407184">
        <w:rPr>
          <w:rFonts w:asciiTheme="majorHAnsi" w:hAnsiTheme="majorHAnsi"/>
          <w:lang w:val="en-US"/>
        </w:rPr>
        <w:br/>
      </w:r>
    </w:p>
    <w:p w14:paraId="0B5AF79F" w14:textId="533A4AA4" w:rsidR="002F349E" w:rsidRPr="00407184" w:rsidRDefault="002621D3" w:rsidP="00FA1349">
      <w:pPr>
        <w:pStyle w:val="ListParagraph"/>
        <w:numPr>
          <w:ilvl w:val="0"/>
          <w:numId w:val="18"/>
        </w:numPr>
        <w:jc w:val="both"/>
        <w:rPr>
          <w:rFonts w:asciiTheme="majorHAnsi" w:hAnsiTheme="majorHAnsi"/>
          <w:lang w:val="en-US"/>
        </w:rPr>
      </w:pPr>
      <w:r w:rsidRPr="00407184">
        <w:rPr>
          <w:rFonts w:asciiTheme="majorHAnsi" w:hAnsiTheme="majorHAnsi"/>
          <w:b/>
          <w:lang w:val="en-US"/>
        </w:rPr>
        <w:t xml:space="preserve">How often will the </w:t>
      </w:r>
      <w:r w:rsidR="00124907" w:rsidRPr="00407184">
        <w:rPr>
          <w:rFonts w:asciiTheme="majorHAnsi" w:hAnsiTheme="majorHAnsi"/>
          <w:b/>
          <w:lang w:val="en-US"/>
        </w:rPr>
        <w:t>simulation run?</w:t>
      </w:r>
      <w:r w:rsidR="00124907" w:rsidRPr="00407184">
        <w:rPr>
          <w:rFonts w:asciiTheme="majorHAnsi" w:hAnsiTheme="majorHAnsi"/>
          <w:lang w:val="en-US"/>
        </w:rPr>
        <w:t xml:space="preserve"> </w:t>
      </w:r>
      <w:r w:rsidR="00B80C2A" w:rsidRPr="00407184">
        <w:rPr>
          <w:rFonts w:asciiTheme="majorHAnsi" w:hAnsiTheme="majorHAnsi"/>
          <w:lang w:val="en-US"/>
        </w:rPr>
        <w:t>Routine of simulation is constraint by data acquisition</w:t>
      </w:r>
      <w:r w:rsidR="00124907" w:rsidRPr="00407184">
        <w:rPr>
          <w:rFonts w:asciiTheme="majorHAnsi" w:hAnsiTheme="majorHAnsi"/>
          <w:lang w:val="en-US"/>
        </w:rPr>
        <w:t xml:space="preserve"> </w:t>
      </w:r>
      <w:r w:rsidR="004E1BD9" w:rsidRPr="00407184">
        <w:rPr>
          <w:rFonts w:asciiTheme="majorHAnsi" w:hAnsiTheme="majorHAnsi"/>
          <w:lang w:val="en-US"/>
        </w:rPr>
        <w:t>routine.  The r</w:t>
      </w:r>
      <w:r w:rsidR="00D25BCF" w:rsidRPr="00407184">
        <w:rPr>
          <w:rFonts w:asciiTheme="majorHAnsi" w:hAnsiTheme="majorHAnsi"/>
          <w:lang w:val="en-US"/>
        </w:rPr>
        <w:t xml:space="preserve">outine of simulation can </w:t>
      </w:r>
      <w:r w:rsidR="004E1BD9" w:rsidRPr="00407184">
        <w:rPr>
          <w:rFonts w:asciiTheme="majorHAnsi" w:hAnsiTheme="majorHAnsi"/>
          <w:lang w:val="en-US"/>
        </w:rPr>
        <w:t xml:space="preserve">also </w:t>
      </w:r>
      <w:r w:rsidR="00D25BCF" w:rsidRPr="00407184">
        <w:rPr>
          <w:rFonts w:asciiTheme="majorHAnsi" w:hAnsiTheme="majorHAnsi"/>
          <w:lang w:val="en-US"/>
        </w:rPr>
        <w:t>vary during a storm event</w:t>
      </w:r>
      <w:r w:rsidR="00041501" w:rsidRPr="00407184">
        <w:rPr>
          <w:rFonts w:asciiTheme="majorHAnsi" w:hAnsiTheme="majorHAnsi"/>
          <w:lang w:val="en-US"/>
        </w:rPr>
        <w:t xml:space="preserve"> applying a shorter time of simulation. As an example, imagine if a</w:t>
      </w:r>
      <w:r w:rsidR="00176043" w:rsidRPr="00407184">
        <w:rPr>
          <w:rFonts w:asciiTheme="majorHAnsi" w:hAnsiTheme="majorHAnsi"/>
          <w:lang w:val="en-US"/>
        </w:rPr>
        <w:t xml:space="preserve">ll necessary </w:t>
      </w:r>
      <w:r w:rsidR="00BC3121" w:rsidRPr="00407184">
        <w:rPr>
          <w:rFonts w:asciiTheme="majorHAnsi" w:hAnsiTheme="majorHAnsi"/>
          <w:lang w:val="en-US"/>
        </w:rPr>
        <w:t xml:space="preserve">data </w:t>
      </w:r>
      <w:r w:rsidR="00176043" w:rsidRPr="00407184">
        <w:rPr>
          <w:rFonts w:asciiTheme="majorHAnsi" w:hAnsiTheme="majorHAnsi"/>
          <w:lang w:val="en-US"/>
        </w:rPr>
        <w:t>to run a simulation is available</w:t>
      </w:r>
      <w:r w:rsidR="00BC3121" w:rsidRPr="00407184">
        <w:rPr>
          <w:rFonts w:asciiTheme="majorHAnsi" w:hAnsiTheme="majorHAnsi"/>
          <w:lang w:val="en-US"/>
        </w:rPr>
        <w:t xml:space="preserve"> every 15min and the model takes</w:t>
      </w:r>
      <w:r w:rsidR="001216B8" w:rsidRPr="00407184">
        <w:rPr>
          <w:rFonts w:asciiTheme="majorHAnsi" w:hAnsiTheme="majorHAnsi"/>
          <w:lang w:val="en-US"/>
        </w:rPr>
        <w:t xml:space="preserve"> </w:t>
      </w:r>
      <w:r w:rsidR="00FB1EDE" w:rsidRPr="00407184">
        <w:rPr>
          <w:rFonts w:asciiTheme="majorHAnsi" w:hAnsiTheme="majorHAnsi"/>
          <w:lang w:val="en-US"/>
        </w:rPr>
        <w:t>30min to run</w:t>
      </w:r>
      <w:r w:rsidR="001216B8" w:rsidRPr="00407184">
        <w:rPr>
          <w:rFonts w:asciiTheme="majorHAnsi" w:hAnsiTheme="majorHAnsi"/>
          <w:lang w:val="en-US"/>
        </w:rPr>
        <w:t xml:space="preserve"> a complete simulation,</w:t>
      </w:r>
      <w:r w:rsidR="00FB1EDE" w:rsidRPr="00407184">
        <w:rPr>
          <w:rFonts w:asciiTheme="majorHAnsi" w:hAnsiTheme="majorHAnsi"/>
          <w:lang w:val="en-US"/>
        </w:rPr>
        <w:t xml:space="preserve"> the iterations necessary for the optimization of parameters during the calibration process can be reduced </w:t>
      </w:r>
      <w:r w:rsidR="00FC4472" w:rsidRPr="00407184">
        <w:rPr>
          <w:rFonts w:asciiTheme="majorHAnsi" w:hAnsiTheme="majorHAnsi"/>
          <w:lang w:val="en-US"/>
        </w:rPr>
        <w:t xml:space="preserve">as an attempt </w:t>
      </w:r>
      <w:r w:rsidR="00FB1EDE" w:rsidRPr="00407184">
        <w:rPr>
          <w:rFonts w:asciiTheme="majorHAnsi" w:hAnsiTheme="majorHAnsi"/>
          <w:lang w:val="en-US"/>
        </w:rPr>
        <w:t xml:space="preserve">to decrease the time of simulation down to 15min. </w:t>
      </w:r>
      <w:r w:rsidR="00D25BCF" w:rsidRPr="00407184">
        <w:rPr>
          <w:rFonts w:asciiTheme="majorHAnsi" w:hAnsiTheme="majorHAnsi"/>
          <w:lang w:val="en-US"/>
        </w:rPr>
        <w:t xml:space="preserve">This could </w:t>
      </w:r>
      <w:r w:rsidR="00520721" w:rsidRPr="00407184">
        <w:rPr>
          <w:rFonts w:asciiTheme="majorHAnsi" w:hAnsiTheme="majorHAnsi"/>
          <w:lang w:val="en-US"/>
        </w:rPr>
        <w:t xml:space="preserve">allow a </w:t>
      </w:r>
      <w:r w:rsidR="00D25BCF" w:rsidRPr="00407184">
        <w:rPr>
          <w:rFonts w:asciiTheme="majorHAnsi" w:hAnsiTheme="majorHAnsi"/>
          <w:lang w:val="en-US"/>
        </w:rPr>
        <w:t>better decision-making process during intense rainfall events</w:t>
      </w:r>
      <w:r w:rsidR="00520721" w:rsidRPr="00407184">
        <w:rPr>
          <w:rFonts w:asciiTheme="majorHAnsi" w:hAnsiTheme="majorHAnsi"/>
          <w:lang w:val="en-US"/>
        </w:rPr>
        <w:t>, even if some accuracy is compromised.</w:t>
      </w:r>
      <w:r w:rsidR="0008757A" w:rsidRPr="00407184">
        <w:rPr>
          <w:rFonts w:asciiTheme="majorHAnsi" w:hAnsiTheme="majorHAnsi"/>
          <w:lang w:val="en-US"/>
        </w:rPr>
        <w:br/>
      </w:r>
    </w:p>
    <w:p w14:paraId="2475D16A" w14:textId="7E67E9BC" w:rsidR="0008757A" w:rsidRPr="00407184" w:rsidRDefault="000E6B04" w:rsidP="00DA2E7A">
      <w:pPr>
        <w:pStyle w:val="ListParagraph"/>
        <w:numPr>
          <w:ilvl w:val="0"/>
          <w:numId w:val="18"/>
        </w:numPr>
        <w:jc w:val="both"/>
        <w:rPr>
          <w:rFonts w:asciiTheme="majorHAnsi" w:hAnsiTheme="majorHAnsi"/>
          <w:lang w:val="en-US"/>
        </w:rPr>
      </w:pPr>
      <w:r w:rsidRPr="00407184">
        <w:rPr>
          <w:rFonts w:asciiTheme="majorHAnsi" w:hAnsiTheme="majorHAnsi"/>
          <w:b/>
          <w:lang w:val="en-US"/>
        </w:rPr>
        <w:t>What information is relevant before, during, and after a rainfall or snowmelt event?</w:t>
      </w:r>
      <w:r w:rsidR="00D25BCF" w:rsidRPr="00407184">
        <w:rPr>
          <w:rFonts w:asciiTheme="majorHAnsi" w:hAnsiTheme="majorHAnsi"/>
          <w:lang w:val="en-US"/>
        </w:rPr>
        <w:br/>
      </w:r>
      <w:r w:rsidR="00B5745F">
        <w:rPr>
          <w:rFonts w:asciiTheme="majorHAnsi" w:hAnsiTheme="majorHAnsi"/>
          <w:b/>
          <w:i/>
          <w:lang w:val="en-US"/>
        </w:rPr>
        <w:t>B</w:t>
      </w:r>
      <w:r w:rsidR="00D25BCF" w:rsidRPr="00407184">
        <w:rPr>
          <w:rFonts w:asciiTheme="majorHAnsi" w:hAnsiTheme="majorHAnsi"/>
          <w:b/>
          <w:i/>
          <w:lang w:val="en-US"/>
        </w:rPr>
        <w:t>efore the rainfall and/or snowmelt</w:t>
      </w:r>
      <w:r w:rsidR="00FA1349" w:rsidRPr="00407184">
        <w:rPr>
          <w:rFonts w:asciiTheme="majorHAnsi" w:hAnsiTheme="majorHAnsi"/>
          <w:i/>
          <w:lang w:val="en-US"/>
        </w:rPr>
        <w:t xml:space="preserve">: </w:t>
      </w:r>
      <w:r w:rsidR="00D25BCF" w:rsidRPr="00407184">
        <w:rPr>
          <w:rFonts w:asciiTheme="majorHAnsi" w:hAnsiTheme="majorHAnsi"/>
          <w:lang w:val="en-US"/>
        </w:rPr>
        <w:t xml:space="preserve">When and where peak flows will happen in the sanitary sewer system. </w:t>
      </w:r>
      <w:r w:rsidR="00922885" w:rsidRPr="00407184">
        <w:rPr>
          <w:rFonts w:asciiTheme="majorHAnsi" w:hAnsiTheme="majorHAnsi"/>
          <w:lang w:val="en-US"/>
        </w:rPr>
        <w:t>Where</w:t>
      </w:r>
      <w:r w:rsidR="00874F17" w:rsidRPr="00407184">
        <w:rPr>
          <w:rFonts w:asciiTheme="majorHAnsi" w:hAnsiTheme="majorHAnsi"/>
          <w:lang w:val="en-US"/>
        </w:rPr>
        <w:t xml:space="preserve"> and when</w:t>
      </w:r>
      <w:r w:rsidR="00922885" w:rsidRPr="00407184">
        <w:rPr>
          <w:rFonts w:asciiTheme="majorHAnsi" w:hAnsiTheme="majorHAnsi"/>
          <w:lang w:val="en-US"/>
        </w:rPr>
        <w:t xml:space="preserve"> can </w:t>
      </w:r>
      <w:r w:rsidR="00874F17" w:rsidRPr="00407184">
        <w:rPr>
          <w:rFonts w:asciiTheme="majorHAnsi" w:hAnsiTheme="majorHAnsi"/>
          <w:lang w:val="en-US"/>
        </w:rPr>
        <w:t>CSOs or SSOs can happen</w:t>
      </w:r>
      <w:r w:rsidR="00E72DBB" w:rsidRPr="00407184">
        <w:rPr>
          <w:rFonts w:asciiTheme="majorHAnsi" w:hAnsiTheme="majorHAnsi"/>
          <w:lang w:val="en-US"/>
        </w:rPr>
        <w:t>. What would be the transfer times between points of the network</w:t>
      </w:r>
      <w:r w:rsidR="00DA2E7A" w:rsidRPr="00407184">
        <w:rPr>
          <w:rFonts w:asciiTheme="majorHAnsi" w:hAnsiTheme="majorHAnsi"/>
          <w:lang w:val="en-US"/>
        </w:rPr>
        <w:t>?</w:t>
      </w:r>
      <w:r w:rsidR="00D25BCF" w:rsidRPr="00407184">
        <w:rPr>
          <w:rFonts w:asciiTheme="majorHAnsi" w:hAnsiTheme="majorHAnsi"/>
          <w:lang w:val="en-US"/>
        </w:rPr>
        <w:t xml:space="preserve"> </w:t>
      </w:r>
      <w:r w:rsidR="00D25BCF" w:rsidRPr="00407184">
        <w:rPr>
          <w:rFonts w:asciiTheme="majorHAnsi" w:hAnsiTheme="majorHAnsi"/>
          <w:b/>
          <w:i/>
          <w:lang w:val="en-US"/>
        </w:rPr>
        <w:t xml:space="preserve">During rainfall and/or snowmelt: </w:t>
      </w:r>
      <w:r w:rsidR="00D25BCF" w:rsidRPr="00407184">
        <w:rPr>
          <w:rFonts w:asciiTheme="majorHAnsi" w:hAnsiTheme="majorHAnsi"/>
          <w:lang w:val="en-US"/>
        </w:rPr>
        <w:t>Status of the system</w:t>
      </w:r>
      <w:r w:rsidR="00030DDA" w:rsidRPr="00407184">
        <w:rPr>
          <w:rFonts w:asciiTheme="majorHAnsi" w:hAnsiTheme="majorHAnsi"/>
          <w:lang w:val="en-US"/>
        </w:rPr>
        <w:t xml:space="preserve"> with focus in short-time forecast (+1-2h)</w:t>
      </w:r>
      <w:r w:rsidR="005306AF" w:rsidRPr="00407184">
        <w:rPr>
          <w:rFonts w:asciiTheme="majorHAnsi" w:hAnsiTheme="majorHAnsi"/>
          <w:lang w:val="en-US"/>
        </w:rPr>
        <w:t xml:space="preserve">: </w:t>
      </w:r>
      <w:r w:rsidR="00D25BCF" w:rsidRPr="00407184">
        <w:rPr>
          <w:rFonts w:asciiTheme="majorHAnsi" w:hAnsiTheme="majorHAnsi"/>
          <w:lang w:val="en-US"/>
        </w:rPr>
        <w:t>Where are the peak flows</w:t>
      </w:r>
      <w:r w:rsidR="00FD4CB4" w:rsidRPr="00407184">
        <w:rPr>
          <w:rFonts w:asciiTheme="majorHAnsi" w:hAnsiTheme="majorHAnsi"/>
          <w:lang w:val="en-US"/>
        </w:rPr>
        <w:t>, CSOs, SSOs,</w:t>
      </w:r>
      <w:r w:rsidR="00030DDA" w:rsidRPr="00407184">
        <w:rPr>
          <w:rFonts w:asciiTheme="majorHAnsi" w:hAnsiTheme="majorHAnsi"/>
          <w:lang w:val="en-US"/>
        </w:rPr>
        <w:t xml:space="preserve"> </w:t>
      </w:r>
      <w:r w:rsidR="005306AF" w:rsidRPr="00407184">
        <w:rPr>
          <w:rFonts w:asciiTheme="majorHAnsi" w:hAnsiTheme="majorHAnsi"/>
          <w:lang w:val="en-US"/>
        </w:rPr>
        <w:t xml:space="preserve">happening and how </w:t>
      </w:r>
      <w:r w:rsidR="00FD4CB4" w:rsidRPr="00407184">
        <w:rPr>
          <w:rFonts w:asciiTheme="majorHAnsi" w:hAnsiTheme="majorHAnsi"/>
          <w:lang w:val="en-US"/>
        </w:rPr>
        <w:t>will then be within 1-2h.</w:t>
      </w:r>
      <w:r w:rsidR="00D25BCF" w:rsidRPr="00407184">
        <w:rPr>
          <w:rFonts w:asciiTheme="majorHAnsi" w:hAnsiTheme="majorHAnsi"/>
          <w:lang w:val="en-US"/>
        </w:rPr>
        <w:t xml:space="preserve"> Are all the measurement instruments safe</w:t>
      </w:r>
      <w:r w:rsidR="00794578" w:rsidRPr="00407184">
        <w:rPr>
          <w:rFonts w:asciiTheme="majorHAnsi" w:hAnsiTheme="majorHAnsi"/>
          <w:lang w:val="en-US"/>
        </w:rPr>
        <w:t xml:space="preserve"> and providing good enough data</w:t>
      </w:r>
      <w:r w:rsidR="00D25BCF" w:rsidRPr="00407184">
        <w:rPr>
          <w:rFonts w:asciiTheme="majorHAnsi" w:hAnsiTheme="majorHAnsi"/>
          <w:lang w:val="en-US"/>
        </w:rPr>
        <w:t xml:space="preserve">? Maybe a quick check of the input data will be necessary to identify whether the instrument is broken or not. If we </w:t>
      </w:r>
      <w:r w:rsidR="00DA0B70" w:rsidRPr="00407184">
        <w:rPr>
          <w:rFonts w:asciiTheme="majorHAnsi" w:hAnsiTheme="majorHAnsi"/>
          <w:lang w:val="en-US"/>
        </w:rPr>
        <w:t>cannot</w:t>
      </w:r>
      <w:r w:rsidR="00D25BCF" w:rsidRPr="00407184">
        <w:rPr>
          <w:rFonts w:asciiTheme="majorHAnsi" w:hAnsiTheme="majorHAnsi"/>
          <w:lang w:val="en-US"/>
        </w:rPr>
        <w:t xml:space="preserve"> rely on the real-time data, what would be the strategy? Maybe use the last reliable data collected to forecast the behavior of the system. </w:t>
      </w:r>
      <w:r w:rsidR="00D25BCF" w:rsidRPr="00407184">
        <w:rPr>
          <w:rFonts w:asciiTheme="majorHAnsi" w:hAnsiTheme="majorHAnsi"/>
          <w:b/>
          <w:i/>
          <w:lang w:val="en-US"/>
        </w:rPr>
        <w:lastRenderedPageBreak/>
        <w:t>After rainfall and/or snowmelt:</w:t>
      </w:r>
      <w:r w:rsidR="00D25BCF" w:rsidRPr="00407184">
        <w:rPr>
          <w:rFonts w:asciiTheme="majorHAnsi" w:hAnsiTheme="majorHAnsi"/>
          <w:lang w:val="en-US"/>
        </w:rPr>
        <w:t xml:space="preserve"> </w:t>
      </w:r>
      <w:r w:rsidR="00D25BCF" w:rsidRPr="00407184">
        <w:rPr>
          <w:rFonts w:asciiTheme="majorHAnsi" w:hAnsiTheme="majorHAnsi"/>
          <w:b/>
          <w:i/>
          <w:lang w:val="en-US"/>
        </w:rPr>
        <w:t xml:space="preserve"> </w:t>
      </w:r>
      <w:r w:rsidR="00D25BCF" w:rsidRPr="00407184">
        <w:rPr>
          <w:rFonts w:asciiTheme="majorHAnsi" w:hAnsiTheme="majorHAnsi"/>
          <w:lang w:val="en-US"/>
        </w:rPr>
        <w:t xml:space="preserve">Maybe the peak flows will still happen. How long will the flows in the system still be considered RDII and higher than average peak flows of DWF? </w:t>
      </w:r>
    </w:p>
    <w:p w14:paraId="32FC6906" w14:textId="77777777" w:rsidR="00286407" w:rsidRPr="00407184" w:rsidRDefault="00286407" w:rsidP="00DA2E7A">
      <w:pPr>
        <w:pStyle w:val="ListParagraph"/>
        <w:jc w:val="both"/>
        <w:rPr>
          <w:rFonts w:asciiTheme="majorHAnsi" w:hAnsiTheme="majorHAnsi"/>
          <w:lang w:val="en-US"/>
        </w:rPr>
      </w:pPr>
    </w:p>
    <w:p w14:paraId="2957A585" w14:textId="58280AD1" w:rsidR="00E66A37" w:rsidRPr="00407184" w:rsidRDefault="00286407" w:rsidP="00DF4B63">
      <w:pPr>
        <w:pStyle w:val="ListParagraph"/>
        <w:numPr>
          <w:ilvl w:val="0"/>
          <w:numId w:val="18"/>
        </w:numPr>
        <w:jc w:val="both"/>
        <w:rPr>
          <w:rFonts w:asciiTheme="majorHAnsi" w:hAnsiTheme="majorHAnsi"/>
          <w:b/>
          <w:lang w:val="en-US"/>
        </w:rPr>
      </w:pPr>
      <w:r w:rsidRPr="00407184">
        <w:rPr>
          <w:rFonts w:asciiTheme="majorHAnsi" w:hAnsiTheme="majorHAnsi"/>
          <w:b/>
          <w:lang w:val="en-US"/>
        </w:rPr>
        <w:t xml:space="preserve">Which parameters will be calibrated? </w:t>
      </w:r>
      <w:r w:rsidR="004C603B" w:rsidRPr="00407184">
        <w:rPr>
          <w:rFonts w:asciiTheme="majorHAnsi" w:hAnsiTheme="majorHAnsi"/>
          <w:lang w:val="en-US"/>
        </w:rPr>
        <w:t xml:space="preserve">According do Choi and Ball (2002) </w:t>
      </w:r>
      <w:r w:rsidR="004C603B" w:rsidRPr="00407184">
        <w:rPr>
          <w:rFonts w:asciiTheme="majorHAnsi" w:hAnsiTheme="majorHAnsi"/>
          <w:lang w:val="en-US"/>
        </w:rPr>
        <w:fldChar w:fldCharType="begin" w:fldLock="1"/>
      </w:r>
      <w:r w:rsidR="005F7BD3">
        <w:rPr>
          <w:rFonts w:asciiTheme="majorHAnsi" w:hAnsiTheme="majorHAnsi"/>
          <w:lang w:val="en-US"/>
        </w:rPr>
        <w:instrText>ADDIN CSL_CITATION {"citationItems":[{"id":"ITEM-1","itemData":{"DOI":"10.1016/S1462-0758(01)00072-3","ISBN":"6129949448","ISSN":"14620758","PMID":"183180200001","abstract":"Accurate estimation of the control parameters for spatially distributed physically based catchment modelling systems requires considerable work to establish credibility. Presented in this paper is a methodology for estimation of control parameter values based on the application of a decision support system within a hydroinformatic system. The proposed methodology uses information contained within a GIS database together with optimisation techniques to infer spatially variable control parameters for utilisation with a catchment modelling system such as the Stormwater Management Model (SWMM). A case study application of the proposed methodology was undertaken using the Musgrave Avenue Stormwater System in Centennial Park, Sydney. Results from this application suggest that the proposed approach is capable of providing accurate spatially distributed control parameters for implementation with physically based catchment modelling systems. © 2002 Published by Elsevier Science Ltd.","author":[{"dropping-particle":"","family":"Choi","given":"Kyung Sook","non-dropping-particle":"","parse-names":false,"suffix":""},{"dropping-particle":"","family":"Ball","given":"James E.","non-dropping-particle":"","parse-names":false,"suffix":""}],"container-title":"Urban Water","id":"ITEM-1","issued":{"date-parts":[["2002"]]},"title":"Parameter estimation for urban runoff modelling","type":"article-journal"},"uris":["http://www.mendeley.com/documents/?uuid=9e24a69d-eb3b-3167-9eda-716ae0cf8693"]}],"mendeley":{"formattedCitation":"[8]","plainTextFormattedCitation":"[8]","previouslyFormattedCitation":"[8]"},"properties":{"noteIndex":0},"schema":"https://github.com/citation-style-language/schema/raw/master/csl-citation.json"}</w:instrText>
      </w:r>
      <w:r w:rsidR="004C603B" w:rsidRPr="00407184">
        <w:rPr>
          <w:rFonts w:asciiTheme="majorHAnsi" w:hAnsiTheme="majorHAnsi"/>
          <w:lang w:val="en-US"/>
        </w:rPr>
        <w:fldChar w:fldCharType="separate"/>
      </w:r>
      <w:r w:rsidR="00317616" w:rsidRPr="00317616">
        <w:rPr>
          <w:rFonts w:asciiTheme="majorHAnsi" w:hAnsiTheme="majorHAnsi"/>
          <w:noProof/>
          <w:lang w:val="en-US"/>
        </w:rPr>
        <w:t>[8]</w:t>
      </w:r>
      <w:r w:rsidR="004C603B" w:rsidRPr="00407184">
        <w:rPr>
          <w:rFonts w:asciiTheme="majorHAnsi" w:hAnsiTheme="majorHAnsi"/>
          <w:lang w:val="en-US"/>
        </w:rPr>
        <w:fldChar w:fldCharType="end"/>
      </w:r>
      <w:r w:rsidR="004C603B" w:rsidRPr="00407184">
        <w:rPr>
          <w:rFonts w:asciiTheme="majorHAnsi" w:hAnsiTheme="majorHAnsi"/>
          <w:lang w:val="en-US"/>
        </w:rPr>
        <w:t xml:space="preserve"> </w:t>
      </w:r>
      <w:r w:rsidR="00126593" w:rsidRPr="00407184">
        <w:rPr>
          <w:rFonts w:asciiTheme="majorHAnsi" w:hAnsiTheme="majorHAnsi"/>
          <w:lang w:val="en-US"/>
        </w:rPr>
        <w:t xml:space="preserve">there are two types of </w:t>
      </w:r>
      <w:r w:rsidR="008A7C5D" w:rsidRPr="00407184">
        <w:rPr>
          <w:rFonts w:asciiTheme="majorHAnsi" w:hAnsiTheme="majorHAnsi"/>
          <w:lang w:val="en-US"/>
        </w:rPr>
        <w:t xml:space="preserve">parameters related to quantity part of runoff block in SWMM: 1. Measured Parameters; 2. Inferred Parameters. </w:t>
      </w:r>
      <w:r w:rsidR="00B813FE" w:rsidRPr="00407184">
        <w:rPr>
          <w:rFonts w:asciiTheme="majorHAnsi" w:hAnsiTheme="majorHAnsi"/>
          <w:lang w:val="en-US"/>
        </w:rPr>
        <w:t>The first</w:t>
      </w:r>
      <w:r w:rsidR="00590B42" w:rsidRPr="00407184">
        <w:rPr>
          <w:rFonts w:asciiTheme="majorHAnsi" w:hAnsiTheme="majorHAnsi"/>
          <w:lang w:val="en-US"/>
        </w:rPr>
        <w:t xml:space="preserve"> </w:t>
      </w:r>
      <w:r w:rsidR="002D4297" w:rsidRPr="00407184">
        <w:rPr>
          <w:rFonts w:asciiTheme="majorHAnsi" w:hAnsiTheme="majorHAnsi"/>
          <w:lang w:val="en-US"/>
        </w:rPr>
        <w:t xml:space="preserve">are parameters </w:t>
      </w:r>
      <w:r w:rsidR="00A4256F" w:rsidRPr="00407184">
        <w:rPr>
          <w:rFonts w:asciiTheme="majorHAnsi" w:hAnsiTheme="majorHAnsi"/>
          <w:lang w:val="en-US"/>
        </w:rPr>
        <w:t>directly measured such length of channels/pipes</w:t>
      </w:r>
      <w:r w:rsidR="001B07B6" w:rsidRPr="00407184">
        <w:rPr>
          <w:rFonts w:asciiTheme="majorHAnsi" w:hAnsiTheme="majorHAnsi"/>
          <w:lang w:val="en-US"/>
        </w:rPr>
        <w:t>, catchment land-use</w:t>
      </w:r>
      <w:r w:rsidR="00590B42" w:rsidRPr="00407184">
        <w:rPr>
          <w:rFonts w:asciiTheme="majorHAnsi" w:hAnsiTheme="majorHAnsi"/>
          <w:lang w:val="en-US"/>
        </w:rPr>
        <w:t xml:space="preserve">, or recorded rainfall depth. </w:t>
      </w:r>
      <w:r w:rsidR="00B813FE" w:rsidRPr="00407184">
        <w:rPr>
          <w:rFonts w:asciiTheme="majorHAnsi" w:hAnsiTheme="majorHAnsi"/>
          <w:lang w:val="en-US"/>
        </w:rPr>
        <w:t xml:space="preserve">The </w:t>
      </w:r>
      <w:r w:rsidR="00590B42" w:rsidRPr="00407184">
        <w:rPr>
          <w:rFonts w:asciiTheme="majorHAnsi" w:hAnsiTheme="majorHAnsi"/>
          <w:lang w:val="en-US"/>
        </w:rPr>
        <w:t>second</w:t>
      </w:r>
      <w:r w:rsidR="00B813FE" w:rsidRPr="00407184">
        <w:rPr>
          <w:rFonts w:asciiTheme="majorHAnsi" w:hAnsiTheme="majorHAnsi"/>
          <w:lang w:val="en-US"/>
        </w:rPr>
        <w:t xml:space="preserve">, </w:t>
      </w:r>
      <w:r w:rsidR="003E06F5" w:rsidRPr="00407184">
        <w:rPr>
          <w:rFonts w:asciiTheme="majorHAnsi" w:hAnsiTheme="majorHAnsi"/>
          <w:lang w:val="en-US"/>
        </w:rPr>
        <w:t xml:space="preserve">parameters not directly </w:t>
      </w:r>
      <w:r w:rsidR="00984FED" w:rsidRPr="00407184">
        <w:rPr>
          <w:rFonts w:asciiTheme="majorHAnsi" w:hAnsiTheme="majorHAnsi"/>
          <w:lang w:val="en-US"/>
        </w:rPr>
        <w:t>measured,</w:t>
      </w:r>
      <w:r w:rsidR="003E06F5" w:rsidRPr="00407184">
        <w:rPr>
          <w:rFonts w:asciiTheme="majorHAnsi" w:hAnsiTheme="majorHAnsi"/>
          <w:lang w:val="en-US"/>
        </w:rPr>
        <w:t xml:space="preserve"> and coefficients used </w:t>
      </w:r>
      <w:r w:rsidR="009F2634" w:rsidRPr="00407184">
        <w:rPr>
          <w:rFonts w:asciiTheme="majorHAnsi" w:hAnsiTheme="majorHAnsi"/>
          <w:lang w:val="en-US"/>
        </w:rPr>
        <w:t>by empirical models that approximate complex physical process</w:t>
      </w:r>
      <w:r w:rsidR="00984FED" w:rsidRPr="00407184">
        <w:rPr>
          <w:rFonts w:asciiTheme="majorHAnsi" w:hAnsiTheme="majorHAnsi"/>
          <w:lang w:val="en-US"/>
        </w:rPr>
        <w:t>es</w:t>
      </w:r>
      <w:r w:rsidR="005D371C" w:rsidRPr="00407184">
        <w:rPr>
          <w:rFonts w:asciiTheme="majorHAnsi" w:hAnsiTheme="majorHAnsi"/>
          <w:lang w:val="en-US"/>
        </w:rPr>
        <w:t xml:space="preserve">. More about this is discussed in section </w:t>
      </w:r>
      <w:del w:id="16" w:author="Pedro Almeida" w:date="2019-03-25T15:05:00Z">
        <w:r w:rsidR="003E2AAB" w:rsidRPr="00407184">
          <w:rPr>
            <w:rFonts w:asciiTheme="majorHAnsi" w:hAnsiTheme="majorHAnsi"/>
            <w:lang w:val="en-US"/>
          </w:rPr>
          <w:fldChar w:fldCharType="begin"/>
        </w:r>
        <w:r w:rsidR="003E2AAB" w:rsidRPr="00407184">
          <w:rPr>
            <w:rFonts w:asciiTheme="majorHAnsi" w:hAnsiTheme="majorHAnsi"/>
            <w:lang w:val="en-US"/>
          </w:rPr>
          <w:delInstrText xml:space="preserve"> REF _Ref4407653 \r \h </w:delInstrText>
        </w:r>
        <w:r w:rsidR="00DA2E7A" w:rsidRPr="00407184">
          <w:rPr>
            <w:rFonts w:asciiTheme="majorHAnsi" w:hAnsiTheme="majorHAnsi"/>
            <w:lang w:val="en-US"/>
          </w:rPr>
          <w:delInstrText xml:space="preserve"> \* MERGEFORMAT </w:delInstrText>
        </w:r>
        <w:r w:rsidR="003E2AAB" w:rsidRPr="00407184">
          <w:rPr>
            <w:rFonts w:asciiTheme="majorHAnsi" w:hAnsiTheme="majorHAnsi"/>
            <w:lang w:val="en-US"/>
          </w:rPr>
        </w:r>
        <w:r w:rsidR="003E2AAB" w:rsidRPr="00407184">
          <w:rPr>
            <w:rFonts w:asciiTheme="majorHAnsi" w:hAnsiTheme="majorHAnsi"/>
            <w:lang w:val="en-US"/>
          </w:rPr>
          <w:fldChar w:fldCharType="separate"/>
        </w:r>
        <w:r w:rsidR="003E2AAB" w:rsidRPr="00407184">
          <w:rPr>
            <w:rFonts w:asciiTheme="majorHAnsi" w:hAnsiTheme="majorHAnsi"/>
            <w:lang w:val="en-US"/>
          </w:rPr>
          <w:delText>4</w:delText>
        </w:r>
        <w:r w:rsidR="003E2AAB" w:rsidRPr="00407184">
          <w:rPr>
            <w:rFonts w:asciiTheme="majorHAnsi" w:hAnsiTheme="majorHAnsi"/>
            <w:lang w:val="en-US"/>
          </w:rPr>
          <w:fldChar w:fldCharType="end"/>
        </w:r>
        <w:r w:rsidR="003E2AAB" w:rsidRPr="00407184">
          <w:rPr>
            <w:rFonts w:asciiTheme="majorHAnsi" w:hAnsiTheme="majorHAnsi"/>
            <w:lang w:val="en-US"/>
          </w:rPr>
          <w:delText>.</w:delText>
        </w:r>
      </w:del>
      <w:ins w:id="17" w:author="Pedro Almeida" w:date="2019-03-25T15:05:00Z">
        <w:r w:rsidR="003E2AAB" w:rsidRPr="00407184">
          <w:rPr>
            <w:rFonts w:asciiTheme="majorHAnsi" w:hAnsiTheme="majorHAnsi"/>
            <w:lang w:val="en-US"/>
          </w:rPr>
          <w:fldChar w:fldCharType="begin"/>
        </w:r>
        <w:r w:rsidR="003E2AAB" w:rsidRPr="00407184">
          <w:rPr>
            <w:rFonts w:asciiTheme="majorHAnsi" w:hAnsiTheme="majorHAnsi"/>
            <w:lang w:val="en-US"/>
          </w:rPr>
          <w:instrText xml:space="preserve"> REF _Ref4407653 \r \h </w:instrText>
        </w:r>
        <w:r w:rsidR="00DA2E7A" w:rsidRPr="00407184">
          <w:rPr>
            <w:rFonts w:asciiTheme="majorHAnsi" w:hAnsiTheme="majorHAnsi"/>
            <w:lang w:val="en-US"/>
          </w:rPr>
          <w:instrText xml:space="preserve"> \* MERGEFORMAT </w:instrText>
        </w:r>
      </w:ins>
      <w:r w:rsidR="003E2AAB" w:rsidRPr="00407184">
        <w:rPr>
          <w:rFonts w:asciiTheme="majorHAnsi" w:hAnsiTheme="majorHAnsi"/>
          <w:lang w:val="en-US"/>
        </w:rPr>
      </w:r>
      <w:ins w:id="18" w:author="Pedro Almeida" w:date="2019-03-25T15:05:00Z">
        <w:r w:rsidR="003E2AAB" w:rsidRPr="00407184">
          <w:rPr>
            <w:rFonts w:asciiTheme="majorHAnsi" w:hAnsiTheme="majorHAnsi"/>
            <w:lang w:val="en-US"/>
          </w:rPr>
          <w:fldChar w:fldCharType="separate"/>
        </w:r>
        <w:r w:rsidR="003E2AAB" w:rsidRPr="00407184">
          <w:rPr>
            <w:rFonts w:asciiTheme="majorHAnsi" w:hAnsiTheme="majorHAnsi"/>
            <w:lang w:val="en-US"/>
          </w:rPr>
          <w:t>4</w:t>
        </w:r>
        <w:r w:rsidR="003E2AAB" w:rsidRPr="00407184">
          <w:rPr>
            <w:rFonts w:asciiTheme="majorHAnsi" w:hAnsiTheme="majorHAnsi"/>
            <w:lang w:val="en-US"/>
          </w:rPr>
          <w:fldChar w:fldCharType="end"/>
        </w:r>
        <w:r w:rsidR="003E2AAB" w:rsidRPr="00407184">
          <w:rPr>
            <w:rFonts w:asciiTheme="majorHAnsi" w:hAnsiTheme="majorHAnsi"/>
            <w:lang w:val="en-US"/>
          </w:rPr>
          <w:t>.</w:t>
        </w:r>
      </w:ins>
      <w:r w:rsidR="003E2AAB" w:rsidRPr="00407184">
        <w:rPr>
          <w:rFonts w:asciiTheme="majorHAnsi" w:hAnsiTheme="majorHAnsi"/>
          <w:lang w:val="en-US"/>
        </w:rPr>
        <w:t xml:space="preserve"> </w:t>
      </w:r>
      <w:r w:rsidR="00A13823" w:rsidRPr="00407184">
        <w:rPr>
          <w:rFonts w:asciiTheme="majorHAnsi" w:hAnsiTheme="majorHAnsi"/>
          <w:lang w:val="en-US"/>
        </w:rPr>
        <w:t>Inferred parame</w:t>
      </w:r>
      <w:r w:rsidR="00061628" w:rsidRPr="00407184">
        <w:rPr>
          <w:rFonts w:asciiTheme="majorHAnsi" w:hAnsiTheme="majorHAnsi"/>
          <w:lang w:val="en-US"/>
        </w:rPr>
        <w:t xml:space="preserve">ters approximate characteristics of the system (i.e. imperviousness) and </w:t>
      </w:r>
      <w:r w:rsidR="00B74894" w:rsidRPr="00407184">
        <w:rPr>
          <w:rFonts w:asciiTheme="majorHAnsi" w:hAnsiTheme="majorHAnsi"/>
          <w:lang w:val="en-US"/>
        </w:rPr>
        <w:t>processes (</w:t>
      </w:r>
      <w:r w:rsidR="004743D0" w:rsidRPr="00407184">
        <w:rPr>
          <w:rFonts w:asciiTheme="majorHAnsi" w:hAnsiTheme="majorHAnsi"/>
          <w:lang w:val="en-US"/>
        </w:rPr>
        <w:t xml:space="preserve">i.e. </w:t>
      </w:r>
      <w:r w:rsidR="00EF70FF" w:rsidRPr="00407184">
        <w:rPr>
          <w:rFonts w:asciiTheme="majorHAnsi" w:hAnsiTheme="majorHAnsi"/>
          <w:lang w:val="en-US"/>
        </w:rPr>
        <w:t>flow coefficients such as hydraulic conductivity or manning’s)</w:t>
      </w:r>
      <w:r w:rsidR="001A172A" w:rsidRPr="00407184">
        <w:rPr>
          <w:rFonts w:asciiTheme="majorHAnsi" w:hAnsiTheme="majorHAnsi"/>
          <w:lang w:val="en-US"/>
        </w:rPr>
        <w:t xml:space="preserve">. </w:t>
      </w:r>
      <w:r w:rsidR="00502845" w:rsidRPr="00407184">
        <w:rPr>
          <w:rFonts w:asciiTheme="majorHAnsi" w:hAnsiTheme="majorHAnsi"/>
          <w:lang w:val="en-US"/>
        </w:rPr>
        <w:t>Inferred</w:t>
      </w:r>
      <w:r w:rsidR="00424FA8" w:rsidRPr="00407184">
        <w:rPr>
          <w:rFonts w:asciiTheme="majorHAnsi" w:hAnsiTheme="majorHAnsi"/>
          <w:lang w:val="en-US"/>
        </w:rPr>
        <w:t xml:space="preserve"> parameters</w:t>
      </w:r>
      <w:r w:rsidR="001A172A" w:rsidRPr="00407184">
        <w:rPr>
          <w:rFonts w:asciiTheme="majorHAnsi" w:hAnsiTheme="majorHAnsi"/>
          <w:lang w:val="en-US"/>
        </w:rPr>
        <w:t xml:space="preserve"> </w:t>
      </w:r>
      <w:r w:rsidR="00386A51" w:rsidRPr="00407184">
        <w:rPr>
          <w:rFonts w:asciiTheme="majorHAnsi" w:hAnsiTheme="majorHAnsi"/>
          <w:lang w:val="en-US"/>
        </w:rPr>
        <w:t xml:space="preserve">are </w:t>
      </w:r>
      <w:r w:rsidR="008C1364" w:rsidRPr="00407184">
        <w:rPr>
          <w:rFonts w:asciiTheme="majorHAnsi" w:hAnsiTheme="majorHAnsi"/>
          <w:lang w:val="en-US"/>
        </w:rPr>
        <w:t>the least known values since no measurement</w:t>
      </w:r>
      <w:r w:rsidR="00502845" w:rsidRPr="00407184">
        <w:rPr>
          <w:rFonts w:asciiTheme="majorHAnsi" w:hAnsiTheme="majorHAnsi"/>
          <w:lang w:val="en-US"/>
        </w:rPr>
        <w:t>s</w:t>
      </w:r>
      <w:r w:rsidR="008C1364" w:rsidRPr="00407184">
        <w:rPr>
          <w:rFonts w:asciiTheme="majorHAnsi" w:hAnsiTheme="majorHAnsi"/>
          <w:lang w:val="en-US"/>
        </w:rPr>
        <w:t xml:space="preserve"> w</w:t>
      </w:r>
      <w:r w:rsidR="00502845" w:rsidRPr="00407184">
        <w:rPr>
          <w:rFonts w:asciiTheme="majorHAnsi" w:hAnsiTheme="majorHAnsi"/>
          <w:lang w:val="en-US"/>
        </w:rPr>
        <w:t>ere</w:t>
      </w:r>
      <w:r w:rsidR="008C1364" w:rsidRPr="00407184">
        <w:rPr>
          <w:rFonts w:asciiTheme="majorHAnsi" w:hAnsiTheme="majorHAnsi"/>
          <w:lang w:val="en-US"/>
        </w:rPr>
        <w:t xml:space="preserve"> carried</w:t>
      </w:r>
      <w:r w:rsidR="00502845" w:rsidRPr="00407184">
        <w:rPr>
          <w:rFonts w:asciiTheme="majorHAnsi" w:hAnsiTheme="majorHAnsi"/>
          <w:lang w:val="en-US"/>
        </w:rPr>
        <w:t>. Therefore, they are the</w:t>
      </w:r>
      <w:r w:rsidR="00424FA8" w:rsidRPr="00407184">
        <w:rPr>
          <w:rFonts w:asciiTheme="majorHAnsi" w:hAnsiTheme="majorHAnsi"/>
          <w:lang w:val="en-US"/>
        </w:rPr>
        <w:t xml:space="preserve"> first candidates to </w:t>
      </w:r>
      <w:r w:rsidR="005D39C9" w:rsidRPr="00407184">
        <w:rPr>
          <w:rFonts w:asciiTheme="majorHAnsi" w:hAnsiTheme="majorHAnsi"/>
          <w:lang w:val="en-US"/>
        </w:rPr>
        <w:t>be chosen when calibrating</w:t>
      </w:r>
      <w:r w:rsidR="009803DB" w:rsidRPr="00407184">
        <w:rPr>
          <w:rFonts w:asciiTheme="majorHAnsi" w:hAnsiTheme="majorHAnsi"/>
          <w:lang w:val="en-US"/>
        </w:rPr>
        <w:t xml:space="preserve"> since the uncertainties tend to be </w:t>
      </w:r>
      <w:r w:rsidR="00DA2E7A" w:rsidRPr="00407184">
        <w:rPr>
          <w:rFonts w:asciiTheme="majorHAnsi" w:hAnsiTheme="majorHAnsi"/>
          <w:lang w:val="en-US"/>
        </w:rPr>
        <w:t>higher than the measured parameters</w:t>
      </w:r>
      <w:r w:rsidR="005D39C9" w:rsidRPr="00407184">
        <w:rPr>
          <w:rFonts w:asciiTheme="majorHAnsi" w:hAnsiTheme="majorHAnsi"/>
          <w:lang w:val="en-US"/>
        </w:rPr>
        <w:t xml:space="preserve">. A sensitivity analysis will be done during the offline modelling part to identify </w:t>
      </w:r>
      <w:r w:rsidR="00724710" w:rsidRPr="00407184">
        <w:rPr>
          <w:rFonts w:asciiTheme="majorHAnsi" w:hAnsiTheme="majorHAnsi"/>
          <w:lang w:val="en-US"/>
        </w:rPr>
        <w:t xml:space="preserve">which of the inferred parameters </w:t>
      </w:r>
      <w:r w:rsidR="0017221D" w:rsidRPr="00407184">
        <w:rPr>
          <w:rFonts w:asciiTheme="majorHAnsi" w:hAnsiTheme="majorHAnsi"/>
          <w:lang w:val="en-US"/>
        </w:rPr>
        <w:t>have greater impact to the results</w:t>
      </w:r>
      <w:r w:rsidR="000830DE" w:rsidRPr="00407184">
        <w:rPr>
          <w:rFonts w:asciiTheme="majorHAnsi" w:hAnsiTheme="majorHAnsi"/>
          <w:lang w:val="en-US"/>
        </w:rPr>
        <w:t xml:space="preserve">. The inferred parameters with greater impacts will be then </w:t>
      </w:r>
      <w:r w:rsidR="00DA2E7A" w:rsidRPr="00407184">
        <w:rPr>
          <w:rFonts w:asciiTheme="majorHAnsi" w:hAnsiTheme="majorHAnsi"/>
          <w:lang w:val="en-US"/>
        </w:rPr>
        <w:t>chosen for calibration</w:t>
      </w:r>
      <w:r w:rsidR="002C4524" w:rsidRPr="00407184">
        <w:rPr>
          <w:rFonts w:asciiTheme="majorHAnsi" w:hAnsiTheme="majorHAnsi"/>
          <w:lang w:val="en-US"/>
        </w:rPr>
        <w:t xml:space="preserve">. </w:t>
      </w:r>
    </w:p>
    <w:p w14:paraId="5044C475" w14:textId="77777777" w:rsidR="00DF4B63" w:rsidRPr="00407184" w:rsidRDefault="00DF4B63" w:rsidP="00DF4B63">
      <w:pPr>
        <w:pStyle w:val="ListParagraph"/>
        <w:jc w:val="both"/>
        <w:rPr>
          <w:rFonts w:asciiTheme="majorHAnsi" w:hAnsiTheme="majorHAnsi"/>
          <w:b/>
          <w:lang w:val="en-US"/>
        </w:rPr>
      </w:pPr>
    </w:p>
    <w:p w14:paraId="3DE61420" w14:textId="5EADB8E1" w:rsidR="00286407" w:rsidRPr="00320A67" w:rsidRDefault="002C4524" w:rsidP="00286407">
      <w:pPr>
        <w:pStyle w:val="ListParagraph"/>
        <w:numPr>
          <w:ilvl w:val="0"/>
          <w:numId w:val="18"/>
        </w:numPr>
        <w:jc w:val="both"/>
        <w:rPr>
          <w:rFonts w:asciiTheme="majorHAnsi" w:hAnsiTheme="majorHAnsi"/>
          <w:b/>
          <w:lang w:val="en-US"/>
        </w:rPr>
      </w:pPr>
      <w:r w:rsidRPr="00407184">
        <w:rPr>
          <w:rFonts w:asciiTheme="majorHAnsi" w:hAnsiTheme="majorHAnsi"/>
          <w:b/>
          <w:lang w:val="en-US"/>
        </w:rPr>
        <w:t xml:space="preserve">Why not all parameters will be calibrated? </w:t>
      </w:r>
      <w:r w:rsidR="00C12E82" w:rsidRPr="00407184">
        <w:rPr>
          <w:rFonts w:asciiTheme="majorHAnsi" w:hAnsiTheme="majorHAnsi"/>
          <w:lang w:val="en-US"/>
        </w:rPr>
        <w:t xml:space="preserve">The number of parameters necessary to run SWMM and the range of </w:t>
      </w:r>
      <w:r w:rsidR="00BE7123" w:rsidRPr="00407184">
        <w:rPr>
          <w:rFonts w:asciiTheme="majorHAnsi" w:hAnsiTheme="majorHAnsi"/>
          <w:lang w:val="en-US"/>
        </w:rPr>
        <w:t xml:space="preserve">possible </w:t>
      </w:r>
      <w:r w:rsidR="00C12E82" w:rsidRPr="00407184">
        <w:rPr>
          <w:rFonts w:asciiTheme="majorHAnsi" w:hAnsiTheme="majorHAnsi"/>
          <w:lang w:val="en-US"/>
        </w:rPr>
        <w:t>values</w:t>
      </w:r>
      <w:r w:rsidR="00BE7123" w:rsidRPr="00407184">
        <w:rPr>
          <w:rFonts w:asciiTheme="majorHAnsi" w:hAnsiTheme="majorHAnsi"/>
          <w:lang w:val="en-US"/>
        </w:rPr>
        <w:t xml:space="preserve"> for</w:t>
      </w:r>
      <w:r w:rsidR="00C12E82" w:rsidRPr="00407184">
        <w:rPr>
          <w:rFonts w:asciiTheme="majorHAnsi" w:hAnsiTheme="majorHAnsi"/>
          <w:lang w:val="en-US"/>
        </w:rPr>
        <w:t xml:space="preserve"> each parameter </w:t>
      </w:r>
      <w:r w:rsidR="00BE7123" w:rsidRPr="00407184">
        <w:rPr>
          <w:rFonts w:asciiTheme="majorHAnsi" w:hAnsiTheme="majorHAnsi"/>
          <w:lang w:val="en-US"/>
        </w:rPr>
        <w:t>can be a very large number</w:t>
      </w:r>
      <w:r w:rsidR="000B7980" w:rsidRPr="00407184">
        <w:rPr>
          <w:rFonts w:asciiTheme="majorHAnsi" w:hAnsiTheme="majorHAnsi"/>
          <w:lang w:val="en-US"/>
        </w:rPr>
        <w:t xml:space="preserve">. This increases the search space </w:t>
      </w:r>
      <w:r w:rsidR="00EC6110" w:rsidRPr="00407184">
        <w:rPr>
          <w:rFonts w:asciiTheme="majorHAnsi" w:hAnsiTheme="majorHAnsi"/>
          <w:lang w:val="en-US"/>
        </w:rPr>
        <w:t xml:space="preserve">for the calibration algorithm where </w:t>
      </w:r>
      <w:r w:rsidR="002B14DC" w:rsidRPr="00407184">
        <w:rPr>
          <w:rFonts w:asciiTheme="majorHAnsi" w:hAnsiTheme="majorHAnsi"/>
          <w:lang w:val="en-US"/>
        </w:rPr>
        <w:t>many</w:t>
      </w:r>
      <w:r w:rsidR="00EC6110" w:rsidRPr="00407184">
        <w:rPr>
          <w:rFonts w:asciiTheme="majorHAnsi" w:hAnsiTheme="majorHAnsi"/>
          <w:lang w:val="en-US"/>
        </w:rPr>
        <w:t xml:space="preserve"> iterations will be required to </w:t>
      </w:r>
      <w:r w:rsidR="002B14DC" w:rsidRPr="00407184">
        <w:rPr>
          <w:rFonts w:asciiTheme="majorHAnsi" w:hAnsiTheme="majorHAnsi"/>
          <w:lang w:val="en-US"/>
        </w:rPr>
        <w:t>identify optimal set of parameters. T</w:t>
      </w:r>
      <w:r w:rsidR="00ED49E4" w:rsidRPr="00407184">
        <w:rPr>
          <w:rFonts w:asciiTheme="majorHAnsi" w:hAnsiTheme="majorHAnsi"/>
          <w:lang w:val="en-US"/>
        </w:rPr>
        <w:t xml:space="preserve">his can rapidly increase the time of simulation </w:t>
      </w:r>
      <w:r w:rsidR="00DF0889" w:rsidRPr="00407184">
        <w:rPr>
          <w:rFonts w:asciiTheme="majorHAnsi" w:hAnsiTheme="majorHAnsi"/>
          <w:lang w:val="en-US"/>
        </w:rPr>
        <w:t>limiting the model’s forecast capability.</w:t>
      </w:r>
    </w:p>
    <w:p w14:paraId="3425B524" w14:textId="711302AC" w:rsidR="0008757A" w:rsidRPr="00407184" w:rsidRDefault="0008757A" w:rsidP="0008757A">
      <w:pPr>
        <w:pStyle w:val="ListParagraph"/>
        <w:rPr>
          <w:rFonts w:asciiTheme="majorHAnsi" w:hAnsiTheme="majorHAnsi"/>
          <w:lang w:val="en-US"/>
        </w:rPr>
      </w:pPr>
    </w:p>
    <w:p w14:paraId="048320E7" w14:textId="144D34B8" w:rsidR="006108B3" w:rsidRPr="00407184" w:rsidRDefault="00871C2E" w:rsidP="00407184">
      <w:pPr>
        <w:pStyle w:val="ListParagraph"/>
        <w:numPr>
          <w:ilvl w:val="0"/>
          <w:numId w:val="18"/>
        </w:numPr>
        <w:jc w:val="both"/>
        <w:rPr>
          <w:rFonts w:asciiTheme="majorHAnsi" w:hAnsiTheme="majorHAnsi"/>
          <w:lang w:val="en-US"/>
        </w:rPr>
      </w:pPr>
      <w:r w:rsidRPr="00407184">
        <w:rPr>
          <w:rFonts w:asciiTheme="majorHAnsi" w:hAnsiTheme="majorHAnsi"/>
          <w:b/>
          <w:lang w:val="en-US"/>
        </w:rPr>
        <w:t>How will the Automatic Calibration Process</w:t>
      </w:r>
      <w:r w:rsidRPr="00407184">
        <w:rPr>
          <w:rFonts w:asciiTheme="majorHAnsi" w:hAnsiTheme="majorHAnsi"/>
          <w:lang w:val="en-US"/>
        </w:rPr>
        <w:t xml:space="preserve"> </w:t>
      </w:r>
      <w:r w:rsidRPr="00407184">
        <w:rPr>
          <w:rFonts w:asciiTheme="majorHAnsi" w:hAnsiTheme="majorHAnsi"/>
          <w:b/>
          <w:lang w:val="en-US"/>
        </w:rPr>
        <w:t>work?</w:t>
      </w:r>
      <w:r w:rsidR="00407184">
        <w:rPr>
          <w:rFonts w:asciiTheme="majorHAnsi" w:hAnsiTheme="majorHAnsi"/>
          <w:b/>
          <w:lang w:val="en-US"/>
        </w:rPr>
        <w:t xml:space="preserve"> </w:t>
      </w:r>
      <w:r w:rsidR="00E60840" w:rsidRPr="00407184">
        <w:rPr>
          <w:rFonts w:asciiTheme="majorHAnsi" w:hAnsiTheme="majorHAnsi"/>
          <w:lang w:val="en-US"/>
        </w:rPr>
        <w:t xml:space="preserve">The automatic calibration will have a routine according to the necessity of the models. </w:t>
      </w:r>
      <w:r w:rsidR="00413AF9" w:rsidRPr="00407184">
        <w:rPr>
          <w:rFonts w:asciiTheme="majorHAnsi" w:hAnsiTheme="majorHAnsi"/>
          <w:lang w:val="en-US"/>
        </w:rPr>
        <w:t>A calibration run</w:t>
      </w:r>
      <w:r w:rsidR="004D1049" w:rsidRPr="00407184">
        <w:rPr>
          <w:rFonts w:asciiTheme="majorHAnsi" w:hAnsiTheme="majorHAnsi"/>
          <w:lang w:val="en-US"/>
        </w:rPr>
        <w:t xml:space="preserve"> might happen in scale of hours, days, weeks, months, etc. </w:t>
      </w:r>
      <w:r w:rsidR="001A750D" w:rsidRPr="00407184">
        <w:rPr>
          <w:rFonts w:asciiTheme="majorHAnsi" w:hAnsiTheme="majorHAnsi"/>
          <w:lang w:val="en-US"/>
        </w:rPr>
        <w:t xml:space="preserve">A new set of parameters </w:t>
      </w:r>
      <w:r w:rsidR="002E0024" w:rsidRPr="00407184">
        <w:rPr>
          <w:rFonts w:asciiTheme="majorHAnsi" w:hAnsiTheme="majorHAnsi"/>
          <w:lang w:val="en-US"/>
        </w:rPr>
        <w:t xml:space="preserve">will then be proposed </w:t>
      </w:r>
      <w:r w:rsidR="00EF2DFD" w:rsidRPr="00407184">
        <w:rPr>
          <w:rFonts w:asciiTheme="majorHAnsi" w:hAnsiTheme="majorHAnsi"/>
          <w:lang w:val="en-US"/>
        </w:rPr>
        <w:t xml:space="preserve">and an evaluation to compare </w:t>
      </w:r>
      <w:r w:rsidR="006344C4" w:rsidRPr="00407184">
        <w:rPr>
          <w:rFonts w:asciiTheme="majorHAnsi" w:hAnsiTheme="majorHAnsi"/>
          <w:lang w:val="en-US"/>
        </w:rPr>
        <w:t xml:space="preserve">whether </w:t>
      </w:r>
      <w:r w:rsidR="00EF2DFD" w:rsidRPr="00407184">
        <w:rPr>
          <w:rFonts w:asciiTheme="majorHAnsi" w:hAnsiTheme="majorHAnsi"/>
          <w:lang w:val="en-US"/>
        </w:rPr>
        <w:t>the new set of parameters</w:t>
      </w:r>
      <w:r w:rsidR="006344C4" w:rsidRPr="00407184">
        <w:rPr>
          <w:rFonts w:asciiTheme="majorHAnsi" w:hAnsiTheme="majorHAnsi"/>
          <w:lang w:val="en-US"/>
        </w:rPr>
        <w:t xml:space="preserve"> is better</w:t>
      </w:r>
      <w:r w:rsidR="00DA073A" w:rsidRPr="00407184">
        <w:rPr>
          <w:rFonts w:asciiTheme="majorHAnsi" w:hAnsiTheme="majorHAnsi"/>
          <w:lang w:val="en-US"/>
        </w:rPr>
        <w:t xml:space="preserve"> </w:t>
      </w:r>
      <w:r w:rsidR="006344C4" w:rsidRPr="00407184">
        <w:rPr>
          <w:rFonts w:asciiTheme="majorHAnsi" w:hAnsiTheme="majorHAnsi"/>
          <w:lang w:val="en-US"/>
        </w:rPr>
        <w:t>than the previous one.</w:t>
      </w:r>
      <w:r w:rsidR="00EF2DFD" w:rsidRPr="00407184">
        <w:rPr>
          <w:rFonts w:asciiTheme="majorHAnsi" w:hAnsiTheme="majorHAnsi"/>
          <w:lang w:val="en-US"/>
        </w:rPr>
        <w:t xml:space="preserve"> </w:t>
      </w:r>
      <w:r w:rsidR="002B407F" w:rsidRPr="00407184">
        <w:rPr>
          <w:rFonts w:asciiTheme="majorHAnsi" w:hAnsiTheme="majorHAnsi"/>
          <w:lang w:val="en-US"/>
        </w:rPr>
        <w:t>Th</w:t>
      </w:r>
      <w:r w:rsidR="00784531" w:rsidRPr="00407184">
        <w:rPr>
          <w:rFonts w:asciiTheme="majorHAnsi" w:hAnsiTheme="majorHAnsi"/>
          <w:lang w:val="en-US"/>
        </w:rPr>
        <w:t xml:space="preserve">e </w:t>
      </w:r>
      <w:r w:rsidR="001C5529" w:rsidRPr="00407184">
        <w:rPr>
          <w:rFonts w:asciiTheme="majorHAnsi" w:hAnsiTheme="majorHAnsi"/>
          <w:lang w:val="en-US"/>
        </w:rPr>
        <w:t xml:space="preserve">frequency of calibration and the possible values of the parameters </w:t>
      </w:r>
      <w:r w:rsidR="00B8540B" w:rsidRPr="00407184">
        <w:rPr>
          <w:rFonts w:asciiTheme="majorHAnsi" w:hAnsiTheme="majorHAnsi"/>
          <w:lang w:val="en-US"/>
        </w:rPr>
        <w:t>must</w:t>
      </w:r>
      <w:r w:rsidR="002B407F" w:rsidRPr="00407184">
        <w:rPr>
          <w:rFonts w:asciiTheme="majorHAnsi" w:hAnsiTheme="majorHAnsi"/>
          <w:lang w:val="en-US"/>
        </w:rPr>
        <w:t xml:space="preserve"> be further investigated since less frequent events </w:t>
      </w:r>
      <w:r w:rsidR="00784531" w:rsidRPr="00407184">
        <w:rPr>
          <w:rFonts w:asciiTheme="majorHAnsi" w:hAnsiTheme="majorHAnsi"/>
          <w:lang w:val="en-US"/>
        </w:rPr>
        <w:t>might have very distinct behavior than more frequent events.</w:t>
      </w:r>
      <w:r w:rsidR="002B407F" w:rsidRPr="00407184">
        <w:rPr>
          <w:rFonts w:asciiTheme="majorHAnsi" w:hAnsiTheme="majorHAnsi"/>
          <w:lang w:val="en-US"/>
        </w:rPr>
        <w:t xml:space="preserve"> </w:t>
      </w:r>
      <w:r w:rsidR="00B8540B" w:rsidRPr="00407184">
        <w:rPr>
          <w:rFonts w:asciiTheme="majorHAnsi" w:hAnsiTheme="majorHAnsi"/>
          <w:lang w:val="en-US"/>
        </w:rPr>
        <w:t xml:space="preserve">It is also possible to define different set of parameters for different seasons and </w:t>
      </w:r>
      <w:r w:rsidR="0029174F" w:rsidRPr="00407184">
        <w:rPr>
          <w:rFonts w:asciiTheme="majorHAnsi" w:hAnsiTheme="majorHAnsi"/>
          <w:lang w:val="en-US"/>
        </w:rPr>
        <w:t>event’s magnitude. An approximated s</w:t>
      </w:r>
      <w:r w:rsidR="00951F02" w:rsidRPr="00407184">
        <w:rPr>
          <w:rFonts w:asciiTheme="majorHAnsi" w:hAnsiTheme="majorHAnsi"/>
          <w:lang w:val="en-US"/>
        </w:rPr>
        <w:t xml:space="preserve">ystem </w:t>
      </w:r>
      <w:r w:rsidR="00C172F6" w:rsidRPr="00407184">
        <w:rPr>
          <w:rFonts w:asciiTheme="majorHAnsi" w:hAnsiTheme="majorHAnsi"/>
          <w:lang w:val="en-US"/>
        </w:rPr>
        <w:t>diagram</w:t>
      </w:r>
      <w:r w:rsidR="0029174F" w:rsidRPr="00407184">
        <w:rPr>
          <w:rFonts w:asciiTheme="majorHAnsi" w:hAnsiTheme="majorHAnsi"/>
          <w:lang w:val="en-US"/>
        </w:rPr>
        <w:t xml:space="preserve"> is shown in</w:t>
      </w:r>
      <w:r w:rsidR="00C172F6" w:rsidRPr="00407184">
        <w:rPr>
          <w:rFonts w:asciiTheme="majorHAnsi" w:hAnsiTheme="majorHAnsi"/>
          <w:lang w:val="en-US"/>
        </w:rPr>
        <w:t xml:space="preserve"> </w:t>
      </w:r>
      <w:del w:id="19" w:author="Pedro Almeida" w:date="2019-03-25T15:05:00Z">
        <w:r w:rsidR="00407184" w:rsidRPr="00407184">
          <w:rPr>
            <w:rFonts w:asciiTheme="majorHAnsi" w:hAnsiTheme="majorHAnsi"/>
            <w:color w:val="000000" w:themeColor="text1"/>
            <w:lang w:val="en-US"/>
          </w:rPr>
          <w:fldChar w:fldCharType="begin"/>
        </w:r>
        <w:r w:rsidR="00407184" w:rsidRPr="00407184">
          <w:rPr>
            <w:rFonts w:asciiTheme="majorHAnsi" w:hAnsiTheme="majorHAnsi"/>
            <w:color w:val="000000" w:themeColor="text1"/>
            <w:lang w:val="en-US"/>
          </w:rPr>
          <w:delInstrText xml:space="preserve"> REF _Ref4411504 \h  \* MERGEFORMAT </w:delInstrText>
        </w:r>
        <w:r w:rsidR="00407184" w:rsidRPr="00407184">
          <w:rPr>
            <w:rFonts w:asciiTheme="majorHAnsi" w:hAnsiTheme="majorHAnsi"/>
            <w:color w:val="000000" w:themeColor="text1"/>
            <w:lang w:val="en-US"/>
          </w:rPr>
        </w:r>
        <w:r w:rsidR="00407184" w:rsidRPr="00407184">
          <w:rPr>
            <w:rFonts w:asciiTheme="majorHAnsi" w:hAnsiTheme="majorHAnsi"/>
            <w:color w:val="000000" w:themeColor="text1"/>
            <w:lang w:val="en-US"/>
          </w:rPr>
          <w:fldChar w:fldCharType="separate"/>
        </w:r>
        <w:r w:rsidR="00407184" w:rsidRPr="00407184">
          <w:rPr>
            <w:rFonts w:asciiTheme="majorHAnsi" w:hAnsiTheme="majorHAnsi"/>
            <w:color w:val="000000" w:themeColor="text1"/>
            <w:lang w:val="en-US"/>
          </w:rPr>
          <w:delText xml:space="preserve">Figure </w:delText>
        </w:r>
        <w:r w:rsidR="00407184" w:rsidRPr="00407184">
          <w:rPr>
            <w:rFonts w:asciiTheme="majorHAnsi" w:hAnsiTheme="majorHAnsi"/>
            <w:noProof/>
            <w:color w:val="000000" w:themeColor="text1"/>
            <w:lang w:val="en-US"/>
          </w:rPr>
          <w:delText>2</w:delText>
        </w:r>
        <w:r w:rsidR="00407184" w:rsidRPr="00407184">
          <w:rPr>
            <w:rFonts w:asciiTheme="majorHAnsi" w:hAnsiTheme="majorHAnsi"/>
            <w:color w:val="000000" w:themeColor="text1"/>
            <w:lang w:val="en-US"/>
          </w:rPr>
          <w:fldChar w:fldCharType="end"/>
        </w:r>
      </w:del>
      <w:ins w:id="20" w:author="Pedro Almeida" w:date="2019-03-25T15:05:00Z">
        <w:r w:rsidR="00407184" w:rsidRPr="00407184">
          <w:rPr>
            <w:rFonts w:asciiTheme="majorHAnsi" w:hAnsiTheme="majorHAnsi"/>
            <w:color w:val="000000" w:themeColor="text1"/>
            <w:lang w:val="en-US"/>
          </w:rPr>
          <w:fldChar w:fldCharType="begin"/>
        </w:r>
        <w:r w:rsidR="00407184" w:rsidRPr="00407184">
          <w:rPr>
            <w:rFonts w:asciiTheme="majorHAnsi" w:hAnsiTheme="majorHAnsi"/>
            <w:color w:val="000000" w:themeColor="text1"/>
            <w:lang w:val="en-US"/>
          </w:rPr>
          <w:instrText xml:space="preserve"> REF _Ref4411504 \h  \* MERGEFORMAT </w:instrText>
        </w:r>
      </w:ins>
      <w:r w:rsidR="00407184" w:rsidRPr="00407184">
        <w:rPr>
          <w:rFonts w:asciiTheme="majorHAnsi" w:hAnsiTheme="majorHAnsi"/>
          <w:color w:val="000000" w:themeColor="text1"/>
          <w:lang w:val="en-US"/>
        </w:rPr>
      </w:r>
      <w:ins w:id="21" w:author="Pedro Almeida" w:date="2019-03-25T15:05:00Z">
        <w:r w:rsidR="00407184" w:rsidRPr="00407184">
          <w:rPr>
            <w:rFonts w:asciiTheme="majorHAnsi" w:hAnsiTheme="majorHAnsi"/>
            <w:color w:val="000000" w:themeColor="text1"/>
            <w:lang w:val="en-US"/>
          </w:rPr>
          <w:fldChar w:fldCharType="separate"/>
        </w:r>
        <w:r w:rsidR="00407184" w:rsidRPr="00407184">
          <w:rPr>
            <w:rFonts w:asciiTheme="majorHAnsi" w:hAnsiTheme="majorHAnsi"/>
            <w:color w:val="000000" w:themeColor="text1"/>
            <w:lang w:val="en-US"/>
          </w:rPr>
          <w:t xml:space="preserve">Figure </w:t>
        </w:r>
        <w:r w:rsidR="00407184" w:rsidRPr="00407184">
          <w:rPr>
            <w:rFonts w:asciiTheme="majorHAnsi" w:hAnsiTheme="majorHAnsi"/>
            <w:noProof/>
            <w:color w:val="000000" w:themeColor="text1"/>
            <w:lang w:val="en-US"/>
          </w:rPr>
          <w:t>2</w:t>
        </w:r>
        <w:r w:rsidR="00407184" w:rsidRPr="00407184">
          <w:rPr>
            <w:rFonts w:asciiTheme="majorHAnsi" w:hAnsiTheme="majorHAnsi"/>
            <w:color w:val="000000" w:themeColor="text1"/>
            <w:lang w:val="en-US"/>
          </w:rPr>
          <w:fldChar w:fldCharType="end"/>
        </w:r>
      </w:ins>
      <w:r w:rsidR="00407184" w:rsidRPr="00407184">
        <w:rPr>
          <w:rFonts w:asciiTheme="majorHAnsi" w:hAnsiTheme="majorHAnsi"/>
          <w:color w:val="000000" w:themeColor="text1"/>
          <w:lang w:val="en-US"/>
        </w:rPr>
        <w:t>.</w:t>
      </w:r>
    </w:p>
    <w:p w14:paraId="7098FBD3" w14:textId="76615176" w:rsidR="00953E69" w:rsidRDefault="00953E69" w:rsidP="00440995">
      <w:pPr>
        <w:pStyle w:val="ListParagraph"/>
        <w:rPr>
          <w:lang w:val="en-US"/>
        </w:rPr>
      </w:pPr>
    </w:p>
    <w:p w14:paraId="65016510" w14:textId="464851D4" w:rsidR="000B5A1C" w:rsidRDefault="005C0019" w:rsidP="00686467">
      <w:pPr>
        <w:pStyle w:val="ListParagraph"/>
        <w:keepNext/>
        <w:ind w:left="0"/>
        <w:jc w:val="center"/>
      </w:pPr>
      <w:r>
        <w:rPr>
          <w:noProof/>
        </w:rPr>
        <w:drawing>
          <wp:inline distT="0" distB="0" distL="0" distR="0" wp14:anchorId="5F780B07" wp14:editId="0BC10DBA">
            <wp:extent cx="4811486" cy="1562427"/>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2593" cy="1569281"/>
                    </a:xfrm>
                    <a:prstGeom prst="rect">
                      <a:avLst/>
                    </a:prstGeom>
                  </pic:spPr>
                </pic:pic>
              </a:graphicData>
            </a:graphic>
          </wp:inline>
        </w:drawing>
      </w:r>
    </w:p>
    <w:p w14:paraId="1BFE49BA" w14:textId="1A1DF136" w:rsidR="002129AF" w:rsidRDefault="000B5A1C" w:rsidP="000F09BE">
      <w:pPr>
        <w:pStyle w:val="Caption"/>
        <w:jc w:val="center"/>
        <w:rPr>
          <w:rFonts w:asciiTheme="majorHAnsi" w:hAnsiTheme="majorHAnsi"/>
          <w:color w:val="000000" w:themeColor="text1"/>
          <w:sz w:val="22"/>
          <w:lang w:val="en-US"/>
        </w:rPr>
      </w:pPr>
      <w:bookmarkStart w:id="22" w:name="_Ref4411504"/>
      <w:r w:rsidRPr="000917A9">
        <w:rPr>
          <w:rFonts w:asciiTheme="majorHAnsi" w:hAnsiTheme="majorHAnsi"/>
          <w:color w:val="000000" w:themeColor="text1"/>
          <w:sz w:val="22"/>
          <w:lang w:val="en-US"/>
        </w:rPr>
        <w:t xml:space="preserve">Figure </w:t>
      </w:r>
      <w:r w:rsidRPr="00933441">
        <w:rPr>
          <w:rFonts w:asciiTheme="majorHAnsi" w:hAnsiTheme="majorHAnsi"/>
          <w:color w:val="000000" w:themeColor="text1"/>
          <w:sz w:val="22"/>
        </w:rPr>
        <w:fldChar w:fldCharType="begin"/>
      </w:r>
      <w:r w:rsidRPr="000917A9">
        <w:rPr>
          <w:rFonts w:asciiTheme="majorHAnsi" w:hAnsiTheme="majorHAnsi"/>
          <w:color w:val="000000" w:themeColor="text1"/>
          <w:sz w:val="22"/>
          <w:lang w:val="en-US"/>
        </w:rPr>
        <w:instrText xml:space="preserve"> SEQ Figure \* ARABIC </w:instrText>
      </w:r>
      <w:r w:rsidRPr="00933441">
        <w:rPr>
          <w:rFonts w:asciiTheme="majorHAnsi" w:hAnsiTheme="majorHAnsi"/>
          <w:color w:val="000000" w:themeColor="text1"/>
          <w:sz w:val="22"/>
        </w:rPr>
        <w:fldChar w:fldCharType="separate"/>
      </w:r>
      <w:r w:rsidR="001A65C4">
        <w:rPr>
          <w:rFonts w:asciiTheme="majorHAnsi" w:hAnsiTheme="majorHAnsi"/>
          <w:noProof/>
          <w:color w:val="000000" w:themeColor="text1"/>
          <w:sz w:val="22"/>
          <w:lang w:val="en-US"/>
        </w:rPr>
        <w:t>2</w:t>
      </w:r>
      <w:r w:rsidRPr="00933441">
        <w:rPr>
          <w:rFonts w:asciiTheme="majorHAnsi" w:hAnsiTheme="majorHAnsi"/>
          <w:color w:val="000000" w:themeColor="text1"/>
          <w:sz w:val="22"/>
        </w:rPr>
        <w:fldChar w:fldCharType="end"/>
      </w:r>
      <w:bookmarkEnd w:id="22"/>
      <w:r w:rsidRPr="000917A9">
        <w:rPr>
          <w:rFonts w:asciiTheme="majorHAnsi" w:hAnsiTheme="majorHAnsi"/>
          <w:color w:val="000000" w:themeColor="text1"/>
          <w:sz w:val="22"/>
          <w:lang w:val="en-US"/>
        </w:rPr>
        <w:t>: System Diagram</w:t>
      </w:r>
    </w:p>
    <w:p w14:paraId="09BB6B94" w14:textId="761AC0C3" w:rsidR="00AC198E" w:rsidRDefault="00AC198E" w:rsidP="00AC198E">
      <w:pPr>
        <w:rPr>
          <w:lang w:val="en-US"/>
        </w:rPr>
      </w:pPr>
    </w:p>
    <w:p w14:paraId="23FF9A40" w14:textId="2A83B0AC" w:rsidR="00AC198E" w:rsidRPr="006C4755" w:rsidRDefault="00AC198E" w:rsidP="006C4755">
      <w:pPr>
        <w:rPr>
          <w:b/>
          <w:lang w:val="en-US"/>
        </w:rPr>
      </w:pPr>
      <w:r w:rsidRPr="006C4755">
        <w:rPr>
          <w:b/>
          <w:lang w:val="en-US"/>
        </w:rPr>
        <w:t>Automatic Calibration: DDS</w:t>
      </w:r>
    </w:p>
    <w:p w14:paraId="309B18F8" w14:textId="04EC5822" w:rsidR="00EE7F83" w:rsidRPr="00EE7F83" w:rsidRDefault="00EE7F83" w:rsidP="00EE7F83">
      <w:pPr>
        <w:jc w:val="both"/>
        <w:rPr>
          <w:rFonts w:ascii="Lato" w:hAnsi="Lato"/>
          <w:sz w:val="24"/>
          <w:szCs w:val="24"/>
          <w:lang w:val="en-US"/>
        </w:rPr>
      </w:pPr>
      <w:r w:rsidRPr="00EE7F83">
        <w:rPr>
          <w:rFonts w:ascii="Lato" w:hAnsi="Lato"/>
          <w:sz w:val="24"/>
          <w:szCs w:val="24"/>
          <w:lang w:val="en-US"/>
        </w:rPr>
        <w:lastRenderedPageBreak/>
        <w:t xml:space="preserve">DDS is a stochastic </w:t>
      </w:r>
      <w:proofErr w:type="gramStart"/>
      <w:r w:rsidRPr="00EE7F83">
        <w:rPr>
          <w:rFonts w:ascii="Lato" w:hAnsi="Lato"/>
          <w:sz w:val="24"/>
          <w:szCs w:val="24"/>
          <w:lang w:val="en-US"/>
        </w:rPr>
        <w:t>single-solution</w:t>
      </w:r>
      <w:proofErr w:type="gramEnd"/>
      <w:r w:rsidRPr="00EE7F83">
        <w:rPr>
          <w:rFonts w:ascii="Lato" w:hAnsi="Lato"/>
          <w:sz w:val="24"/>
          <w:szCs w:val="24"/>
          <w:lang w:val="en-US"/>
        </w:rPr>
        <w:t xml:space="preserve"> based heuristic global search algorithm that was created for the automatic calibration process of watershed simulation models. It was developed to find good global solution for a set of parameters faster than previously available search algorithms </w:t>
      </w:r>
      <w:r w:rsidRPr="001C05E1">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sidRPr="001C05E1">
        <w:rPr>
          <w:rFonts w:ascii="Lato" w:hAnsi="Lato"/>
          <w:sz w:val="24"/>
          <w:szCs w:val="24"/>
        </w:rPr>
        <w:fldChar w:fldCharType="separate"/>
      </w:r>
      <w:r w:rsidR="00317616" w:rsidRPr="00317616">
        <w:rPr>
          <w:rFonts w:ascii="Lato" w:hAnsi="Lato"/>
          <w:noProof/>
          <w:sz w:val="24"/>
          <w:szCs w:val="24"/>
          <w:lang w:val="en-US"/>
        </w:rPr>
        <w:t>[9]</w:t>
      </w:r>
      <w:r w:rsidRPr="001C05E1">
        <w:rPr>
          <w:rFonts w:ascii="Lato" w:hAnsi="Lato"/>
          <w:sz w:val="24"/>
          <w:szCs w:val="24"/>
        </w:rPr>
        <w:fldChar w:fldCharType="end"/>
      </w:r>
      <w:r w:rsidRPr="00EE7F83">
        <w:rPr>
          <w:rFonts w:ascii="Lato" w:hAnsi="Lato"/>
          <w:sz w:val="24"/>
          <w:szCs w:val="24"/>
          <w:lang w:val="en-US"/>
        </w:rPr>
        <w:t xml:space="preserve">. </w:t>
      </w:r>
    </w:p>
    <w:p w14:paraId="4919B676" w14:textId="49449806" w:rsidR="00EE7F83" w:rsidRDefault="00EE7F83" w:rsidP="00EE7F83">
      <w:pPr>
        <w:jc w:val="both"/>
        <w:rPr>
          <w:rFonts w:ascii="Lato" w:hAnsi="Lato"/>
          <w:sz w:val="24"/>
          <w:szCs w:val="24"/>
          <w:lang w:val="en-US"/>
        </w:rPr>
      </w:pPr>
      <w:r w:rsidRPr="00EE7F83">
        <w:rPr>
          <w:rFonts w:ascii="Lato" w:hAnsi="Lato"/>
          <w:sz w:val="24"/>
          <w:szCs w:val="24"/>
          <w:lang w:val="en-US"/>
        </w:rPr>
        <w:t xml:space="preserve">DDS mimics the process of manual calibration where the workflow can be defined as (1) change parameters of the model (2) run the model simulation (3) measure error of simulated vs observed (4) repeat previous steps and choose the most fit set of parameters. For hydrologic models with multiple subcatchments and parameters, the number of possible combinations of parameters are of several orders of magnitude. This complexity motivates the adoption of optimization algorithms for automatic calibration.   </w:t>
      </w:r>
    </w:p>
    <w:p w14:paraId="6788EB81" w14:textId="0ABF9F17" w:rsidR="006C4755" w:rsidRPr="00EE7F83" w:rsidRDefault="006C4755" w:rsidP="00EE7F83">
      <w:pPr>
        <w:jc w:val="both"/>
        <w:rPr>
          <w:rFonts w:ascii="Lato" w:hAnsi="Lato"/>
          <w:sz w:val="24"/>
          <w:szCs w:val="24"/>
          <w:lang w:val="en-US"/>
        </w:rPr>
      </w:pPr>
      <w:r w:rsidRPr="00AC198E">
        <w:rPr>
          <w:rFonts w:ascii="Lato" w:hAnsi="Lato"/>
          <w:sz w:val="24"/>
          <w:szCs w:val="24"/>
          <w:lang w:val="en-US"/>
        </w:rPr>
        <w:t>For a given hydrologic model with only one catchment and three different parameters: area, slope, and roughness. Assuming that area is constant but the other two can assume each five other possible values. The possible combination of parameters to represent the catchment would be 165. Now let’s assume the catchments is divided in two subcatchments. In this case, the possible number of combinations would raise to 74613.</w:t>
      </w:r>
    </w:p>
    <w:p w14:paraId="7A79BAEF" w14:textId="77777777" w:rsidR="00EE7F83" w:rsidRPr="00EE7F83" w:rsidRDefault="00EE7F83" w:rsidP="00EE7F83">
      <w:pPr>
        <w:jc w:val="both"/>
        <w:rPr>
          <w:rFonts w:ascii="Lato" w:hAnsi="Lato"/>
          <w:sz w:val="24"/>
          <w:szCs w:val="24"/>
          <w:lang w:val="en-US"/>
        </w:rPr>
      </w:pPr>
      <w:r w:rsidRPr="00EE7F83">
        <w:rPr>
          <w:rFonts w:ascii="Lato" w:hAnsi="Lato"/>
          <w:sz w:val="24"/>
          <w:szCs w:val="24"/>
          <w:lang w:val="en-US"/>
        </w:rPr>
        <w:t xml:space="preserve">The name </w:t>
      </w:r>
      <w:r w:rsidRPr="00EE7F83">
        <w:rPr>
          <w:rFonts w:ascii="Lato" w:hAnsi="Lato"/>
          <w:i/>
          <w:sz w:val="24"/>
          <w:szCs w:val="24"/>
          <w:lang w:val="en-US"/>
        </w:rPr>
        <w:t>Dynamically Dimensioned</w:t>
      </w:r>
      <w:r w:rsidRPr="00EE7F83">
        <w:rPr>
          <w:rFonts w:ascii="Lato" w:hAnsi="Lato"/>
          <w:sz w:val="24"/>
          <w:szCs w:val="24"/>
          <w:lang w:val="en-US"/>
        </w:rPr>
        <w:t xml:space="preserve"> is given due to the ability of the algorithm to scale the search based on user-specified maximum number of iterations. Global search approach is used for the first iterations. DDS switches to a local search approach by selecting and reducing the search space when the number of iterations nears the maximum allowed. The algorithm reduces the search space by strategic reduction of the number of parameters to be calibrated when it approximates to the end of the search. It also respects the constraints of each parameter given by the user. Therefore, it does not choose values for a parameter out of the specified range.</w:t>
      </w:r>
    </w:p>
    <w:p w14:paraId="2B055C82" w14:textId="77777777" w:rsidR="00EE7F83" w:rsidRPr="00EE7F83" w:rsidRDefault="00EE7F83" w:rsidP="00EE7F83">
      <w:pPr>
        <w:jc w:val="both"/>
        <w:rPr>
          <w:rFonts w:ascii="Lato" w:hAnsi="Lato"/>
          <w:sz w:val="24"/>
          <w:szCs w:val="24"/>
          <w:lang w:val="en-US"/>
        </w:rPr>
      </w:pPr>
      <w:r w:rsidRPr="00EE7F83">
        <w:rPr>
          <w:rFonts w:ascii="Lato" w:hAnsi="Lato"/>
          <w:sz w:val="24"/>
          <w:szCs w:val="24"/>
          <w:lang w:val="en-US"/>
        </w:rPr>
        <w:t>Other relevant aspects of Automatic Calibration and DDS for SWMM:</w:t>
      </w:r>
    </w:p>
    <w:p w14:paraId="07BAC078" w14:textId="45F0341A" w:rsidR="00EE7F83" w:rsidRDefault="00EE7F83" w:rsidP="00EE7F83">
      <w:pPr>
        <w:pStyle w:val="ListParagraph"/>
        <w:numPr>
          <w:ilvl w:val="0"/>
          <w:numId w:val="23"/>
        </w:numPr>
        <w:jc w:val="both"/>
        <w:rPr>
          <w:rFonts w:ascii="Lato" w:hAnsi="Lato"/>
          <w:sz w:val="24"/>
          <w:szCs w:val="24"/>
        </w:rPr>
      </w:pPr>
      <w:r w:rsidRPr="00EE7F83">
        <w:rPr>
          <w:rFonts w:ascii="Lato" w:hAnsi="Lato"/>
          <w:sz w:val="24"/>
          <w:szCs w:val="24"/>
          <w:lang w:val="en-US"/>
        </w:rPr>
        <w:t xml:space="preserve">Automatic Calibration avoids modelers bias, accelerates the process of calibration, and handles multiple objectives such as peak flows, hydrograph shape, and total volume. </w:t>
      </w:r>
      <w:r>
        <w:rPr>
          <w:rFonts w:ascii="Lato" w:hAnsi="Lato"/>
          <w:sz w:val="24"/>
          <w:szCs w:val="24"/>
        </w:rPr>
        <w:fldChar w:fldCharType="begin" w:fldLock="1"/>
      </w:r>
      <w:r w:rsidR="005F7BD3">
        <w:rPr>
          <w:rFonts w:ascii="Lato" w:hAnsi="Lato"/>
          <w:sz w:val="24"/>
          <w:szCs w:val="24"/>
          <w:lang w:val="en-US"/>
        </w:rPr>
        <w:instrText>ADDIN CSL_CITATION {"citationItems":[{"id":"ITEM-1","itemData":{"DOI":"10.14796/JWMM.R220-18","ISBN":"0968368190","ISSN":"2292-6062","abstract":"The usefulness of a hydrologic model is directly related to its application and how well it is calibrated. Calibration is a subjective exercise where model parameters are adjusted to reduce discrepancies between measured data and modeled predictions. Automated calibration can be used to accelerate the model calibration process, minimize modeler bias, and increase the goodness of fit between measured and modeled hydro graphs. During calibration of a complex hydrologic model, it may be difficult to simultaneously adjust predicted output hydrographs to correspondingly match multiple objectives (peak flows, total volume and shape of the hydrograph). Custom programming was used to link SWMM Runoff version 4.4h with Palisade's Evolver software to improve model goodness of fit. A small sanitary sewer basin was simulated as part of a collection system rehabilitation pilot program to judge the effectiveness of infiltration and inflow (III) removal. A one-month time series of hourly flow measurements were used and calibration was perfonned with an automated calibration method that applied a genetic algorithm solution technique. Several goodness-of-fit metrics revealed an improved calibration for both pre-and post-rehabilitation flow hydrograph, as well as for projected hydrographs to a design event. This study demonstrates an accurate and cost-effective automated method for model calibration that is not only valuable for repeated model analyses perfonned throughout a collection system rehabilitation program, but can also be applied to other watershed models.","author":[{"dropping-particle":"","family":"Dent","given":"S","non-dropping-particle":"","parse-names":false,"suffix":""},{"dropping-particle":"","family":"Hanna","given":"R Blair","non-dropping-particle":"","parse-names":false,"suffix":""},{"dropping-particle":"","family":"Wright","given":"L T","non-dropping-particle":"","parse-names":false,"suffix":""}],"container-title":"Journal of Water Management Modeling","id":"ITEM-1","issued":{"date-parts":[["2004"]]},"page":"220-238","title":"Automated Calibration using Optimization Techniques with SWMM RUNOFF","type":"article-journal"},"uris":["http://www.mendeley.com/documents/?uuid=69216350-6321-3e87-b803-ac8a28501117"]}],"mendeley":{"formattedCitation":"[10]","plainTextFormattedCitation":"[10]","previouslyFormattedCitation":"[10]"},"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[10]</w:t>
      </w:r>
      <w:r>
        <w:rPr>
          <w:rFonts w:ascii="Lato" w:hAnsi="Lato"/>
          <w:sz w:val="24"/>
          <w:szCs w:val="24"/>
        </w:rPr>
        <w:fldChar w:fldCharType="end"/>
      </w:r>
    </w:p>
    <w:p w14:paraId="22767BE2" w14:textId="77777777" w:rsidR="00EE7F83" w:rsidRDefault="00EE7F83" w:rsidP="00EE7F83">
      <w:pPr>
        <w:pStyle w:val="ListParagraph"/>
        <w:ind w:left="284"/>
        <w:jc w:val="both"/>
        <w:rPr>
          <w:rFonts w:ascii="Lato" w:hAnsi="Lato"/>
          <w:sz w:val="24"/>
          <w:szCs w:val="24"/>
        </w:rPr>
      </w:pPr>
    </w:p>
    <w:p w14:paraId="367B6119" w14:textId="480138A6" w:rsidR="00EE7F83" w:rsidRPr="00EE7F83" w:rsidRDefault="00EE7F83" w:rsidP="00EE7F83">
      <w:pPr>
        <w:pStyle w:val="ListParagraph"/>
        <w:numPr>
          <w:ilvl w:val="0"/>
          <w:numId w:val="23"/>
        </w:numPr>
        <w:jc w:val="both"/>
        <w:rPr>
          <w:rFonts w:ascii="Lato" w:hAnsi="Lato"/>
          <w:sz w:val="24"/>
          <w:szCs w:val="24"/>
          <w:lang w:val="en-US"/>
        </w:rPr>
      </w:pPr>
      <w:r w:rsidRPr="00EE7F83">
        <w:rPr>
          <w:rFonts w:ascii="Lato" w:hAnsi="Lato"/>
          <w:sz w:val="24"/>
          <w:szCs w:val="24"/>
          <w:lang w:val="en-US"/>
        </w:rPr>
        <w:t xml:space="preserve">DDS was created for computationally expensive calibrations </w:t>
      </w:r>
      <w:r>
        <w:rPr>
          <w:rFonts w:ascii="Lato" w:hAnsi="Lato"/>
          <w:sz w:val="24"/>
          <w:szCs w:val="24"/>
        </w:rPr>
        <w:fldChar w:fldCharType="begin" w:fldLock="1"/>
      </w:r>
      <w:r w:rsidR="005F7BD3">
        <w:rPr>
          <w:rFonts w:ascii="Lato" w:hAnsi="Lato"/>
          <w:sz w:val="24"/>
          <w:szCs w:val="24"/>
          <w:lang w:val="en-US"/>
        </w:rPr>
        <w:instrText>ADDIN CSL_CITATION {"citationItems":[{"id":"ITEM-1","itemData":{"DOI":"10.1061/(asce)he.1943-5584.0000938","ISSN":"1084-0699","abstract":"Ten stochastic optimization methods—adaptive simulated annealing (ASA), covariance matrix adaptation evolution strategy (CMAES), cuckoo search (CS), dynamically dimensioned search (DDS), differential evolution (DE), genetic algorithm (GA), harmony search (HS), pattern search (PS), particle swarm optimization (PSO), and shuffled complex evolution–University of Arizona (SCE–UA)—were used to calibrate parameter sets for three hydrological models on 10 different basins. Optimization algorithm performance was compared for each of the available basin-model combinations. For each model-basin pair, 40 calibrations were run with the 10 algorithms. Results were tested for statistical significance using a multicomparison procedure based on Friedman and Kruskal-Wallis tests. A dispersion metric was used to evaluate the fitness landscape underlying the structure on each test case. The trials revealed that the dimensionality and general fitness landscape characteristics of the model calibration problem are important when considering the use of an automatic optimization method. The ASA, CMAES, and DDS algorithms were either as good as or better than the other methods for finding the lowest minimum, with ASA being consistently among the best. The SCE–UA method performs better when the model complexity is reduced, whereas the opposite is true for DDS. Convergence speed was also studied, and the same three methods (CMAES, DDS, and ASA) were shown to converge faster than the other methods. The SCE–UA method converged nearly as fast as the best methods when the model with the smallest parameter space was used but was not as worthy in the higher-dimension parameter space of the other models. Convergence speed has little impact on algorithm efficiency. The methods offering the worst performance were DE, CS, GA, HS, and PSO, although they did manage to find good local minima in some trials. However, the other available methods generally outperformed these algorithms.","author":[{"dropping-particle":"","family":"Arsenault","given":"Richard","non-dropping-particle":"","parse-names":false,"suffix":""},{"dropping-particle":"","family":"Poulin","given":"Annie","non-dropping-particle":"","parse-names":false,"suffix":""},{"dropping-particle":"","family":"Côté","given":"Pascal","non-dropping-particle":"","parse-names":false,"suffix":""},{"dropping-particle":"","family":"Brissette","given":"François","non-dropping-particle":"","parse-names":false,"suffix":""}],"container-title":"Journal of Hydrologic Engineering","id":"ITEM-1","issued":{"date-parts":[["2013"]]},"title":"Comparison of Stochastic Optimization Algorithms in Hydrological Model Calibration","type":"article-journal"},"uris":["http://www.mendeley.com/documents/?uuid=2e164261-0ca5-3785-9ede-1648426c372f"]}],"mendeley":{"formattedCitation":"[11]","plainTextFormattedCitation":"[11]","previouslyFormattedCitation":"[11]"},"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[11]</w:t>
      </w:r>
      <w:r>
        <w:rPr>
          <w:rFonts w:ascii="Lato" w:hAnsi="Lato"/>
          <w:sz w:val="24"/>
          <w:szCs w:val="24"/>
        </w:rPr>
        <w:fldChar w:fldCharType="end"/>
      </w:r>
      <w:r w:rsidRPr="00EE7F83">
        <w:rPr>
          <w:rFonts w:ascii="Lato" w:hAnsi="Lato"/>
          <w:sz w:val="24"/>
          <w:szCs w:val="24"/>
          <w:lang w:val="en-US"/>
        </w:rPr>
        <w:t>. Therefore, it is suitable for SWMM where a possible large number of parameters should be simultaneously optimized.</w:t>
      </w:r>
    </w:p>
    <w:p w14:paraId="3648C750" w14:textId="77777777" w:rsidR="00EE7F83" w:rsidRPr="00EE7F83" w:rsidRDefault="00EE7F83" w:rsidP="00EE7F83">
      <w:pPr>
        <w:pStyle w:val="ListParagraph"/>
        <w:ind w:left="284"/>
        <w:jc w:val="both"/>
        <w:rPr>
          <w:rFonts w:ascii="Lato" w:hAnsi="Lato"/>
          <w:sz w:val="24"/>
          <w:szCs w:val="24"/>
          <w:lang w:val="en-US"/>
        </w:rPr>
      </w:pPr>
    </w:p>
    <w:p w14:paraId="211309A1" w14:textId="09C50AC2" w:rsidR="00EE7F83" w:rsidRPr="00EE7F83" w:rsidRDefault="00EE7F83" w:rsidP="00EE7F83">
      <w:pPr>
        <w:pStyle w:val="ListParagraph"/>
        <w:numPr>
          <w:ilvl w:val="0"/>
          <w:numId w:val="23"/>
        </w:numPr>
        <w:spacing w:after="80"/>
        <w:jc w:val="both"/>
        <w:rPr>
          <w:rFonts w:ascii="Lato" w:hAnsi="Lato"/>
          <w:sz w:val="24"/>
          <w:szCs w:val="24"/>
          <w:lang w:val="en-US"/>
        </w:rPr>
      </w:pPr>
      <w:r w:rsidRPr="00EE7F83">
        <w:rPr>
          <w:rFonts w:ascii="Lato" w:hAnsi="Lato"/>
          <w:sz w:val="24"/>
          <w:szCs w:val="24"/>
          <w:lang w:val="en-US"/>
        </w:rPr>
        <w:t xml:space="preserve">DDS converges rapidly finding a good solution for a set of parameters and successfully avoid poor local solutions </w:t>
      </w:r>
      <w:r>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[9]</w:t>
      </w:r>
      <w:r>
        <w:rPr>
          <w:rFonts w:ascii="Lato" w:hAnsi="Lato"/>
          <w:sz w:val="24"/>
          <w:szCs w:val="24"/>
        </w:rPr>
        <w:fldChar w:fldCharType="end"/>
      </w:r>
      <w:r w:rsidRPr="00EE7F83">
        <w:rPr>
          <w:rFonts w:ascii="Lato" w:hAnsi="Lato"/>
          <w:sz w:val="24"/>
          <w:szCs w:val="24"/>
          <w:lang w:val="en-US"/>
        </w:rPr>
        <w:t>.</w:t>
      </w:r>
    </w:p>
    <w:p w14:paraId="7265167D" w14:textId="77777777" w:rsidR="00EE7F83" w:rsidRPr="00EE7F83" w:rsidRDefault="00EE7F83" w:rsidP="00EE7F83">
      <w:pPr>
        <w:pStyle w:val="ListParagraph"/>
        <w:spacing w:after="80"/>
        <w:ind w:left="283"/>
        <w:jc w:val="both"/>
        <w:rPr>
          <w:rFonts w:ascii="Lato" w:hAnsi="Lato"/>
          <w:sz w:val="24"/>
          <w:szCs w:val="24"/>
          <w:lang w:val="en-US"/>
        </w:rPr>
      </w:pPr>
    </w:p>
    <w:p w14:paraId="7360B964" w14:textId="45BA16E5" w:rsidR="00AC198E" w:rsidRDefault="00EE7F83" w:rsidP="00AC198E">
      <w:pPr>
        <w:pStyle w:val="ListParagraph"/>
        <w:numPr>
          <w:ilvl w:val="0"/>
          <w:numId w:val="23"/>
        </w:numPr>
        <w:jc w:val="both"/>
        <w:rPr>
          <w:rFonts w:ascii="Lato" w:hAnsi="Lato"/>
          <w:sz w:val="24"/>
          <w:szCs w:val="24"/>
        </w:rPr>
      </w:pPr>
      <w:r w:rsidRPr="00EE7F83">
        <w:rPr>
          <w:rFonts w:ascii="Lato" w:hAnsi="Lato"/>
          <w:sz w:val="24"/>
          <w:szCs w:val="24"/>
          <w:lang w:val="en-US"/>
        </w:rPr>
        <w:lastRenderedPageBreak/>
        <w:t xml:space="preserve">For distributed model such as used in SWMM, comparisons available in the literature have proven that DDS is one of the fastest to converge and the best finding good solutions. In other words, DDS does outperform other algorithms for complex models </w:t>
      </w:r>
      <w:r>
        <w:rPr>
          <w:rFonts w:ascii="Lato" w:hAnsi="Lato"/>
          <w:sz w:val="24"/>
          <w:szCs w:val="24"/>
        </w:rPr>
        <w:fldChar w:fldCharType="begin" w:fldLock="1"/>
      </w:r>
      <w:r w:rsidR="005F7BD3">
        <w:rPr>
          <w:rFonts w:ascii="Lato" w:hAnsi="Lato"/>
          <w:sz w:val="24"/>
          <w:szCs w:val="24"/>
          <w:lang w:val="en-US"/>
        </w:rPr>
        <w:instrText>ADDIN CSL_CITATION {"citationItems":[{"id":"ITEM-1","itemData":{"DOI":"10.1029/2005WR004723","ISBN":"0043-1397","ISSN":"00431397","abstract":"A new global optimization algorithm, dynamically dimensioned search (DDS), is introduced for automatic calibration of watershed simulation models. DDS is designed for calibration problems with many parameters, requires no algorithm parameter tuning, and automatically scales the search to find good solutions within the maximum number of user-specified function (or model) evaluations. As a result, DDS is ideally suited for computationally expensive optimization problems such as distributed watershed model calibration. DDS performance is compared to the shuffled complex evolution (SCE) algorithm for multiple optimization test functions as well as real and synthetic SWAT2000 model automatic calibration formulations. Algorithms are compared for optimization problems ranging from 6 to 30 dimensions, and each problem is solved in 1000 to 10,000 total function evaluations per optimization trial. Results are presented so that future modelers can assess algorithm performance at a computational scale relevant to their modeling case study. In all four of the computationally expensive real SWAT2000 calibration formulations considered here (14, 14, 26, and 30 calibration parameters), results show DDS to be more efficient and effective than SCE. In two cases, DDS requires only 15–20% of the number of model evaluations used by SCE in order to find equally good values of the objective function. Overall, the results also show that DDS rapidly converges to good calibration solutions and easily avoids poor local optima. The simplicity of the DDS algorithm allows for easy recoding and subsequent adoption into any watershed modeling application framework.","author":[{"dropping-particle":"","family":"Tolson","given":"Bryan A.","non-dropping-particle":"","parse-names":false,"suffix":""},{"dropping-particle":"","family":"Shoemaker","given":"Christine A.","non-dropping-particle":"","parse-names":false,"suffix":""}],"container-title":"Water Resources Research","id":"ITEM-1","issued":{"date-parts":[["2007"]]},"title":"Dynamically dimensioned search algorithm for computationally efficient watershed model calibration","type":"article-journal"},"uris":["http://www.mendeley.com/documents/?uuid=e2392402-906b-33b0-89ce-799dbaeede91"]}],"mendeley":{"formattedCitation":"[9]","plainTextFormattedCitation":"[9]","previouslyFormattedCitation":"[9]"},"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[9]</w:t>
      </w:r>
      <w:r>
        <w:rPr>
          <w:rFonts w:ascii="Lato" w:hAnsi="Lato"/>
          <w:sz w:val="24"/>
          <w:szCs w:val="24"/>
        </w:rPr>
        <w:fldChar w:fldCharType="end"/>
      </w:r>
      <w:r>
        <w:rPr>
          <w:rFonts w:ascii="Lato" w:hAnsi="Lato"/>
          <w:sz w:val="24"/>
          <w:szCs w:val="24"/>
        </w:rPr>
        <w:fldChar w:fldCharType="begin" w:fldLock="1"/>
      </w:r>
      <w:r w:rsidR="005F7BD3">
        <w:rPr>
          <w:rFonts w:ascii="Lato" w:hAnsi="Lato"/>
          <w:sz w:val="24"/>
          <w:szCs w:val="24"/>
          <w:lang w:val="en-US"/>
        </w:rPr>
        <w:instrText>ADDIN CSL_CITATION {"citationItems":[{"id":"ITEM-1","itemData":{"DOI":"10.5194/adgeo-31-67-2012","ISSN":"16807340","abstract":"&lt;p&gt;&lt;strong&gt;Abstract.&lt;/strong&gt; For the analysis of climate impact on flood flows and flood frequency in macroscale river basins, hydrological models can be forced by several sets of hourly long-term climate time series. Considering the large number of model units, the small time step and the required recalibrations for different model forcing an efficient calibration strategy and optimisation algorithm are essential. &lt;br&gt;&lt;br&gt; This study investigates the impact of different calibration strategies and different optimisation algorithms on the performance and robustness of a semi-distributed model. The different calibration strategies were (a) Lumped, (b) 1-Factor, (c) Distributed and (d) Regionalisation. The latter uses catchment characteristics and estimates parameter values via transfer functions. These methods were applied in combination with three different optimisation algorithms: PEST, DDS, and SCE. In addition to the standard temporal evaluation of the calibration strategies, a spatial evaluation was applied. This was done by transferring the parameters from calibrated catchments to uncalibrated ones and validating the model performance of these uncalibrated catchments. The study was carried out for five sub-catchments of the Aller-Leine River Basin in Northern Germany. &lt;br&gt;&lt;br&gt; The best result for temporal evaluation was achieved by using the combination of the DDS optimisation with the Distributed strategy. The Regionalisation method obtained the weakest performance for temporal evaluation. However, for spatial evaluation the Regionalisation indicated more robust models, closely followed by the Lumped method. The 1-Factor and the Distributed strategy showed clear disadvantages regarding spatial parameter transferability. For the parameter estimation based on catchment descriptors as required for ungauged basins, the Regionalisation strategy seems to be a promising tool particularly in climate impact analysis and for hydrological modelling in general.&lt;/p&gt;","author":[{"dropping-particle":"","family":"Wallner","given":"M.","non-dropping-particle":"","parse-names":false,"suffix":""},{"dropping-particle":"","family":"Haberlandt","given":"U.","non-dropping-particle":"","parse-names":false,"suffix":""},{"dropping-particle":"","family":"Dietrich","given":"J.","non-dropping-particle":"","parse-names":false,"suffix":""}],"container-title":"Advances in Geosciences","id":"ITEM-1","issued":{"date-parts":[["2012"]]},"title":"Evaluation of different calibration strategies for large scale continuous hydrological modelling","type":"article-journal"},"uris":["http://www.mendeley.com/documents/?uuid=d1e910b0-b716-3133-b259-0f522878aa9d"]}],"mendeley":{"formattedCitation":"[12]","plainTextFormattedCitation":"[12]","previouslyFormattedCitation":"[12]"},"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[12]</w:t>
      </w:r>
      <w:r>
        <w:rPr>
          <w:rFonts w:ascii="Lato" w:hAnsi="Lato"/>
          <w:sz w:val="24"/>
          <w:szCs w:val="24"/>
        </w:rPr>
        <w:fldChar w:fldCharType="end"/>
      </w:r>
      <w:r>
        <w:rPr>
          <w:rFonts w:ascii="Lato" w:hAnsi="Lato"/>
          <w:sz w:val="24"/>
          <w:szCs w:val="24"/>
        </w:rPr>
        <w:fldChar w:fldCharType="begin" w:fldLock="1"/>
      </w:r>
      <w:r w:rsidR="005F7BD3">
        <w:rPr>
          <w:rFonts w:ascii="Lato" w:hAnsi="Lato"/>
          <w:sz w:val="24"/>
          <w:szCs w:val="24"/>
        </w:rPr>
        <w:instrText>ADDIN CSL_CITATION {"citationItems":[{"id":"ITEM-1","itemData":{"DOI":"10.1061/(asce)he.1943-5584.0000938","ISSN":"1084-0699","abstract":"Ten stochastic optimization methods—adaptive simulated annealing (ASA), covariance matrix adaptation evolution strategy (CMAES), cuckoo search (CS), dynamically dimensioned search (DDS), differential evolution (DE), genetic algorithm (GA), harmony search (HS), pattern search (PS), particle swarm optimization (PSO), and shuffled complex evolution–University of Arizona (SCE–UA)—were used to calibrate parameter sets for three hydrological models on 10 different basins. Optimization algorithm performance was compared for each of the available basin-model combinations. For each model-basin pair, 40 calibrations were run with the 10 algorithms. Results were tested for statistical significance using a multicomparison procedure based on Friedman and Kruskal-Wallis tests. A dispersion metric was used to evaluate the fitness landscape underlying the structure on each test case. The trials revealed that the dimensionality and general fitness landscape characteristics of the model calibration problem are important when considering the use of an automatic optimization method. The ASA, CMAES, and DDS algorithms were either as good as or better than the other methods for finding the lowest minimum, with ASA being consistently among the best. The SCE–UA method performs better when the model complexity is reduced, whereas the opposite is true for DDS. Convergence speed was also studied, and the same three methods (CMAES, DDS, and ASA) were shown to converge faster than the other methods. The SCE–UA method converged nearly as fast as the best methods when the model with the smallest parameter space was used but was not as worthy in the higher-dimension parameter space of the other models. Convergence speed has little impact on algorithm efficiency. The methods offering the worst performance were DE, CS, GA, HS, and PSO, although they did manage to find good local minima in some trials. However, the other available methods generally outperformed these algorithms.","author":[{"dropping-particle":"","family":"Arsenault","given":"Richard","non-dropping-particle":"","parse-names":false,"suffix":""},{"dropping-particle":"","family":"Poulin","given":"Annie","non-dropping-particle":"","parse-names":false,"suffix":""},{"dropping-particle":"","family":"Côté","given":"Pascal","non-dropping-particle":"","parse-names":false,"suffix":""},{"dropping-particle":"","family":"Brissette","given":"François","non-dropping-particle":"","parse-names":false,"suffix":""}],"container-title":"Journal of Hydrologic Engineering","id":"ITEM-1","issued":{"date-parts":[["2013"]]},"title":"Comparison of Stochastic Optimization Algorithms in Hydrological Model Calibration","type":"article-journal"},"uris":["http://www.mendeley.com/documents/?uuid=2e164261-0ca5-3785-9ede-1648426c372f"]}],"mendeley":{"formattedCitation":"[11]","plainTextFormattedCitation":"[11]","previouslyFormattedCitation":"[11]"},"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rPr>
        <w:t>[11]</w:t>
      </w:r>
      <w:r>
        <w:rPr>
          <w:rFonts w:ascii="Lato" w:hAnsi="Lato"/>
          <w:sz w:val="24"/>
          <w:szCs w:val="24"/>
        </w:rPr>
        <w:fldChar w:fldCharType="end"/>
      </w:r>
      <w:r>
        <w:rPr>
          <w:rFonts w:ascii="Lato" w:hAnsi="Lato"/>
          <w:sz w:val="24"/>
          <w:szCs w:val="24"/>
        </w:rPr>
        <w:t>.</w:t>
      </w:r>
    </w:p>
    <w:p w14:paraId="0F0D18C6" w14:textId="10B2E056" w:rsidR="001F431C" w:rsidRPr="001F431C" w:rsidRDefault="001F431C" w:rsidP="00AC198E">
      <w:pPr>
        <w:pStyle w:val="ListParagraph"/>
        <w:numPr>
          <w:ilvl w:val="0"/>
          <w:numId w:val="23"/>
        </w:numPr>
        <w:jc w:val="both"/>
        <w:rPr>
          <w:rFonts w:ascii="Lato" w:hAnsi="Lato"/>
          <w:sz w:val="24"/>
          <w:szCs w:val="24"/>
          <w:lang w:val="en-US"/>
        </w:rPr>
      </w:pPr>
      <w:r w:rsidRPr="001F431C">
        <w:rPr>
          <w:rFonts w:ascii="Lato" w:hAnsi="Lato"/>
          <w:sz w:val="24"/>
          <w:szCs w:val="24"/>
          <w:lang w:val="en-US"/>
        </w:rPr>
        <w:t>SSOAP toolbox allows the u</w:t>
      </w:r>
      <w:r>
        <w:rPr>
          <w:rFonts w:ascii="Lato" w:hAnsi="Lato"/>
          <w:sz w:val="24"/>
          <w:szCs w:val="24"/>
          <w:lang w:val="en-US"/>
        </w:rPr>
        <w:t xml:space="preserve">sers to visually </w:t>
      </w:r>
      <w:r w:rsidR="00986930">
        <w:rPr>
          <w:rFonts w:ascii="Lato" w:hAnsi="Lato"/>
          <w:sz w:val="24"/>
          <w:szCs w:val="24"/>
          <w:lang w:val="en-US"/>
        </w:rPr>
        <w:t xml:space="preserve">adjust RTK parameters comparing the flow measured values and the </w:t>
      </w:r>
      <w:r w:rsidR="003D1EFA">
        <w:rPr>
          <w:rFonts w:ascii="Lato" w:hAnsi="Lato"/>
          <w:sz w:val="24"/>
          <w:szCs w:val="24"/>
          <w:lang w:val="en-US"/>
        </w:rPr>
        <w:t xml:space="preserve">RTK hydrograph through an </w:t>
      </w:r>
      <w:r>
        <w:rPr>
          <w:rFonts w:ascii="Lato" w:hAnsi="Lato"/>
          <w:sz w:val="24"/>
          <w:szCs w:val="24"/>
          <w:lang w:val="en-US"/>
        </w:rPr>
        <w:t>iterative process</w:t>
      </w:r>
      <w:r w:rsidR="00F5682B">
        <w:rPr>
          <w:rFonts w:ascii="Lato" w:hAnsi="Lato"/>
          <w:sz w:val="24"/>
          <w:szCs w:val="24"/>
          <w:lang w:val="en-US"/>
        </w:rPr>
        <w:t xml:space="preserve"> </w:t>
      </w:r>
      <w:r w:rsidR="00F5682B">
        <w:rPr>
          <w:rFonts w:ascii="Lato" w:hAnsi="Lato"/>
          <w:sz w:val="24"/>
          <w:szCs w:val="24"/>
          <w:lang w:val="en-US"/>
        </w:rPr>
        <w:fldChar w:fldCharType="begin" w:fldLock="1"/>
      </w:r>
      <w:r w:rsidR="00F74CDF">
        <w:rPr>
          <w:rFonts w:ascii="Lato" w:hAnsi="Lato"/>
          <w:sz w:val="24"/>
          <w:szCs w:val="24"/>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F5682B">
        <w:rPr>
          <w:rFonts w:ascii="Lato" w:hAnsi="Lato"/>
          <w:sz w:val="24"/>
          <w:szCs w:val="24"/>
          <w:lang w:val="en-US"/>
        </w:rPr>
        <w:fldChar w:fldCharType="separate"/>
      </w:r>
      <w:r w:rsidR="00F5682B" w:rsidRPr="00F5682B">
        <w:rPr>
          <w:rFonts w:ascii="Lato" w:hAnsi="Lato"/>
          <w:noProof/>
          <w:sz w:val="24"/>
          <w:szCs w:val="24"/>
          <w:lang w:val="en-US"/>
        </w:rPr>
        <w:t>[1]</w:t>
      </w:r>
      <w:r w:rsidR="00F5682B">
        <w:rPr>
          <w:rFonts w:ascii="Lato" w:hAnsi="Lato"/>
          <w:sz w:val="24"/>
          <w:szCs w:val="24"/>
          <w:lang w:val="en-US"/>
        </w:rPr>
        <w:fldChar w:fldCharType="end"/>
      </w:r>
      <w:r w:rsidR="003D1EFA">
        <w:rPr>
          <w:rFonts w:ascii="Lato" w:hAnsi="Lato"/>
          <w:sz w:val="24"/>
          <w:szCs w:val="24"/>
          <w:lang w:val="en-US"/>
        </w:rPr>
        <w:t xml:space="preserve">. </w:t>
      </w:r>
      <w:r w:rsidR="002B52C0">
        <w:rPr>
          <w:rFonts w:ascii="Lato" w:hAnsi="Lato"/>
          <w:sz w:val="24"/>
          <w:szCs w:val="24"/>
          <w:lang w:val="en-US"/>
        </w:rPr>
        <w:t xml:space="preserve">Using such tool make the process </w:t>
      </w:r>
      <w:r w:rsidR="0075488C">
        <w:rPr>
          <w:rFonts w:ascii="Lato" w:hAnsi="Lato"/>
          <w:sz w:val="24"/>
          <w:szCs w:val="24"/>
          <w:lang w:val="en-US"/>
        </w:rPr>
        <w:t>easier for modelers. However m</w:t>
      </w:r>
      <w:r w:rsidR="005B14E2">
        <w:rPr>
          <w:rFonts w:ascii="Lato" w:hAnsi="Lato"/>
          <w:sz w:val="24"/>
          <w:szCs w:val="24"/>
          <w:lang w:val="en-US"/>
        </w:rPr>
        <w:t xml:space="preserve">anual calibration </w:t>
      </w:r>
      <w:r w:rsidR="00A51DE1">
        <w:rPr>
          <w:rFonts w:ascii="Lato" w:hAnsi="Lato"/>
          <w:sz w:val="24"/>
          <w:szCs w:val="24"/>
          <w:lang w:val="en-US"/>
        </w:rPr>
        <w:t xml:space="preserve">can be time consuming and limit </w:t>
      </w:r>
      <w:r w:rsidR="00F5682B">
        <w:rPr>
          <w:rFonts w:ascii="Lato" w:hAnsi="Lato"/>
          <w:sz w:val="24"/>
          <w:szCs w:val="24"/>
          <w:lang w:val="en-US"/>
        </w:rPr>
        <w:t xml:space="preserve">the frequency of calibrations for </w:t>
      </w:r>
      <w:r w:rsidR="0075488C">
        <w:rPr>
          <w:rFonts w:ascii="Lato" w:hAnsi="Lato"/>
          <w:sz w:val="24"/>
          <w:szCs w:val="24"/>
          <w:lang w:val="en-US"/>
        </w:rPr>
        <w:t>continuous simulations.</w:t>
      </w:r>
      <w:r w:rsidR="00F5682B">
        <w:rPr>
          <w:rFonts w:ascii="Lato" w:hAnsi="Lato"/>
          <w:sz w:val="24"/>
          <w:szCs w:val="24"/>
          <w:lang w:val="en-US"/>
        </w:rPr>
        <w:t xml:space="preserve"> </w:t>
      </w:r>
      <w:r w:rsidR="00CB2326">
        <w:rPr>
          <w:rFonts w:ascii="Lato" w:hAnsi="Lato"/>
          <w:sz w:val="24"/>
          <w:szCs w:val="24"/>
          <w:lang w:val="en-US"/>
        </w:rPr>
        <w:t xml:space="preserve">Optimization algorithm is applied as an attempt to </w:t>
      </w:r>
      <w:r w:rsidR="000268F7">
        <w:rPr>
          <w:rFonts w:ascii="Lato" w:hAnsi="Lato"/>
          <w:sz w:val="24"/>
          <w:szCs w:val="24"/>
          <w:lang w:val="en-US"/>
        </w:rPr>
        <w:t xml:space="preserve">mimic this iterative process done </w:t>
      </w:r>
      <w:r w:rsidR="00722E93">
        <w:rPr>
          <w:rFonts w:ascii="Lato" w:hAnsi="Lato"/>
          <w:sz w:val="24"/>
          <w:szCs w:val="24"/>
          <w:lang w:val="en-US"/>
        </w:rPr>
        <w:t>manually</w:t>
      </w:r>
      <w:r w:rsidR="000B2A1C">
        <w:rPr>
          <w:rFonts w:ascii="Lato" w:hAnsi="Lato"/>
          <w:sz w:val="24"/>
          <w:szCs w:val="24"/>
          <w:lang w:val="en-US"/>
        </w:rPr>
        <w:t xml:space="preserve"> by modelers. </w:t>
      </w:r>
    </w:p>
    <w:p w14:paraId="5FD857AF" w14:textId="5B10FF62" w:rsidR="006737B8" w:rsidRPr="001F431C" w:rsidRDefault="006737B8" w:rsidP="006737B8">
      <w:pPr>
        <w:jc w:val="both"/>
        <w:rPr>
          <w:rFonts w:ascii="Lato" w:hAnsi="Lato"/>
          <w:sz w:val="24"/>
          <w:szCs w:val="24"/>
          <w:lang w:val="en-US"/>
        </w:rPr>
      </w:pPr>
    </w:p>
    <w:p w14:paraId="36222CE4" w14:textId="3E70C52B" w:rsidR="006737B8" w:rsidRDefault="006737B8" w:rsidP="006737B8">
      <w:pPr>
        <w:jc w:val="both"/>
        <w:rPr>
          <w:rFonts w:ascii="Lato" w:hAnsi="Lato"/>
          <w:sz w:val="24"/>
          <w:szCs w:val="24"/>
          <w:lang w:val="en-US"/>
        </w:rPr>
      </w:pPr>
      <w:r w:rsidRPr="002252B3">
        <w:rPr>
          <w:rFonts w:ascii="Lato" w:hAnsi="Lato"/>
          <w:sz w:val="24"/>
          <w:szCs w:val="24"/>
          <w:lang w:val="en-US"/>
        </w:rPr>
        <w:t>Ideas</w:t>
      </w:r>
      <w:r w:rsidR="002252B3" w:rsidRPr="002252B3">
        <w:rPr>
          <w:rFonts w:ascii="Lato" w:hAnsi="Lato"/>
          <w:sz w:val="24"/>
          <w:szCs w:val="24"/>
          <w:lang w:val="en-US"/>
        </w:rPr>
        <w:t xml:space="preserve"> for the optimization a</w:t>
      </w:r>
      <w:r w:rsidR="002252B3">
        <w:rPr>
          <w:rFonts w:ascii="Lato" w:hAnsi="Lato"/>
          <w:sz w:val="24"/>
          <w:szCs w:val="24"/>
          <w:lang w:val="en-US"/>
        </w:rPr>
        <w:t>lgorithm for calibration process:</w:t>
      </w:r>
    </w:p>
    <w:p w14:paraId="1F377DAD" w14:textId="76FE83AE" w:rsidR="00FF0548" w:rsidRDefault="00223E0A" w:rsidP="00FF0548">
      <w:pPr>
        <w:pStyle w:val="ListParagraph"/>
        <w:numPr>
          <w:ilvl w:val="0"/>
          <w:numId w:val="29"/>
        </w:numPr>
        <w:jc w:val="both"/>
        <w:rPr>
          <w:rFonts w:ascii="Lato" w:hAnsi="Lato"/>
          <w:sz w:val="24"/>
          <w:szCs w:val="24"/>
          <w:lang w:val="en-US"/>
        </w:rPr>
      </w:pPr>
      <w:r>
        <w:rPr>
          <w:rFonts w:ascii="Lato" w:hAnsi="Lato"/>
          <w:sz w:val="24"/>
          <w:szCs w:val="24"/>
          <w:lang w:val="en-US"/>
        </w:rPr>
        <w:t>Multi-objective function</w:t>
      </w:r>
      <w:r w:rsidR="00061F03">
        <w:rPr>
          <w:rFonts w:ascii="Lato" w:hAnsi="Lato"/>
          <w:sz w:val="24"/>
          <w:szCs w:val="24"/>
          <w:lang w:val="en-US"/>
        </w:rPr>
        <w:t>: Evaluate the peak of hydrographs</w:t>
      </w:r>
      <w:r w:rsidR="00034965">
        <w:rPr>
          <w:rFonts w:ascii="Lato" w:hAnsi="Lato"/>
          <w:sz w:val="24"/>
          <w:szCs w:val="24"/>
          <w:lang w:val="en-US"/>
        </w:rPr>
        <w:t xml:space="preserve"> but also the volumes. i.e. From Jan to April emphasis on volume, so </w:t>
      </w:r>
      <w:r w:rsidR="00E43202">
        <w:rPr>
          <w:rFonts w:ascii="Lato" w:hAnsi="Lato"/>
          <w:sz w:val="24"/>
          <w:szCs w:val="24"/>
          <w:lang w:val="en-US"/>
        </w:rPr>
        <w:t xml:space="preserve">higher penalties applied for </w:t>
      </w:r>
      <w:r w:rsidR="00370994">
        <w:rPr>
          <w:rFonts w:ascii="Lato" w:hAnsi="Lato"/>
          <w:sz w:val="24"/>
          <w:szCs w:val="24"/>
          <w:lang w:val="en-US"/>
        </w:rPr>
        <w:t>errors in the volume</w:t>
      </w:r>
      <w:r w:rsidR="00FF0548">
        <w:rPr>
          <w:rFonts w:ascii="Lato" w:hAnsi="Lato"/>
          <w:sz w:val="24"/>
          <w:szCs w:val="24"/>
          <w:lang w:val="en-US"/>
        </w:rPr>
        <w:t xml:space="preserve">. The opposite applies for periods from April to December. </w:t>
      </w:r>
      <w:r w:rsidR="006B6DB4">
        <w:rPr>
          <w:rFonts w:ascii="Lato" w:hAnsi="Lato"/>
          <w:sz w:val="24"/>
          <w:szCs w:val="24"/>
          <w:lang w:val="en-US"/>
        </w:rPr>
        <w:t xml:space="preserve">Higher penalties can also be applied for R and T values that fails to </w:t>
      </w:r>
      <w:r w:rsidR="00A44477">
        <w:rPr>
          <w:rFonts w:ascii="Lato" w:hAnsi="Lato"/>
          <w:sz w:val="24"/>
          <w:szCs w:val="24"/>
          <w:lang w:val="en-US"/>
        </w:rPr>
        <w:t>reach the peak and time to peak of high intensity storms (</w:t>
      </w:r>
      <w:proofErr w:type="spellStart"/>
      <w:r w:rsidR="00FC2A40">
        <w:rPr>
          <w:rFonts w:ascii="Lato" w:hAnsi="Lato"/>
          <w:sz w:val="24"/>
          <w:szCs w:val="24"/>
          <w:lang w:val="en-US"/>
        </w:rPr>
        <w:t>i.e</w:t>
      </w:r>
      <w:proofErr w:type="spellEnd"/>
      <w:r w:rsidR="00FC2A40">
        <w:rPr>
          <w:rFonts w:ascii="Lato" w:hAnsi="Lato"/>
          <w:sz w:val="24"/>
          <w:szCs w:val="24"/>
          <w:lang w:val="en-US"/>
        </w:rPr>
        <w:t xml:space="preserve"> </w:t>
      </w:r>
      <w:r w:rsidR="00A44477">
        <w:rPr>
          <w:rFonts w:ascii="Lato" w:hAnsi="Lato"/>
          <w:sz w:val="24"/>
          <w:szCs w:val="24"/>
          <w:lang w:val="en-US"/>
        </w:rPr>
        <w:t>&gt;</w:t>
      </w:r>
      <w:r w:rsidR="00FC2A40">
        <w:rPr>
          <w:rFonts w:ascii="Lato" w:hAnsi="Lato"/>
          <w:sz w:val="24"/>
          <w:szCs w:val="24"/>
          <w:lang w:val="en-US"/>
        </w:rPr>
        <w:t>5</w:t>
      </w:r>
      <w:r w:rsidR="00A44477">
        <w:rPr>
          <w:rFonts w:ascii="Lato" w:hAnsi="Lato"/>
          <w:sz w:val="24"/>
          <w:szCs w:val="24"/>
          <w:lang w:val="en-US"/>
        </w:rPr>
        <w:t>-years return period storm</w:t>
      </w:r>
      <w:r w:rsidR="00FC2A40">
        <w:rPr>
          <w:rFonts w:ascii="Lato" w:hAnsi="Lato"/>
          <w:sz w:val="24"/>
          <w:szCs w:val="24"/>
          <w:lang w:val="en-US"/>
        </w:rPr>
        <w:t xml:space="preserve">). This </w:t>
      </w:r>
      <w:r w:rsidR="00CF0EB5">
        <w:rPr>
          <w:rFonts w:ascii="Lato" w:hAnsi="Lato"/>
          <w:sz w:val="24"/>
          <w:szCs w:val="24"/>
          <w:lang w:val="en-US"/>
        </w:rPr>
        <w:t xml:space="preserve">tries to </w:t>
      </w:r>
      <w:r w:rsidR="00FC2A40">
        <w:rPr>
          <w:rFonts w:ascii="Lato" w:hAnsi="Lato"/>
          <w:sz w:val="24"/>
          <w:szCs w:val="24"/>
          <w:lang w:val="en-US"/>
        </w:rPr>
        <w:t>mimic</w:t>
      </w:r>
      <w:r w:rsidR="00CF0EB5">
        <w:rPr>
          <w:rFonts w:ascii="Lato" w:hAnsi="Lato"/>
          <w:sz w:val="24"/>
          <w:szCs w:val="24"/>
          <w:lang w:val="en-US"/>
        </w:rPr>
        <w:t xml:space="preserve"> modeler’s judgement when visually adjusting </w:t>
      </w:r>
      <w:r w:rsidR="00561B66">
        <w:rPr>
          <w:rFonts w:ascii="Lato" w:hAnsi="Lato"/>
          <w:sz w:val="24"/>
          <w:szCs w:val="24"/>
          <w:lang w:val="en-US"/>
        </w:rPr>
        <w:t>RTK values for a best fit.</w:t>
      </w:r>
    </w:p>
    <w:p w14:paraId="1D0EAEE9" w14:textId="77777777" w:rsidR="00561B66" w:rsidRPr="00FF0548" w:rsidRDefault="00561B66" w:rsidP="00FF0548">
      <w:pPr>
        <w:pStyle w:val="ListParagraph"/>
        <w:numPr>
          <w:ilvl w:val="0"/>
          <w:numId w:val="29"/>
        </w:numPr>
        <w:jc w:val="both"/>
        <w:rPr>
          <w:rFonts w:ascii="Lato" w:hAnsi="Lato"/>
          <w:sz w:val="24"/>
          <w:szCs w:val="24"/>
          <w:lang w:val="en-US"/>
        </w:rPr>
      </w:pPr>
    </w:p>
    <w:p w14:paraId="425AA3A6" w14:textId="2362ED5E" w:rsidR="00D91CCD" w:rsidRPr="00D91CCD" w:rsidRDefault="00D77465" w:rsidP="009A55C4">
      <w:pPr>
        <w:pStyle w:val="Heading2"/>
      </w:pPr>
      <w:bookmarkStart w:id="23" w:name="_Toc4418996"/>
      <w:r>
        <w:lastRenderedPageBreak/>
        <w:t>Time Schedule</w:t>
      </w:r>
      <w:bookmarkEnd w:id="23"/>
    </w:p>
    <w:p w14:paraId="1CEEA2FD" w14:textId="77777777" w:rsidR="004D1891" w:rsidRPr="002944B4" w:rsidRDefault="00F91B25" w:rsidP="004D1891">
      <w:pPr>
        <w:keepNext/>
        <w:ind w:left="-284"/>
        <w:rPr>
          <w:lang w:val="en-US"/>
        </w:rPr>
      </w:pPr>
      <w:r>
        <w:rPr>
          <w:noProof/>
        </w:rPr>
        <w:drawing>
          <wp:inline distT="0" distB="0" distL="0" distR="0" wp14:anchorId="67FB08D9" wp14:editId="0BB327F8">
            <wp:extent cx="5731510" cy="525526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255260"/>
                    </a:xfrm>
                    <a:prstGeom prst="rect">
                      <a:avLst/>
                    </a:prstGeom>
                  </pic:spPr>
                </pic:pic>
              </a:graphicData>
            </a:graphic>
          </wp:inline>
        </w:drawing>
      </w:r>
    </w:p>
    <w:p w14:paraId="5D572B81" w14:textId="0AECC39F" w:rsidR="00B41642" w:rsidRPr="007A0A9D" w:rsidRDefault="004D1891" w:rsidP="00BB06C9">
      <w:pPr>
        <w:pStyle w:val="Caption"/>
        <w:jc w:val="center"/>
        <w:rPr>
          <w:rFonts w:asciiTheme="majorHAnsi" w:hAnsiTheme="majorHAnsi" w:cstheme="majorHAnsi"/>
          <w:b/>
          <w:bCs/>
          <w:color w:val="000000" w:themeColor="text1"/>
          <w:sz w:val="22"/>
          <w:szCs w:val="22"/>
          <w:lang w:val="en-US"/>
        </w:rPr>
      </w:pPr>
      <w:r w:rsidRPr="007A0A9D">
        <w:rPr>
          <w:rFonts w:asciiTheme="majorHAnsi" w:hAnsiTheme="majorHAnsi" w:cstheme="majorHAnsi"/>
          <w:color w:val="000000" w:themeColor="text1"/>
          <w:sz w:val="22"/>
          <w:szCs w:val="22"/>
          <w:lang w:val="en-US"/>
        </w:rPr>
        <w:t xml:space="preserve">Table </w:t>
      </w:r>
      <w:r w:rsidRPr="007A0A9D">
        <w:rPr>
          <w:rFonts w:asciiTheme="majorHAnsi" w:hAnsiTheme="majorHAnsi" w:cstheme="majorHAnsi"/>
          <w:color w:val="000000" w:themeColor="text1"/>
          <w:sz w:val="22"/>
          <w:szCs w:val="22"/>
        </w:rPr>
        <w:fldChar w:fldCharType="begin"/>
      </w:r>
      <w:r w:rsidRPr="007A0A9D">
        <w:rPr>
          <w:rFonts w:asciiTheme="majorHAnsi" w:hAnsiTheme="majorHAnsi" w:cstheme="majorHAnsi"/>
          <w:color w:val="000000" w:themeColor="text1"/>
          <w:sz w:val="22"/>
          <w:szCs w:val="22"/>
          <w:lang w:val="en-US"/>
        </w:rPr>
        <w:instrText xml:space="preserve"> SEQ Table \* ARABIC </w:instrText>
      </w:r>
      <w:r w:rsidRPr="007A0A9D">
        <w:rPr>
          <w:rFonts w:asciiTheme="majorHAnsi" w:hAnsiTheme="majorHAnsi" w:cstheme="majorHAnsi"/>
          <w:color w:val="000000" w:themeColor="text1"/>
          <w:sz w:val="22"/>
          <w:szCs w:val="22"/>
        </w:rPr>
        <w:fldChar w:fldCharType="separate"/>
      </w:r>
      <w:r w:rsidRPr="007A0A9D">
        <w:rPr>
          <w:rFonts w:asciiTheme="majorHAnsi" w:hAnsiTheme="majorHAnsi" w:cstheme="majorHAnsi"/>
          <w:noProof/>
          <w:color w:val="000000" w:themeColor="text1"/>
          <w:sz w:val="22"/>
          <w:szCs w:val="22"/>
          <w:lang w:val="en-US"/>
        </w:rPr>
        <w:t>1</w:t>
      </w:r>
      <w:r w:rsidRPr="007A0A9D">
        <w:rPr>
          <w:rFonts w:asciiTheme="majorHAnsi" w:hAnsiTheme="majorHAnsi" w:cstheme="majorHAnsi"/>
          <w:color w:val="000000" w:themeColor="text1"/>
          <w:sz w:val="22"/>
          <w:szCs w:val="22"/>
        </w:rPr>
        <w:fldChar w:fldCharType="end"/>
      </w:r>
      <w:r w:rsidR="009618CE" w:rsidRPr="007A0A9D">
        <w:rPr>
          <w:rFonts w:asciiTheme="majorHAnsi" w:hAnsiTheme="majorHAnsi" w:cstheme="majorHAnsi"/>
          <w:color w:val="000000" w:themeColor="text1"/>
          <w:sz w:val="22"/>
          <w:szCs w:val="22"/>
          <w:lang w:val="en-US"/>
        </w:rPr>
        <w:t>: Time Schedule</w:t>
      </w:r>
    </w:p>
    <w:p w14:paraId="36E36C6D" w14:textId="24E66E88" w:rsidR="003618F7" w:rsidRPr="007A0A9D" w:rsidRDefault="00B41642" w:rsidP="00C5500D">
      <w:pPr>
        <w:rPr>
          <w:rFonts w:asciiTheme="majorHAnsi" w:hAnsiTheme="majorHAnsi" w:cstheme="majorHAnsi"/>
          <w:bCs/>
          <w:color w:val="000000" w:themeColor="text1"/>
          <w:lang w:val="en-US"/>
        </w:rPr>
      </w:pPr>
      <w:r w:rsidRPr="007A0A9D">
        <w:rPr>
          <w:rFonts w:asciiTheme="majorHAnsi" w:hAnsiTheme="majorHAnsi" w:cstheme="majorHAnsi"/>
          <w:bCs/>
          <w:color w:val="000000" w:themeColor="text1"/>
          <w:lang w:val="en-US"/>
        </w:rPr>
        <w:t xml:space="preserve">1. </w:t>
      </w:r>
      <w:r w:rsidR="00045C7B" w:rsidRPr="007A0A9D">
        <w:rPr>
          <w:rFonts w:asciiTheme="majorHAnsi" w:hAnsiTheme="majorHAnsi" w:cstheme="majorHAnsi"/>
          <w:bCs/>
          <w:color w:val="000000" w:themeColor="text1"/>
          <w:lang w:val="en-US"/>
        </w:rPr>
        <w:t xml:space="preserve">Inception Report </w:t>
      </w:r>
      <w:r w:rsidR="003377ED" w:rsidRPr="007A0A9D">
        <w:rPr>
          <w:rFonts w:asciiTheme="majorHAnsi" w:hAnsiTheme="majorHAnsi" w:cstheme="majorHAnsi"/>
          <w:bCs/>
          <w:color w:val="000000" w:themeColor="text1"/>
          <w:lang w:val="en-US"/>
        </w:rPr>
        <w:t>(Online)</w:t>
      </w:r>
      <w:r w:rsidR="008147C9" w:rsidRPr="007A0A9D">
        <w:rPr>
          <w:rFonts w:asciiTheme="majorHAnsi" w:hAnsiTheme="majorHAnsi" w:cstheme="majorHAnsi"/>
          <w:bCs/>
          <w:color w:val="000000" w:themeColor="text1"/>
          <w:lang w:val="en-US"/>
        </w:rPr>
        <w:tab/>
      </w:r>
      <w:r w:rsidR="008147C9"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r>
      <w:r w:rsidR="00045C7B" w:rsidRPr="007A0A9D">
        <w:rPr>
          <w:rFonts w:asciiTheme="majorHAnsi" w:hAnsiTheme="majorHAnsi" w:cstheme="majorHAnsi"/>
          <w:bCs/>
          <w:color w:val="000000" w:themeColor="text1"/>
          <w:lang w:val="en-US"/>
        </w:rPr>
        <w:t xml:space="preserve">12.04.2019 </w:t>
      </w:r>
      <w:r w:rsidR="00045C7B"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2.</w:t>
      </w:r>
      <w:r w:rsidR="008147C9" w:rsidRPr="007A0A9D">
        <w:rPr>
          <w:rFonts w:asciiTheme="majorHAnsi" w:hAnsiTheme="majorHAnsi" w:cstheme="majorHAnsi"/>
          <w:bCs/>
          <w:color w:val="000000" w:themeColor="text1"/>
          <w:lang w:val="en-US"/>
        </w:rPr>
        <w:t xml:space="preserve"> Master Thesis First Seminar</w:t>
      </w:r>
      <w:r w:rsidRPr="007A0A9D">
        <w:rPr>
          <w:rFonts w:asciiTheme="majorHAnsi" w:hAnsiTheme="majorHAnsi" w:cstheme="majorHAnsi"/>
          <w:bCs/>
          <w:color w:val="000000" w:themeColor="text1"/>
          <w:lang w:val="en-US"/>
        </w:rPr>
        <w:t xml:space="preserve"> </w:t>
      </w:r>
      <w:r w:rsidR="003377ED" w:rsidRPr="007A0A9D">
        <w:rPr>
          <w:rFonts w:asciiTheme="majorHAnsi" w:hAnsiTheme="majorHAnsi" w:cstheme="majorHAnsi"/>
          <w:bCs/>
          <w:color w:val="000000" w:themeColor="text1"/>
          <w:lang w:val="en-US"/>
        </w:rPr>
        <w:t>(Online)</w:t>
      </w:r>
      <w:r w:rsidR="008147C9"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t>16</w:t>
      </w:r>
      <w:r w:rsidR="000A0B4E" w:rsidRPr="007A0A9D">
        <w:rPr>
          <w:rFonts w:asciiTheme="majorHAnsi" w:hAnsiTheme="majorHAnsi" w:cstheme="majorHAnsi"/>
          <w:bCs/>
          <w:color w:val="000000" w:themeColor="text1"/>
          <w:lang w:val="en-US"/>
        </w:rPr>
        <w:t>.0</w:t>
      </w:r>
      <w:r w:rsidR="003377ED" w:rsidRPr="007A0A9D">
        <w:rPr>
          <w:rFonts w:asciiTheme="majorHAnsi" w:hAnsiTheme="majorHAnsi" w:cstheme="majorHAnsi"/>
          <w:bCs/>
          <w:color w:val="000000" w:themeColor="text1"/>
          <w:lang w:val="en-US"/>
        </w:rPr>
        <w:t>4</w:t>
      </w:r>
      <w:r w:rsidR="000A0B4E" w:rsidRPr="007A0A9D">
        <w:rPr>
          <w:rFonts w:asciiTheme="majorHAnsi" w:hAnsiTheme="majorHAnsi" w:cstheme="majorHAnsi"/>
          <w:bCs/>
          <w:color w:val="000000" w:themeColor="text1"/>
          <w:lang w:val="en-US"/>
        </w:rPr>
        <w:t>.2019</w:t>
      </w:r>
      <w:r w:rsidR="000A0B4E"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3.</w:t>
      </w:r>
      <w:r w:rsidR="000A0B4E" w:rsidRPr="007A0A9D">
        <w:rPr>
          <w:rFonts w:asciiTheme="majorHAnsi" w:hAnsiTheme="majorHAnsi" w:cstheme="majorHAnsi"/>
          <w:bCs/>
          <w:color w:val="000000" w:themeColor="text1"/>
          <w:lang w:val="en-US"/>
        </w:rPr>
        <w:t xml:space="preserve"> </w:t>
      </w:r>
      <w:r w:rsidR="003377ED" w:rsidRPr="007A0A9D">
        <w:rPr>
          <w:rFonts w:asciiTheme="majorHAnsi" w:hAnsiTheme="majorHAnsi" w:cstheme="majorHAnsi"/>
          <w:bCs/>
          <w:color w:val="000000" w:themeColor="text1"/>
          <w:lang w:val="en-US"/>
        </w:rPr>
        <w:t>Master Thesis Second Seminar (Online)</w:t>
      </w:r>
      <w:r w:rsidR="003377ED" w:rsidRPr="007A0A9D">
        <w:rPr>
          <w:rFonts w:asciiTheme="majorHAnsi" w:hAnsiTheme="majorHAnsi" w:cstheme="majorHAnsi"/>
          <w:bCs/>
          <w:color w:val="000000" w:themeColor="text1"/>
          <w:lang w:val="en-US"/>
        </w:rPr>
        <w:tab/>
      </w:r>
      <w:r w:rsidR="003377ED" w:rsidRPr="007A0A9D">
        <w:rPr>
          <w:rFonts w:asciiTheme="majorHAnsi" w:hAnsiTheme="majorHAnsi" w:cstheme="majorHAnsi"/>
          <w:bCs/>
          <w:color w:val="000000" w:themeColor="text1"/>
          <w:lang w:val="en-US"/>
        </w:rPr>
        <w:tab/>
        <w:t>23.05.2019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4. </w:t>
      </w:r>
      <w:r w:rsidR="003377ED" w:rsidRPr="007A0A9D">
        <w:rPr>
          <w:rFonts w:asciiTheme="majorHAnsi" w:hAnsiTheme="majorHAnsi" w:cstheme="majorHAnsi"/>
          <w:bCs/>
          <w:color w:val="000000" w:themeColor="text1"/>
          <w:lang w:val="en-US"/>
        </w:rPr>
        <w:t>Master Thesis Third Seminar (Online)</w:t>
      </w:r>
      <w:r w:rsidR="007D4F7B" w:rsidRPr="007A0A9D">
        <w:rPr>
          <w:rFonts w:asciiTheme="majorHAnsi" w:hAnsiTheme="majorHAnsi" w:cstheme="majorHAnsi"/>
          <w:bCs/>
          <w:color w:val="000000" w:themeColor="text1"/>
          <w:lang w:val="en-US"/>
        </w:rPr>
        <w:tab/>
      </w:r>
      <w:r w:rsidR="007D4F7B" w:rsidRPr="007A0A9D">
        <w:rPr>
          <w:rFonts w:asciiTheme="majorHAnsi" w:hAnsiTheme="majorHAnsi" w:cstheme="majorHAnsi"/>
          <w:bCs/>
          <w:color w:val="000000" w:themeColor="text1"/>
          <w:lang w:val="en-US"/>
        </w:rPr>
        <w:tab/>
        <w:t>04.07.2019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5. </w:t>
      </w:r>
      <w:r w:rsidR="007D4F7B" w:rsidRPr="007A0A9D">
        <w:rPr>
          <w:rFonts w:asciiTheme="majorHAnsi" w:hAnsiTheme="majorHAnsi" w:cstheme="majorHAnsi"/>
          <w:bCs/>
          <w:color w:val="000000" w:themeColor="text1"/>
          <w:lang w:val="en-US"/>
        </w:rPr>
        <w:t>Final Thesis Report Submission (Online)</w:t>
      </w:r>
      <w:r w:rsidR="007D4F7B" w:rsidRPr="007A0A9D">
        <w:rPr>
          <w:rFonts w:asciiTheme="majorHAnsi" w:hAnsiTheme="majorHAnsi" w:cstheme="majorHAnsi"/>
          <w:bCs/>
          <w:color w:val="000000" w:themeColor="text1"/>
          <w:lang w:val="en-US"/>
        </w:rPr>
        <w:tab/>
      </w:r>
      <w:r w:rsidR="007D4F7B" w:rsidRPr="007A0A9D">
        <w:rPr>
          <w:rFonts w:asciiTheme="majorHAnsi" w:hAnsiTheme="majorHAnsi" w:cstheme="majorHAnsi"/>
          <w:bCs/>
          <w:color w:val="000000" w:themeColor="text1"/>
          <w:lang w:val="en-US"/>
        </w:rPr>
        <w:tab/>
      </w:r>
      <w:r w:rsidR="00386F7A" w:rsidRPr="007A0A9D">
        <w:rPr>
          <w:rFonts w:asciiTheme="majorHAnsi" w:hAnsiTheme="majorHAnsi" w:cstheme="majorHAnsi"/>
          <w:bCs/>
          <w:color w:val="000000" w:themeColor="text1"/>
          <w:lang w:val="en-US"/>
        </w:rPr>
        <w:t>15.08.2019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 xml:space="preserve">6. </w:t>
      </w:r>
      <w:r w:rsidR="00386F7A" w:rsidRPr="007A0A9D">
        <w:rPr>
          <w:rFonts w:asciiTheme="majorHAnsi" w:hAnsiTheme="majorHAnsi" w:cstheme="majorHAnsi"/>
          <w:bCs/>
          <w:color w:val="000000" w:themeColor="text1"/>
          <w:lang w:val="en-US"/>
        </w:rPr>
        <w:t>Master Thesis Presentation (Presential</w:t>
      </w:r>
      <w:r w:rsidR="0032614E" w:rsidRPr="007A0A9D">
        <w:rPr>
          <w:rFonts w:asciiTheme="majorHAnsi" w:hAnsiTheme="majorHAnsi" w:cstheme="majorHAnsi"/>
          <w:bCs/>
          <w:color w:val="000000" w:themeColor="text1"/>
          <w:lang w:val="en-US"/>
        </w:rPr>
        <w:t xml:space="preserve"> - Germany</w:t>
      </w:r>
      <w:r w:rsidR="00386F7A" w:rsidRPr="007A0A9D">
        <w:rPr>
          <w:rFonts w:asciiTheme="majorHAnsi" w:hAnsiTheme="majorHAnsi" w:cstheme="majorHAnsi"/>
          <w:bCs/>
          <w:color w:val="000000" w:themeColor="text1"/>
          <w:lang w:val="en-US"/>
        </w:rPr>
        <w:t>)</w:t>
      </w:r>
      <w:r w:rsidR="0051150E" w:rsidRPr="007A0A9D">
        <w:rPr>
          <w:rFonts w:asciiTheme="majorHAnsi" w:hAnsiTheme="majorHAnsi" w:cstheme="majorHAnsi"/>
          <w:bCs/>
          <w:color w:val="000000" w:themeColor="text1"/>
          <w:lang w:val="en-US"/>
        </w:rPr>
        <w:tab/>
        <w:t>03.09.2019</w:t>
      </w:r>
      <w:r w:rsidR="003377ED" w:rsidRPr="007A0A9D">
        <w:rPr>
          <w:rFonts w:asciiTheme="majorHAnsi" w:hAnsiTheme="majorHAnsi" w:cstheme="majorHAnsi"/>
          <w:bCs/>
          <w:color w:val="000000" w:themeColor="text1"/>
          <w:lang w:val="en-US"/>
        </w:rPr>
        <w:br/>
      </w:r>
      <w:r w:rsidRPr="007A0A9D">
        <w:rPr>
          <w:rFonts w:asciiTheme="majorHAnsi" w:hAnsiTheme="majorHAnsi" w:cstheme="majorHAnsi"/>
          <w:bCs/>
          <w:color w:val="000000" w:themeColor="text1"/>
          <w:lang w:val="en-US"/>
        </w:rPr>
        <w:t>7.</w:t>
      </w:r>
      <w:r w:rsidR="00F91B25" w:rsidRPr="007A0A9D">
        <w:rPr>
          <w:rFonts w:asciiTheme="majorHAnsi" w:hAnsiTheme="majorHAnsi" w:cstheme="majorHAnsi"/>
          <w:bCs/>
          <w:color w:val="000000" w:themeColor="text1"/>
          <w:lang w:val="en-US"/>
        </w:rPr>
        <w:t xml:space="preserve"> Graduation Ceremony (Presential</w:t>
      </w:r>
      <w:r w:rsidR="0032614E" w:rsidRPr="007A0A9D">
        <w:rPr>
          <w:rFonts w:asciiTheme="majorHAnsi" w:hAnsiTheme="majorHAnsi" w:cstheme="majorHAnsi"/>
          <w:bCs/>
          <w:color w:val="000000" w:themeColor="text1"/>
          <w:lang w:val="en-US"/>
        </w:rPr>
        <w:t xml:space="preserve"> - Poland</w:t>
      </w:r>
      <w:r w:rsidR="00F91B25" w:rsidRPr="007A0A9D">
        <w:rPr>
          <w:rFonts w:asciiTheme="majorHAnsi" w:hAnsiTheme="majorHAnsi" w:cstheme="majorHAnsi"/>
          <w:bCs/>
          <w:color w:val="000000" w:themeColor="text1"/>
          <w:lang w:val="en-US"/>
        </w:rPr>
        <w:t>)</w:t>
      </w:r>
      <w:r w:rsidR="0051150E" w:rsidRPr="007A0A9D">
        <w:rPr>
          <w:rFonts w:asciiTheme="majorHAnsi" w:hAnsiTheme="majorHAnsi" w:cstheme="majorHAnsi"/>
          <w:bCs/>
          <w:color w:val="000000" w:themeColor="text1"/>
          <w:lang w:val="en-US"/>
        </w:rPr>
        <w:tab/>
        <w:t>09.09.2019</w:t>
      </w:r>
    </w:p>
    <w:p w14:paraId="57930E54" w14:textId="19E54EDF" w:rsidR="00DF0889" w:rsidRPr="007A0A9D" w:rsidRDefault="009B0058" w:rsidP="00753533">
      <w:pPr>
        <w:pStyle w:val="Heading1"/>
        <w:rPr>
          <w:rFonts w:cstheme="majorHAnsi"/>
          <w:sz w:val="22"/>
          <w:szCs w:val="22"/>
        </w:rPr>
      </w:pPr>
      <w:bookmarkStart w:id="24" w:name="_Ref4407653"/>
      <w:bookmarkStart w:id="25" w:name="_Toc4418997"/>
      <w:r w:rsidRPr="007A0A9D">
        <w:rPr>
          <w:rFonts w:cstheme="majorHAnsi"/>
          <w:sz w:val="22"/>
          <w:szCs w:val="22"/>
        </w:rPr>
        <w:t>HYDROLOG</w:t>
      </w:r>
      <w:r w:rsidR="0005703A" w:rsidRPr="007A0A9D">
        <w:rPr>
          <w:rFonts w:cstheme="majorHAnsi"/>
          <w:sz w:val="22"/>
          <w:szCs w:val="22"/>
        </w:rPr>
        <w:t>I</w:t>
      </w:r>
      <w:r w:rsidRPr="007A0A9D">
        <w:rPr>
          <w:rFonts w:cstheme="majorHAnsi"/>
          <w:sz w:val="22"/>
          <w:szCs w:val="22"/>
        </w:rPr>
        <w:t>CAL MODEL</w:t>
      </w:r>
      <w:bookmarkEnd w:id="24"/>
      <w:bookmarkEnd w:id="25"/>
    </w:p>
    <w:p w14:paraId="744A6D12" w14:textId="2B096072" w:rsidR="000F5CF6" w:rsidRPr="007A0A9D" w:rsidRDefault="000D3E19" w:rsidP="00C210D9">
      <w:pPr>
        <w:jc w:val="both"/>
        <w:rPr>
          <w:rFonts w:asciiTheme="majorHAnsi" w:hAnsiTheme="majorHAnsi" w:cstheme="majorHAnsi"/>
          <w:color w:val="000000" w:themeColor="text1"/>
          <w:lang w:val="en-US"/>
        </w:rPr>
      </w:pPr>
      <w:r w:rsidRPr="007A0A9D">
        <w:rPr>
          <w:rFonts w:asciiTheme="majorHAnsi" w:hAnsiTheme="majorHAnsi" w:cstheme="majorHAnsi"/>
          <w:color w:val="000000" w:themeColor="text1"/>
          <w:lang w:val="en-US"/>
        </w:rPr>
        <w:t xml:space="preserve">Flow </w:t>
      </w:r>
      <w:r w:rsidR="009D603E" w:rsidRPr="007A0A9D">
        <w:rPr>
          <w:rFonts w:asciiTheme="majorHAnsi" w:hAnsiTheme="majorHAnsi" w:cstheme="majorHAnsi"/>
          <w:color w:val="000000" w:themeColor="text1"/>
          <w:lang w:val="en-US"/>
        </w:rPr>
        <w:t xml:space="preserve">in the sanitary sewer network </w:t>
      </w:r>
      <w:r w:rsidR="0030544C" w:rsidRPr="007A0A9D">
        <w:rPr>
          <w:rFonts w:asciiTheme="majorHAnsi" w:hAnsiTheme="majorHAnsi" w:cstheme="majorHAnsi"/>
          <w:color w:val="000000" w:themeColor="text1"/>
          <w:lang w:val="en-US"/>
        </w:rPr>
        <w:t xml:space="preserve">can be classified as </w:t>
      </w:r>
      <w:r w:rsidR="00B922ED" w:rsidRPr="007A0A9D">
        <w:rPr>
          <w:rFonts w:asciiTheme="majorHAnsi" w:hAnsiTheme="majorHAnsi" w:cstheme="majorHAnsi"/>
          <w:color w:val="000000" w:themeColor="text1"/>
          <w:lang w:val="en-US"/>
        </w:rPr>
        <w:t>D</w:t>
      </w:r>
      <w:r w:rsidR="0030544C" w:rsidRPr="007A0A9D">
        <w:rPr>
          <w:rFonts w:asciiTheme="majorHAnsi" w:hAnsiTheme="majorHAnsi" w:cstheme="majorHAnsi"/>
          <w:color w:val="000000" w:themeColor="text1"/>
          <w:lang w:val="en-US"/>
        </w:rPr>
        <w:t>ry-</w:t>
      </w:r>
      <w:r w:rsidR="00B922ED" w:rsidRPr="007A0A9D">
        <w:rPr>
          <w:rFonts w:asciiTheme="majorHAnsi" w:hAnsiTheme="majorHAnsi" w:cstheme="majorHAnsi"/>
          <w:color w:val="000000" w:themeColor="text1"/>
          <w:lang w:val="en-US"/>
        </w:rPr>
        <w:t>W</w:t>
      </w:r>
      <w:r w:rsidR="0030544C" w:rsidRPr="007A0A9D">
        <w:rPr>
          <w:rFonts w:asciiTheme="majorHAnsi" w:hAnsiTheme="majorHAnsi" w:cstheme="majorHAnsi"/>
          <w:color w:val="000000" w:themeColor="text1"/>
          <w:lang w:val="en-US"/>
        </w:rPr>
        <w:t xml:space="preserve">eather </w:t>
      </w:r>
      <w:r w:rsidR="00B922ED" w:rsidRPr="007A0A9D">
        <w:rPr>
          <w:rFonts w:asciiTheme="majorHAnsi" w:hAnsiTheme="majorHAnsi" w:cstheme="majorHAnsi"/>
          <w:color w:val="000000" w:themeColor="text1"/>
          <w:lang w:val="en-US"/>
        </w:rPr>
        <w:t>F</w:t>
      </w:r>
      <w:r w:rsidR="0030544C" w:rsidRPr="007A0A9D">
        <w:rPr>
          <w:rFonts w:asciiTheme="majorHAnsi" w:hAnsiTheme="majorHAnsi" w:cstheme="majorHAnsi"/>
          <w:color w:val="000000" w:themeColor="text1"/>
          <w:lang w:val="en-US"/>
        </w:rPr>
        <w:t xml:space="preserve">low (DWF) and </w:t>
      </w:r>
      <w:r w:rsidR="00B922ED" w:rsidRPr="007A0A9D">
        <w:rPr>
          <w:rFonts w:asciiTheme="majorHAnsi" w:hAnsiTheme="majorHAnsi" w:cstheme="majorHAnsi"/>
          <w:color w:val="000000" w:themeColor="text1"/>
          <w:lang w:val="en-US"/>
        </w:rPr>
        <w:t>W</w:t>
      </w:r>
      <w:r w:rsidR="0030544C" w:rsidRPr="007A0A9D">
        <w:rPr>
          <w:rFonts w:asciiTheme="majorHAnsi" w:hAnsiTheme="majorHAnsi" w:cstheme="majorHAnsi"/>
          <w:color w:val="000000" w:themeColor="text1"/>
          <w:lang w:val="en-US"/>
        </w:rPr>
        <w:t>et-</w:t>
      </w:r>
      <w:r w:rsidR="00B922ED" w:rsidRPr="007A0A9D">
        <w:rPr>
          <w:rFonts w:asciiTheme="majorHAnsi" w:hAnsiTheme="majorHAnsi" w:cstheme="majorHAnsi"/>
          <w:color w:val="000000" w:themeColor="text1"/>
          <w:lang w:val="en-US"/>
        </w:rPr>
        <w:t>We</w:t>
      </w:r>
      <w:r w:rsidR="0030544C" w:rsidRPr="007A0A9D">
        <w:rPr>
          <w:rFonts w:asciiTheme="majorHAnsi" w:hAnsiTheme="majorHAnsi" w:cstheme="majorHAnsi"/>
          <w:color w:val="000000" w:themeColor="text1"/>
          <w:lang w:val="en-US"/>
        </w:rPr>
        <w:t xml:space="preserve">ather </w:t>
      </w:r>
      <w:r w:rsidR="00B922ED" w:rsidRPr="007A0A9D">
        <w:rPr>
          <w:rFonts w:asciiTheme="majorHAnsi" w:hAnsiTheme="majorHAnsi" w:cstheme="majorHAnsi"/>
          <w:color w:val="000000" w:themeColor="text1"/>
          <w:lang w:val="en-US"/>
        </w:rPr>
        <w:t>F</w:t>
      </w:r>
      <w:r w:rsidR="0030544C" w:rsidRPr="007A0A9D">
        <w:rPr>
          <w:rFonts w:asciiTheme="majorHAnsi" w:hAnsiTheme="majorHAnsi" w:cstheme="majorHAnsi"/>
          <w:color w:val="000000" w:themeColor="text1"/>
          <w:lang w:val="en-US"/>
        </w:rPr>
        <w:t>low (WWF)</w:t>
      </w:r>
      <w:r w:rsidR="004E4AC6" w:rsidRPr="007A0A9D">
        <w:rPr>
          <w:rFonts w:asciiTheme="majorHAnsi" w:hAnsiTheme="majorHAnsi" w:cstheme="majorHAnsi"/>
          <w:color w:val="000000" w:themeColor="text1"/>
          <w:lang w:val="en-US"/>
        </w:rPr>
        <w:t xml:space="preserve">. </w:t>
      </w:r>
      <w:r w:rsidR="00046000" w:rsidRPr="007A0A9D">
        <w:rPr>
          <w:rFonts w:asciiTheme="majorHAnsi" w:hAnsiTheme="majorHAnsi" w:cstheme="majorHAnsi"/>
          <w:color w:val="000000" w:themeColor="text1"/>
          <w:lang w:val="en-US"/>
        </w:rPr>
        <w:t xml:space="preserve">DWF can be </w:t>
      </w:r>
      <w:r w:rsidR="00332910" w:rsidRPr="007A0A9D">
        <w:rPr>
          <w:rFonts w:asciiTheme="majorHAnsi" w:hAnsiTheme="majorHAnsi" w:cstheme="majorHAnsi"/>
          <w:color w:val="000000" w:themeColor="text1"/>
          <w:lang w:val="en-US"/>
        </w:rPr>
        <w:t xml:space="preserve">further </w:t>
      </w:r>
      <w:r w:rsidR="00046000" w:rsidRPr="007A0A9D">
        <w:rPr>
          <w:rFonts w:asciiTheme="majorHAnsi" w:hAnsiTheme="majorHAnsi" w:cstheme="majorHAnsi"/>
          <w:color w:val="000000" w:themeColor="text1"/>
          <w:lang w:val="en-US"/>
        </w:rPr>
        <w:t xml:space="preserve">divided in two components: 1. </w:t>
      </w:r>
      <w:r w:rsidR="008A7CFD" w:rsidRPr="007A0A9D">
        <w:rPr>
          <w:rFonts w:asciiTheme="majorHAnsi" w:hAnsiTheme="majorHAnsi" w:cstheme="majorHAnsi"/>
          <w:color w:val="000000" w:themeColor="text1"/>
          <w:lang w:val="en-US"/>
        </w:rPr>
        <w:t xml:space="preserve">Base </w:t>
      </w:r>
      <w:r w:rsidR="00B922ED" w:rsidRPr="007A0A9D">
        <w:rPr>
          <w:rFonts w:asciiTheme="majorHAnsi" w:hAnsiTheme="majorHAnsi" w:cstheme="majorHAnsi"/>
          <w:color w:val="000000" w:themeColor="text1"/>
          <w:lang w:val="en-US"/>
        </w:rPr>
        <w:t>W</w:t>
      </w:r>
      <w:r w:rsidR="008A7CFD" w:rsidRPr="007A0A9D">
        <w:rPr>
          <w:rFonts w:asciiTheme="majorHAnsi" w:hAnsiTheme="majorHAnsi" w:cstheme="majorHAnsi"/>
          <w:color w:val="000000" w:themeColor="text1"/>
          <w:lang w:val="en-US"/>
        </w:rPr>
        <w:t xml:space="preserve">aste </w:t>
      </w:r>
      <w:r w:rsidR="00B922ED" w:rsidRPr="007A0A9D">
        <w:rPr>
          <w:rFonts w:asciiTheme="majorHAnsi" w:hAnsiTheme="majorHAnsi" w:cstheme="majorHAnsi"/>
          <w:color w:val="000000" w:themeColor="text1"/>
          <w:lang w:val="en-US"/>
        </w:rPr>
        <w:t>F</w:t>
      </w:r>
      <w:r w:rsidR="008A7CFD" w:rsidRPr="007A0A9D">
        <w:rPr>
          <w:rFonts w:asciiTheme="majorHAnsi" w:hAnsiTheme="majorHAnsi" w:cstheme="majorHAnsi"/>
          <w:color w:val="000000" w:themeColor="text1"/>
          <w:lang w:val="en-US"/>
        </w:rPr>
        <w:t>low</w:t>
      </w:r>
      <w:r w:rsidR="00046000" w:rsidRPr="007A0A9D">
        <w:rPr>
          <w:rFonts w:asciiTheme="majorHAnsi" w:hAnsiTheme="majorHAnsi" w:cstheme="majorHAnsi"/>
          <w:color w:val="000000" w:themeColor="text1"/>
          <w:lang w:val="en-US"/>
        </w:rPr>
        <w:t xml:space="preserve"> (BWF)</w:t>
      </w:r>
      <w:r w:rsidR="00637F6F" w:rsidRPr="007A0A9D">
        <w:rPr>
          <w:rFonts w:asciiTheme="majorHAnsi" w:hAnsiTheme="majorHAnsi" w:cstheme="majorHAnsi"/>
          <w:color w:val="000000" w:themeColor="text1"/>
          <w:lang w:val="en-US"/>
        </w:rPr>
        <w:t xml:space="preserve">: </w:t>
      </w:r>
      <w:r w:rsidR="00FE590C" w:rsidRPr="007A0A9D">
        <w:rPr>
          <w:rFonts w:asciiTheme="majorHAnsi" w:hAnsiTheme="majorHAnsi" w:cstheme="majorHAnsi"/>
          <w:color w:val="000000" w:themeColor="text1"/>
          <w:lang w:val="en-US"/>
        </w:rPr>
        <w:t xml:space="preserve">inflow of </w:t>
      </w:r>
      <w:r w:rsidR="00C351D2" w:rsidRPr="007A0A9D">
        <w:rPr>
          <w:rFonts w:asciiTheme="majorHAnsi" w:hAnsiTheme="majorHAnsi" w:cstheme="majorHAnsi"/>
          <w:color w:val="000000" w:themeColor="text1"/>
          <w:lang w:val="en-US"/>
        </w:rPr>
        <w:t xml:space="preserve">waste water coming from </w:t>
      </w:r>
      <w:r w:rsidR="00FE590C" w:rsidRPr="007A0A9D">
        <w:rPr>
          <w:rFonts w:asciiTheme="majorHAnsi" w:hAnsiTheme="majorHAnsi" w:cstheme="majorHAnsi"/>
          <w:color w:val="000000" w:themeColor="text1"/>
          <w:lang w:val="en-US"/>
        </w:rPr>
        <w:t>households, commercial and industrial sites</w:t>
      </w:r>
      <w:r w:rsidR="00C351D2" w:rsidRPr="007A0A9D">
        <w:rPr>
          <w:rFonts w:asciiTheme="majorHAnsi" w:hAnsiTheme="majorHAnsi" w:cstheme="majorHAnsi"/>
          <w:color w:val="000000" w:themeColor="text1"/>
          <w:lang w:val="en-US"/>
        </w:rPr>
        <w:t>; and 2.</w:t>
      </w:r>
      <w:r w:rsidR="008A7CFD" w:rsidRPr="007A0A9D">
        <w:rPr>
          <w:rFonts w:asciiTheme="majorHAnsi" w:hAnsiTheme="majorHAnsi" w:cstheme="majorHAnsi"/>
          <w:color w:val="000000" w:themeColor="text1"/>
          <w:lang w:val="en-US"/>
        </w:rPr>
        <w:t xml:space="preserve"> Groundwater Infiltration</w:t>
      </w:r>
      <w:r w:rsidR="00C351D2" w:rsidRPr="007A0A9D">
        <w:rPr>
          <w:rFonts w:asciiTheme="majorHAnsi" w:hAnsiTheme="majorHAnsi" w:cstheme="majorHAnsi"/>
          <w:color w:val="000000" w:themeColor="text1"/>
          <w:lang w:val="en-US"/>
        </w:rPr>
        <w:t xml:space="preserve"> (GWI):</w:t>
      </w:r>
      <w:r w:rsidR="00ED4AB7" w:rsidRPr="007A0A9D">
        <w:rPr>
          <w:rFonts w:asciiTheme="majorHAnsi" w:hAnsiTheme="majorHAnsi" w:cstheme="majorHAnsi"/>
          <w:color w:val="000000" w:themeColor="text1"/>
          <w:lang w:val="en-US"/>
        </w:rPr>
        <w:t xml:space="preserve"> Water</w:t>
      </w:r>
      <w:r w:rsidR="007B1133" w:rsidRPr="007A0A9D">
        <w:rPr>
          <w:rFonts w:asciiTheme="majorHAnsi" w:hAnsiTheme="majorHAnsi" w:cstheme="majorHAnsi"/>
          <w:color w:val="000000" w:themeColor="text1"/>
          <w:lang w:val="en-US"/>
        </w:rPr>
        <w:t xml:space="preserve"> </w:t>
      </w:r>
      <w:r w:rsidR="00ED4AB7" w:rsidRPr="007A0A9D">
        <w:rPr>
          <w:rFonts w:asciiTheme="majorHAnsi" w:hAnsiTheme="majorHAnsi" w:cstheme="majorHAnsi"/>
          <w:color w:val="000000" w:themeColor="text1"/>
          <w:lang w:val="en-US"/>
        </w:rPr>
        <w:t xml:space="preserve">from aquifers that infiltrates </w:t>
      </w:r>
      <w:r w:rsidR="00266A72" w:rsidRPr="007A0A9D">
        <w:rPr>
          <w:rFonts w:asciiTheme="majorHAnsi" w:hAnsiTheme="majorHAnsi" w:cstheme="majorHAnsi"/>
          <w:color w:val="000000" w:themeColor="text1"/>
          <w:lang w:val="en-US"/>
        </w:rPr>
        <w:t>into</w:t>
      </w:r>
      <w:r w:rsidR="007B1133" w:rsidRPr="007A0A9D">
        <w:rPr>
          <w:rFonts w:asciiTheme="majorHAnsi" w:hAnsiTheme="majorHAnsi" w:cstheme="majorHAnsi"/>
          <w:color w:val="000000" w:themeColor="text1"/>
          <w:lang w:val="en-US"/>
        </w:rPr>
        <w:t xml:space="preserve"> </w:t>
      </w:r>
      <w:r w:rsidR="00637F6F" w:rsidRPr="007A0A9D">
        <w:rPr>
          <w:rFonts w:asciiTheme="majorHAnsi" w:hAnsiTheme="majorHAnsi" w:cstheme="majorHAnsi"/>
          <w:color w:val="000000" w:themeColor="text1"/>
          <w:lang w:val="en-US"/>
        </w:rPr>
        <w:t xml:space="preserve">the network thought </w:t>
      </w:r>
      <w:r w:rsidR="00C210D9" w:rsidRPr="007A0A9D">
        <w:rPr>
          <w:rFonts w:asciiTheme="majorHAnsi" w:hAnsiTheme="majorHAnsi" w:cstheme="majorHAnsi"/>
          <w:color w:val="000000" w:themeColor="text1"/>
          <w:lang w:val="en-US"/>
        </w:rPr>
        <w:t xml:space="preserve">defects such as </w:t>
      </w:r>
      <w:r w:rsidR="00637F6F" w:rsidRPr="007A0A9D">
        <w:rPr>
          <w:rFonts w:asciiTheme="majorHAnsi" w:hAnsiTheme="majorHAnsi" w:cstheme="majorHAnsi"/>
          <w:color w:val="000000" w:themeColor="text1"/>
          <w:lang w:val="en-US"/>
        </w:rPr>
        <w:t>pipe cracks and leaky joints</w:t>
      </w:r>
      <w:r w:rsidR="00D91CCD">
        <w:rPr>
          <w:rFonts w:asciiTheme="majorHAnsi" w:hAnsiTheme="majorHAnsi" w:cstheme="majorHAnsi"/>
          <w:color w:val="000000" w:themeColor="text1"/>
          <w:lang w:val="en-US"/>
        </w:rPr>
        <w:fldChar w:fldCharType="begin" w:fldLock="1"/>
      </w:r>
      <w:r w:rsidR="005F7BD3">
        <w:rPr>
          <w:rFonts w:asciiTheme="majorHAnsi" w:hAnsiTheme="majorHAnsi" w:cstheme="majorHAnsi"/>
          <w:color w:val="000000" w:themeColor="text1"/>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D91CCD">
        <w:rPr>
          <w:rFonts w:asciiTheme="majorHAnsi" w:hAnsiTheme="majorHAnsi" w:cstheme="majorHAnsi"/>
          <w:color w:val="000000" w:themeColor="text1"/>
          <w:lang w:val="en-US"/>
        </w:rPr>
        <w:fldChar w:fldCharType="separate"/>
      </w:r>
      <w:r w:rsidR="00317616" w:rsidRPr="00317616">
        <w:rPr>
          <w:rFonts w:asciiTheme="majorHAnsi" w:hAnsiTheme="majorHAnsi" w:cstheme="majorHAnsi"/>
          <w:noProof/>
          <w:color w:val="000000" w:themeColor="text1"/>
          <w:lang w:val="en-US"/>
        </w:rPr>
        <w:t>[1]</w:t>
      </w:r>
      <w:r w:rsidR="00D91CCD">
        <w:rPr>
          <w:rFonts w:asciiTheme="majorHAnsi" w:hAnsiTheme="majorHAnsi" w:cstheme="majorHAnsi"/>
          <w:color w:val="000000" w:themeColor="text1"/>
          <w:lang w:val="en-US"/>
        </w:rPr>
        <w:fldChar w:fldCharType="end"/>
      </w:r>
      <w:r w:rsidR="00637F6F" w:rsidRPr="007A0A9D">
        <w:rPr>
          <w:rFonts w:asciiTheme="majorHAnsi" w:hAnsiTheme="majorHAnsi" w:cstheme="majorHAnsi"/>
          <w:color w:val="000000" w:themeColor="text1"/>
          <w:lang w:val="en-US"/>
        </w:rPr>
        <w:t>.</w:t>
      </w:r>
      <w:r w:rsidR="00B04F2E" w:rsidRPr="007A0A9D">
        <w:rPr>
          <w:rFonts w:asciiTheme="majorHAnsi" w:hAnsiTheme="majorHAnsi" w:cstheme="majorHAnsi"/>
          <w:color w:val="000000" w:themeColor="text1"/>
          <w:lang w:val="en-US"/>
        </w:rPr>
        <w:t xml:space="preserve"> </w:t>
      </w:r>
    </w:p>
    <w:p w14:paraId="58F0CA92" w14:textId="1937A79E" w:rsidR="00613876" w:rsidRPr="007A0A9D" w:rsidRDefault="00613876" w:rsidP="00C210D9">
      <w:pPr>
        <w:jc w:val="both"/>
        <w:rPr>
          <w:rFonts w:asciiTheme="majorHAnsi" w:hAnsiTheme="majorHAnsi" w:cstheme="majorHAnsi"/>
          <w:color w:val="000000" w:themeColor="text1"/>
          <w:lang w:val="en-US"/>
        </w:rPr>
      </w:pPr>
      <w:r w:rsidRPr="007A0A9D">
        <w:rPr>
          <w:rFonts w:asciiTheme="majorHAnsi" w:hAnsiTheme="majorHAnsi" w:cstheme="majorHAnsi"/>
          <w:color w:val="000000" w:themeColor="text1"/>
          <w:lang w:val="en-US"/>
        </w:rPr>
        <w:lastRenderedPageBreak/>
        <w:t xml:space="preserve">The </w:t>
      </w:r>
      <w:r w:rsidR="00DC68F0" w:rsidRPr="007A0A9D">
        <w:rPr>
          <w:rFonts w:asciiTheme="majorHAnsi" w:hAnsiTheme="majorHAnsi" w:cstheme="majorHAnsi"/>
          <w:color w:val="000000" w:themeColor="text1"/>
          <w:lang w:val="en-US"/>
        </w:rPr>
        <w:t>choice of</w:t>
      </w:r>
      <w:r w:rsidRPr="007A0A9D">
        <w:rPr>
          <w:rFonts w:asciiTheme="majorHAnsi" w:hAnsiTheme="majorHAnsi" w:cstheme="majorHAnsi"/>
          <w:color w:val="000000" w:themeColor="text1"/>
          <w:lang w:val="en-US"/>
        </w:rPr>
        <w:t xml:space="preserve"> the hydrological model in this study aims </w:t>
      </w:r>
      <w:r w:rsidR="00DC68F0" w:rsidRPr="007A0A9D">
        <w:rPr>
          <w:rFonts w:asciiTheme="majorHAnsi" w:hAnsiTheme="majorHAnsi" w:cstheme="majorHAnsi"/>
          <w:color w:val="000000" w:themeColor="text1"/>
          <w:lang w:val="en-US"/>
        </w:rPr>
        <w:t xml:space="preserve">the representation of </w:t>
      </w:r>
      <w:r w:rsidR="00332910" w:rsidRPr="007A0A9D">
        <w:rPr>
          <w:rFonts w:asciiTheme="majorHAnsi" w:hAnsiTheme="majorHAnsi" w:cstheme="majorHAnsi"/>
          <w:color w:val="000000" w:themeColor="text1"/>
          <w:lang w:val="en-US"/>
        </w:rPr>
        <w:t>RDII</w:t>
      </w:r>
      <w:r w:rsidR="007E1DA7">
        <w:rPr>
          <w:rFonts w:asciiTheme="majorHAnsi" w:hAnsiTheme="majorHAnsi" w:cstheme="majorHAnsi"/>
          <w:color w:val="000000" w:themeColor="text1"/>
          <w:lang w:val="en-US"/>
        </w:rPr>
        <w:t>,</w:t>
      </w:r>
      <w:r w:rsidR="00332910" w:rsidRPr="007A0A9D">
        <w:rPr>
          <w:rFonts w:asciiTheme="majorHAnsi" w:hAnsiTheme="majorHAnsi" w:cstheme="majorHAnsi"/>
          <w:color w:val="000000" w:themeColor="text1"/>
          <w:lang w:val="en-US"/>
        </w:rPr>
        <w:t xml:space="preserve"> which is the </w:t>
      </w:r>
      <w:r w:rsidR="00DC68F0" w:rsidRPr="007A0A9D">
        <w:rPr>
          <w:rFonts w:asciiTheme="majorHAnsi" w:hAnsiTheme="majorHAnsi" w:cstheme="majorHAnsi"/>
          <w:color w:val="000000" w:themeColor="text1"/>
          <w:lang w:val="en-US"/>
        </w:rPr>
        <w:t xml:space="preserve">incremental </w:t>
      </w:r>
      <w:r w:rsidR="007A1998" w:rsidRPr="007A0A9D">
        <w:rPr>
          <w:rFonts w:asciiTheme="majorHAnsi" w:hAnsiTheme="majorHAnsi" w:cstheme="majorHAnsi"/>
          <w:color w:val="000000" w:themeColor="text1"/>
          <w:lang w:val="en-US"/>
        </w:rPr>
        <w:t>flow into the sanitary sewer system cause</w:t>
      </w:r>
      <w:r w:rsidR="00CE4F3E" w:rsidRPr="007A0A9D">
        <w:rPr>
          <w:rFonts w:asciiTheme="majorHAnsi" w:hAnsiTheme="majorHAnsi" w:cstheme="majorHAnsi"/>
          <w:color w:val="000000" w:themeColor="text1"/>
          <w:lang w:val="en-US"/>
        </w:rPr>
        <w:t>d</w:t>
      </w:r>
      <w:r w:rsidR="007A1998" w:rsidRPr="007A0A9D">
        <w:rPr>
          <w:rFonts w:asciiTheme="majorHAnsi" w:hAnsiTheme="majorHAnsi" w:cstheme="majorHAnsi"/>
          <w:color w:val="000000" w:themeColor="text1"/>
          <w:lang w:val="en-US"/>
        </w:rPr>
        <w:t xml:space="preserve"> by </w:t>
      </w:r>
      <w:r w:rsidR="008F51EF">
        <w:rPr>
          <w:rFonts w:asciiTheme="majorHAnsi" w:hAnsiTheme="majorHAnsi" w:cstheme="majorHAnsi"/>
          <w:color w:val="000000" w:themeColor="text1"/>
          <w:lang w:val="en-US"/>
        </w:rPr>
        <w:t>precipitation</w:t>
      </w:r>
      <w:r w:rsidR="007A1998" w:rsidRPr="007A0A9D">
        <w:rPr>
          <w:rFonts w:asciiTheme="majorHAnsi" w:hAnsiTheme="majorHAnsi" w:cstheme="majorHAnsi"/>
          <w:color w:val="000000" w:themeColor="text1"/>
          <w:lang w:val="en-US"/>
        </w:rPr>
        <w:t xml:space="preserve"> (rainfall or snowmelt). </w:t>
      </w:r>
      <w:r w:rsidR="007A0A9D" w:rsidRPr="007A0A9D">
        <w:rPr>
          <w:rFonts w:asciiTheme="majorHAnsi" w:hAnsiTheme="majorHAnsi" w:cstheme="majorHAnsi"/>
          <w:color w:val="000000" w:themeColor="text1"/>
          <w:lang w:val="en-US"/>
        </w:rPr>
        <w:fldChar w:fldCharType="begin"/>
      </w:r>
      <w:r w:rsidR="007A0A9D" w:rsidRPr="007A0A9D">
        <w:rPr>
          <w:rFonts w:asciiTheme="majorHAnsi" w:hAnsiTheme="majorHAnsi" w:cstheme="majorHAnsi"/>
          <w:color w:val="000000" w:themeColor="text1"/>
          <w:lang w:val="en-US"/>
        </w:rPr>
        <w:instrText xml:space="preserve"> REF _Ref4487623 \h  \* MERGEFORMAT </w:instrText>
      </w:r>
      <w:r w:rsidR="007A0A9D" w:rsidRPr="007A0A9D">
        <w:rPr>
          <w:rFonts w:asciiTheme="majorHAnsi" w:hAnsiTheme="majorHAnsi" w:cstheme="majorHAnsi"/>
          <w:color w:val="000000" w:themeColor="text1"/>
          <w:lang w:val="en-US"/>
        </w:rPr>
      </w:r>
      <w:r w:rsidR="007A0A9D" w:rsidRPr="007A0A9D">
        <w:rPr>
          <w:rFonts w:asciiTheme="majorHAnsi" w:hAnsiTheme="majorHAnsi" w:cstheme="majorHAnsi"/>
          <w:color w:val="000000" w:themeColor="text1"/>
          <w:lang w:val="en-US"/>
        </w:rPr>
        <w:fldChar w:fldCharType="separate"/>
      </w:r>
      <w:r w:rsidR="007A0A9D" w:rsidRPr="007A0A9D">
        <w:rPr>
          <w:rFonts w:asciiTheme="majorHAnsi" w:hAnsiTheme="majorHAnsi" w:cstheme="majorHAnsi"/>
          <w:color w:val="000000" w:themeColor="text1"/>
          <w:lang w:val="en-US"/>
        </w:rPr>
        <w:t xml:space="preserve">Figure </w:t>
      </w:r>
      <w:r w:rsidR="007A0A9D" w:rsidRPr="007A0A9D">
        <w:rPr>
          <w:rFonts w:asciiTheme="majorHAnsi" w:hAnsiTheme="majorHAnsi" w:cstheme="majorHAnsi"/>
          <w:noProof/>
          <w:color w:val="000000" w:themeColor="text1"/>
          <w:lang w:val="en-US"/>
        </w:rPr>
        <w:t>3</w:t>
      </w:r>
      <w:r w:rsidR="007A0A9D" w:rsidRPr="007A0A9D">
        <w:rPr>
          <w:rFonts w:asciiTheme="majorHAnsi" w:hAnsiTheme="majorHAnsi" w:cstheme="majorHAnsi"/>
          <w:color w:val="000000" w:themeColor="text1"/>
          <w:lang w:val="en-US"/>
        </w:rPr>
        <w:fldChar w:fldCharType="end"/>
      </w:r>
      <w:r w:rsidR="00606AB2" w:rsidRPr="007A0A9D">
        <w:rPr>
          <w:rFonts w:asciiTheme="majorHAnsi" w:hAnsiTheme="majorHAnsi" w:cstheme="majorHAnsi"/>
          <w:color w:val="000000" w:themeColor="text1"/>
          <w:lang w:val="en-US"/>
        </w:rPr>
        <w:t xml:space="preserve"> shows </w:t>
      </w:r>
      <w:r w:rsidR="00930ED1" w:rsidRPr="007A0A9D">
        <w:rPr>
          <w:rFonts w:asciiTheme="majorHAnsi" w:hAnsiTheme="majorHAnsi" w:cstheme="majorHAnsi"/>
          <w:color w:val="000000" w:themeColor="text1"/>
          <w:lang w:val="en-US"/>
        </w:rPr>
        <w:t xml:space="preserve">the typical characteristics of </w:t>
      </w:r>
      <w:r w:rsidR="00D7263E" w:rsidRPr="007A0A9D">
        <w:rPr>
          <w:rFonts w:asciiTheme="majorHAnsi" w:hAnsiTheme="majorHAnsi" w:cstheme="majorHAnsi"/>
          <w:color w:val="000000" w:themeColor="text1"/>
          <w:lang w:val="en-US"/>
        </w:rPr>
        <w:t xml:space="preserve">different components of sanitary sewer flow. </w:t>
      </w:r>
      <w:r w:rsidR="00F65E79" w:rsidRPr="007A0A9D">
        <w:rPr>
          <w:rFonts w:asciiTheme="majorHAnsi" w:hAnsiTheme="majorHAnsi" w:cstheme="majorHAnsi"/>
          <w:color w:val="000000" w:themeColor="text1"/>
          <w:lang w:val="en-US"/>
        </w:rPr>
        <w:t xml:space="preserve">RDII </w:t>
      </w:r>
      <w:r w:rsidR="0066529E" w:rsidRPr="007A0A9D">
        <w:rPr>
          <w:rFonts w:asciiTheme="majorHAnsi" w:hAnsiTheme="majorHAnsi" w:cstheme="majorHAnsi"/>
          <w:color w:val="000000" w:themeColor="text1"/>
          <w:lang w:val="en-US"/>
        </w:rPr>
        <w:t>need</w:t>
      </w:r>
      <w:r w:rsidR="00F65E79" w:rsidRPr="007A0A9D">
        <w:rPr>
          <w:rFonts w:asciiTheme="majorHAnsi" w:hAnsiTheme="majorHAnsi" w:cstheme="majorHAnsi"/>
          <w:color w:val="000000" w:themeColor="text1"/>
          <w:lang w:val="en-US"/>
        </w:rPr>
        <w:t>s</w:t>
      </w:r>
      <w:r w:rsidR="0066529E" w:rsidRPr="007A0A9D">
        <w:rPr>
          <w:rFonts w:asciiTheme="majorHAnsi" w:hAnsiTheme="majorHAnsi" w:cstheme="majorHAnsi"/>
          <w:color w:val="000000" w:themeColor="text1"/>
          <w:lang w:val="en-US"/>
        </w:rPr>
        <w:t xml:space="preserve"> to be first </w:t>
      </w:r>
      <w:r w:rsidR="00331C04" w:rsidRPr="007A0A9D">
        <w:rPr>
          <w:rFonts w:asciiTheme="majorHAnsi" w:hAnsiTheme="majorHAnsi" w:cstheme="majorHAnsi"/>
          <w:color w:val="000000" w:themeColor="text1"/>
          <w:lang w:val="en-US"/>
        </w:rPr>
        <w:t>separated from DWF</w:t>
      </w:r>
      <w:r w:rsidR="0066529E" w:rsidRPr="007A0A9D">
        <w:rPr>
          <w:rFonts w:asciiTheme="majorHAnsi" w:hAnsiTheme="majorHAnsi" w:cstheme="majorHAnsi"/>
          <w:color w:val="000000" w:themeColor="text1"/>
          <w:lang w:val="en-US"/>
        </w:rPr>
        <w:t xml:space="preserve"> </w:t>
      </w:r>
      <w:r w:rsidR="005135CA" w:rsidRPr="007A0A9D">
        <w:rPr>
          <w:rFonts w:asciiTheme="majorHAnsi" w:hAnsiTheme="majorHAnsi" w:cstheme="majorHAnsi"/>
          <w:color w:val="000000" w:themeColor="text1"/>
          <w:lang w:val="en-US"/>
        </w:rPr>
        <w:t xml:space="preserve">when processing raw data coming from flow meters. </w:t>
      </w:r>
      <w:r w:rsidR="00F65E79" w:rsidRPr="007A0A9D">
        <w:rPr>
          <w:rFonts w:asciiTheme="majorHAnsi" w:hAnsiTheme="majorHAnsi" w:cstheme="majorHAnsi"/>
          <w:color w:val="000000" w:themeColor="text1"/>
          <w:lang w:val="en-US"/>
        </w:rPr>
        <w:t xml:space="preserve">More about the methods to </w:t>
      </w:r>
      <w:r w:rsidR="00B938D6" w:rsidRPr="007A0A9D">
        <w:rPr>
          <w:rFonts w:asciiTheme="majorHAnsi" w:hAnsiTheme="majorHAnsi" w:cstheme="majorHAnsi"/>
          <w:color w:val="000000" w:themeColor="text1"/>
          <w:lang w:val="en-US"/>
        </w:rPr>
        <w:t xml:space="preserve">separate the components </w:t>
      </w:r>
      <w:r w:rsidR="00E20495" w:rsidRPr="007A0A9D">
        <w:rPr>
          <w:rFonts w:asciiTheme="majorHAnsi" w:hAnsiTheme="majorHAnsi" w:cstheme="majorHAnsi"/>
          <w:color w:val="000000" w:themeColor="text1"/>
          <w:lang w:val="en-US"/>
        </w:rPr>
        <w:t xml:space="preserve">are discussed on section </w:t>
      </w:r>
      <w:r w:rsidR="00C01DFB" w:rsidRPr="007A0A9D">
        <w:rPr>
          <w:rFonts w:asciiTheme="majorHAnsi" w:hAnsiTheme="majorHAnsi" w:cstheme="majorHAnsi"/>
          <w:color w:val="000000" w:themeColor="text1"/>
          <w:lang w:val="en-US"/>
        </w:rPr>
        <w:fldChar w:fldCharType="begin"/>
      </w:r>
      <w:r w:rsidR="00C01DFB" w:rsidRPr="007A0A9D">
        <w:rPr>
          <w:rFonts w:asciiTheme="majorHAnsi" w:hAnsiTheme="majorHAnsi" w:cstheme="majorHAnsi"/>
          <w:color w:val="000000" w:themeColor="text1"/>
          <w:lang w:val="en-US"/>
        </w:rPr>
        <w:instrText xml:space="preserve"> REF _Ref4428128 \r \h </w:instrText>
      </w:r>
      <w:r w:rsidR="007A0A9D" w:rsidRPr="007A0A9D">
        <w:rPr>
          <w:rFonts w:asciiTheme="majorHAnsi" w:hAnsiTheme="majorHAnsi" w:cstheme="majorHAnsi"/>
          <w:color w:val="000000" w:themeColor="text1"/>
          <w:lang w:val="en-US"/>
        </w:rPr>
        <w:instrText xml:space="preserve"> \* MERGEFORMAT </w:instrText>
      </w:r>
      <w:r w:rsidR="00C01DFB" w:rsidRPr="007A0A9D">
        <w:rPr>
          <w:rFonts w:asciiTheme="majorHAnsi" w:hAnsiTheme="majorHAnsi" w:cstheme="majorHAnsi"/>
          <w:color w:val="000000" w:themeColor="text1"/>
          <w:lang w:val="en-US"/>
        </w:rPr>
      </w:r>
      <w:r w:rsidR="00C01DFB" w:rsidRPr="007A0A9D">
        <w:rPr>
          <w:rFonts w:asciiTheme="majorHAnsi" w:hAnsiTheme="majorHAnsi" w:cstheme="majorHAnsi"/>
          <w:color w:val="000000" w:themeColor="text1"/>
          <w:lang w:val="en-US"/>
        </w:rPr>
        <w:fldChar w:fldCharType="separate"/>
      </w:r>
      <w:r w:rsidR="00C01DFB" w:rsidRPr="007A0A9D">
        <w:rPr>
          <w:rFonts w:asciiTheme="majorHAnsi" w:hAnsiTheme="majorHAnsi" w:cstheme="majorHAnsi"/>
          <w:color w:val="000000" w:themeColor="text1"/>
          <w:lang w:val="en-US"/>
        </w:rPr>
        <w:t>4.2</w:t>
      </w:r>
      <w:r w:rsidR="00C01DFB" w:rsidRPr="007A0A9D">
        <w:rPr>
          <w:rFonts w:asciiTheme="majorHAnsi" w:hAnsiTheme="majorHAnsi" w:cstheme="majorHAnsi"/>
          <w:color w:val="000000" w:themeColor="text1"/>
          <w:lang w:val="en-US"/>
        </w:rPr>
        <w:fldChar w:fldCharType="end"/>
      </w:r>
      <w:r w:rsidR="00C01DFB" w:rsidRPr="007A0A9D">
        <w:rPr>
          <w:rFonts w:asciiTheme="majorHAnsi" w:hAnsiTheme="majorHAnsi" w:cstheme="majorHAnsi"/>
          <w:color w:val="000000" w:themeColor="text1"/>
          <w:lang w:val="en-US"/>
        </w:rPr>
        <w:t>.</w:t>
      </w:r>
    </w:p>
    <w:p w14:paraId="42FDA549" w14:textId="77777777" w:rsidR="001A65C4" w:rsidRDefault="005F1831" w:rsidP="001A65C4">
      <w:pPr>
        <w:keepNext/>
        <w:jc w:val="both"/>
      </w:pPr>
      <w:r>
        <w:rPr>
          <w:noProof/>
        </w:rPr>
        <w:drawing>
          <wp:inline distT="0" distB="0" distL="0" distR="0" wp14:anchorId="7FC13016" wp14:editId="10D30FF4">
            <wp:extent cx="5459104" cy="3712384"/>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77964" cy="3725210"/>
                    </a:xfrm>
                    <a:prstGeom prst="rect">
                      <a:avLst/>
                    </a:prstGeom>
                  </pic:spPr>
                </pic:pic>
              </a:graphicData>
            </a:graphic>
          </wp:inline>
        </w:drawing>
      </w:r>
    </w:p>
    <w:p w14:paraId="559B7A1F" w14:textId="40EC96D2" w:rsidR="00B04F2E" w:rsidRPr="00DE2F3D" w:rsidRDefault="001A65C4" w:rsidP="00DE2F3D">
      <w:pPr>
        <w:pStyle w:val="Caption"/>
        <w:jc w:val="center"/>
        <w:rPr>
          <w:rFonts w:asciiTheme="majorHAnsi" w:hAnsiTheme="majorHAnsi" w:cstheme="majorHAnsi"/>
          <w:color w:val="000000" w:themeColor="text1"/>
          <w:lang w:val="en-US"/>
        </w:rPr>
      </w:pPr>
      <w:bookmarkStart w:id="26" w:name="_Ref4487623"/>
      <w:r w:rsidRPr="00DE2F3D">
        <w:rPr>
          <w:rFonts w:asciiTheme="majorHAnsi" w:hAnsiTheme="majorHAnsi" w:cstheme="majorHAnsi"/>
          <w:color w:val="000000" w:themeColor="text1"/>
          <w:lang w:val="en-US"/>
        </w:rPr>
        <w:t xml:space="preserve">Figure </w:t>
      </w:r>
      <w:r w:rsidRPr="00DE2F3D">
        <w:rPr>
          <w:rFonts w:asciiTheme="majorHAnsi" w:hAnsiTheme="majorHAnsi" w:cstheme="majorHAnsi"/>
          <w:color w:val="000000" w:themeColor="text1"/>
        </w:rPr>
        <w:fldChar w:fldCharType="begin"/>
      </w:r>
      <w:r w:rsidRPr="00DE2F3D">
        <w:rPr>
          <w:rFonts w:asciiTheme="majorHAnsi" w:hAnsiTheme="majorHAnsi" w:cstheme="majorHAnsi"/>
          <w:color w:val="000000" w:themeColor="text1"/>
          <w:lang w:val="en-US"/>
        </w:rPr>
        <w:instrText xml:space="preserve"> SEQ Figure \* ARABIC </w:instrText>
      </w:r>
      <w:r w:rsidRPr="00DE2F3D">
        <w:rPr>
          <w:rFonts w:asciiTheme="majorHAnsi" w:hAnsiTheme="majorHAnsi" w:cstheme="majorHAnsi"/>
          <w:color w:val="000000" w:themeColor="text1"/>
        </w:rPr>
        <w:fldChar w:fldCharType="separate"/>
      </w:r>
      <w:r w:rsidRPr="00DE2F3D">
        <w:rPr>
          <w:rFonts w:asciiTheme="majorHAnsi" w:hAnsiTheme="majorHAnsi" w:cstheme="majorHAnsi"/>
          <w:noProof/>
          <w:color w:val="000000" w:themeColor="text1"/>
          <w:lang w:val="en-US"/>
        </w:rPr>
        <w:t>3</w:t>
      </w:r>
      <w:r w:rsidRPr="00DE2F3D">
        <w:rPr>
          <w:rFonts w:asciiTheme="majorHAnsi" w:hAnsiTheme="majorHAnsi" w:cstheme="majorHAnsi"/>
          <w:color w:val="000000" w:themeColor="text1"/>
        </w:rPr>
        <w:fldChar w:fldCharType="end"/>
      </w:r>
      <w:bookmarkEnd w:id="26"/>
      <w:r w:rsidRPr="00DE2F3D">
        <w:rPr>
          <w:rFonts w:asciiTheme="majorHAnsi" w:hAnsiTheme="majorHAnsi" w:cstheme="majorHAnsi"/>
          <w:color w:val="000000" w:themeColor="text1"/>
          <w:lang w:val="en-US"/>
        </w:rPr>
        <w:t xml:space="preserve">: </w:t>
      </w:r>
      <w:r w:rsidR="00CF2961" w:rsidRPr="00DE2F3D">
        <w:rPr>
          <w:rFonts w:asciiTheme="majorHAnsi" w:hAnsiTheme="majorHAnsi" w:cstheme="majorHAnsi"/>
          <w:color w:val="000000" w:themeColor="text1"/>
          <w:lang w:val="en-US"/>
        </w:rPr>
        <w:t>Components of wet-weather wastewater flow</w:t>
      </w:r>
      <w:r w:rsidR="00DE2F3D" w:rsidRPr="00DE2F3D">
        <w:rPr>
          <w:rFonts w:asciiTheme="majorHAnsi" w:hAnsiTheme="majorHAnsi" w:cstheme="majorHAnsi"/>
          <w:color w:val="000000" w:themeColor="text1"/>
          <w:lang w:val="en-US"/>
        </w:rPr>
        <w:t xml:space="preserve"> </w:t>
      </w:r>
      <w:r w:rsidR="00DE2F3D" w:rsidRPr="00DE2F3D">
        <w:rPr>
          <w:rFonts w:asciiTheme="majorHAnsi" w:hAnsiTheme="majorHAnsi" w:cstheme="majorHAnsi"/>
          <w:color w:val="000000" w:themeColor="text1"/>
          <w:lang w:val="en-US"/>
        </w:rPr>
        <w:fldChar w:fldCharType="begin" w:fldLock="1"/>
      </w:r>
      <w:r w:rsidR="005F7BD3">
        <w:rPr>
          <w:rFonts w:asciiTheme="majorHAnsi" w:hAnsiTheme="majorHAnsi" w:cstheme="majorHAnsi"/>
          <w:color w:val="000000" w:themeColor="text1"/>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DE2F3D" w:rsidRPr="00DE2F3D">
        <w:rPr>
          <w:rFonts w:asciiTheme="majorHAnsi" w:hAnsiTheme="majorHAnsi" w:cstheme="majorHAnsi"/>
          <w:color w:val="000000" w:themeColor="text1"/>
          <w:lang w:val="en-US"/>
        </w:rPr>
        <w:fldChar w:fldCharType="separate"/>
      </w:r>
      <w:r w:rsidR="00317616" w:rsidRPr="00317616">
        <w:rPr>
          <w:rFonts w:asciiTheme="majorHAnsi" w:hAnsiTheme="majorHAnsi" w:cstheme="majorHAnsi"/>
          <w:i w:val="0"/>
          <w:noProof/>
          <w:color w:val="000000" w:themeColor="text1"/>
          <w:lang w:val="en-US"/>
        </w:rPr>
        <w:t>[1]</w:t>
      </w:r>
      <w:r w:rsidR="00DE2F3D" w:rsidRPr="00DE2F3D">
        <w:rPr>
          <w:rFonts w:asciiTheme="majorHAnsi" w:hAnsiTheme="majorHAnsi" w:cstheme="majorHAnsi"/>
          <w:color w:val="000000" w:themeColor="text1"/>
          <w:lang w:val="en-US"/>
        </w:rPr>
        <w:fldChar w:fldCharType="end"/>
      </w:r>
    </w:p>
    <w:p w14:paraId="42F27D04" w14:textId="56573EBB" w:rsidR="005D0785" w:rsidRDefault="005D0785" w:rsidP="00753533">
      <w:pPr>
        <w:rPr>
          <w:lang w:val="en-US"/>
        </w:rPr>
      </w:pPr>
    </w:p>
    <w:p w14:paraId="6C0E6B17" w14:textId="5855359D" w:rsidR="005D0785" w:rsidRDefault="005D0785" w:rsidP="00753533">
      <w:pPr>
        <w:rPr>
          <w:lang w:val="en-US"/>
        </w:rPr>
      </w:pPr>
    </w:p>
    <w:p w14:paraId="72F052A9" w14:textId="3FEBAD40" w:rsidR="003865CF" w:rsidRDefault="001F7828" w:rsidP="00753533">
      <w:pPr>
        <w:rPr>
          <w:lang w:val="en-US"/>
        </w:rPr>
      </w:pPr>
      <w:r w:rsidRPr="001F7828">
        <w:rPr>
          <w:noProof/>
          <w:lang w:val="en-US"/>
        </w:rPr>
        <w:lastRenderedPageBreak/>
        <w:drawing>
          <wp:inline distT="0" distB="0" distL="0" distR="0" wp14:anchorId="303DD158" wp14:editId="0F516065">
            <wp:extent cx="5731510" cy="36601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660140"/>
                    </a:xfrm>
                    <a:prstGeom prst="rect">
                      <a:avLst/>
                    </a:prstGeom>
                  </pic:spPr>
                </pic:pic>
              </a:graphicData>
            </a:graphic>
          </wp:inline>
        </w:drawing>
      </w:r>
    </w:p>
    <w:p w14:paraId="4F6250AF" w14:textId="77777777" w:rsidR="001F7828" w:rsidRDefault="001F7828" w:rsidP="00753533">
      <w:pPr>
        <w:rPr>
          <w:lang w:val="en-US"/>
        </w:rPr>
      </w:pPr>
    </w:p>
    <w:p w14:paraId="707792C6" w14:textId="7E276F0B" w:rsidR="00F96FC7" w:rsidRPr="009A55C4" w:rsidRDefault="00EF00BA" w:rsidP="009A55C4">
      <w:pPr>
        <w:pStyle w:val="Heading2"/>
      </w:pPr>
      <w:bookmarkStart w:id="27" w:name="_Toc4418998"/>
      <w:bookmarkStart w:id="28" w:name="_Ref7958343"/>
      <w:r w:rsidRPr="009A55C4">
        <w:t xml:space="preserve">Methods to Quantify </w:t>
      </w:r>
      <w:r w:rsidR="00F264AA" w:rsidRPr="009A55C4">
        <w:t>Rainfall Dependent Infiltration and Inflow</w:t>
      </w:r>
      <w:bookmarkEnd w:id="27"/>
      <w:bookmarkEnd w:id="28"/>
    </w:p>
    <w:p w14:paraId="246CBD4E" w14:textId="77777777" w:rsidR="000E31B7" w:rsidRDefault="00F62C8B" w:rsidP="00B00C6A">
      <w:pPr>
        <w:jc w:val="both"/>
        <w:rPr>
          <w:rFonts w:asciiTheme="majorHAnsi" w:hAnsiTheme="majorHAnsi" w:cstheme="majorHAnsi"/>
          <w:lang w:val="en-US"/>
        </w:rPr>
      </w:pPr>
      <w:r>
        <w:rPr>
          <w:rFonts w:asciiTheme="majorHAnsi" w:hAnsiTheme="majorHAnsi" w:cstheme="majorHAnsi"/>
          <w:lang w:val="en-US"/>
        </w:rPr>
        <w:t xml:space="preserve">As mentioned on section </w:t>
      </w:r>
      <w:r w:rsidRPr="00F62C8B">
        <w:rPr>
          <w:rFonts w:asciiTheme="majorHAnsi" w:hAnsiTheme="majorHAnsi" w:cstheme="majorHAnsi"/>
          <w:highlight w:val="yellow"/>
          <w:lang w:val="en-US"/>
        </w:rPr>
        <w:t>1</w:t>
      </w:r>
      <w:r>
        <w:rPr>
          <w:rFonts w:asciiTheme="majorHAnsi" w:hAnsiTheme="majorHAnsi" w:cstheme="majorHAnsi"/>
          <w:lang w:val="en-US"/>
        </w:rPr>
        <w:t>. There are different ways stormwater</w:t>
      </w:r>
      <w:r w:rsidR="0027596D">
        <w:rPr>
          <w:rFonts w:asciiTheme="majorHAnsi" w:hAnsiTheme="majorHAnsi" w:cstheme="majorHAnsi"/>
          <w:lang w:val="en-US"/>
        </w:rPr>
        <w:t xml:space="preserve"> or snowmelt</w:t>
      </w:r>
      <w:r>
        <w:rPr>
          <w:rFonts w:asciiTheme="majorHAnsi" w:hAnsiTheme="majorHAnsi" w:cstheme="majorHAnsi"/>
          <w:lang w:val="en-US"/>
        </w:rPr>
        <w:t xml:space="preserve"> finds its way into the </w:t>
      </w:r>
      <w:r w:rsidR="0027596D">
        <w:rPr>
          <w:rFonts w:asciiTheme="majorHAnsi" w:hAnsiTheme="majorHAnsi" w:cstheme="majorHAnsi"/>
          <w:lang w:val="en-US"/>
        </w:rPr>
        <w:t xml:space="preserve">sanitary </w:t>
      </w:r>
      <w:r>
        <w:rPr>
          <w:rFonts w:asciiTheme="majorHAnsi" w:hAnsiTheme="majorHAnsi" w:cstheme="majorHAnsi"/>
          <w:lang w:val="en-US"/>
        </w:rPr>
        <w:t>sewer li</w:t>
      </w:r>
      <w:r w:rsidR="0027596D">
        <w:rPr>
          <w:rFonts w:asciiTheme="majorHAnsi" w:hAnsiTheme="majorHAnsi" w:cstheme="majorHAnsi"/>
          <w:lang w:val="en-US"/>
        </w:rPr>
        <w:t xml:space="preserve">nes which ideally would have only wastewater from urban developments such as households, commercial centers, factories, </w:t>
      </w:r>
      <w:r w:rsidR="0027596D" w:rsidRPr="00F66D97">
        <w:rPr>
          <w:rFonts w:asciiTheme="majorHAnsi" w:hAnsiTheme="majorHAnsi" w:cstheme="majorHAnsi"/>
          <w:highlight w:val="yellow"/>
          <w:lang w:val="en-US"/>
        </w:rPr>
        <w:t xml:space="preserve">etc. </w:t>
      </w:r>
      <w:r w:rsidR="004159A7" w:rsidRPr="00F66D97">
        <w:rPr>
          <w:rFonts w:asciiTheme="majorHAnsi" w:hAnsiTheme="majorHAnsi" w:cstheme="majorHAnsi"/>
          <w:highlight w:val="yellow"/>
          <w:lang w:val="en-US"/>
        </w:rPr>
        <w:t>The increase of the expected flow in sanitary sewer networks can be trigged by an event such as a storm or elevation of the groundwater table</w:t>
      </w:r>
      <w:r w:rsidR="002D49DD" w:rsidRPr="00F66D97">
        <w:rPr>
          <w:rFonts w:asciiTheme="majorHAnsi" w:hAnsiTheme="majorHAnsi" w:cstheme="majorHAnsi"/>
          <w:highlight w:val="yellow"/>
          <w:lang w:val="en-US"/>
        </w:rPr>
        <w:t xml:space="preserve">. </w:t>
      </w:r>
      <w:r w:rsidR="00F66D97">
        <w:rPr>
          <w:rFonts w:asciiTheme="majorHAnsi" w:hAnsiTheme="majorHAnsi" w:cstheme="majorHAnsi"/>
          <w:highlight w:val="yellow"/>
          <w:lang w:val="en-US"/>
        </w:rPr>
        <w:t xml:space="preserve">From rainfall or snowmelt </w:t>
      </w:r>
      <w:r w:rsidR="004E25B0">
        <w:rPr>
          <w:rFonts w:asciiTheme="majorHAnsi" w:hAnsiTheme="majorHAnsi" w:cstheme="majorHAnsi"/>
          <w:highlight w:val="yellow"/>
          <w:lang w:val="en-US"/>
        </w:rPr>
        <w:t>water flows over the soil surface and inf</w:t>
      </w:r>
      <w:r w:rsidR="00B81C74">
        <w:rPr>
          <w:rFonts w:asciiTheme="majorHAnsi" w:hAnsiTheme="majorHAnsi" w:cstheme="majorHAnsi"/>
          <w:highlight w:val="yellow"/>
          <w:lang w:val="en-US"/>
        </w:rPr>
        <w:t>lows</w:t>
      </w:r>
      <w:r w:rsidR="004E25B0">
        <w:rPr>
          <w:rFonts w:asciiTheme="majorHAnsi" w:hAnsiTheme="majorHAnsi" w:cstheme="majorHAnsi"/>
          <w:highlight w:val="yellow"/>
          <w:lang w:val="en-US"/>
        </w:rPr>
        <w:t xml:space="preserve"> to the sanitary sewer through manhole leaky covers or directly from roof-drain and foundation connections.</w:t>
      </w:r>
      <w:r w:rsidR="00B81C74">
        <w:rPr>
          <w:rFonts w:asciiTheme="majorHAnsi" w:hAnsiTheme="majorHAnsi" w:cstheme="majorHAnsi"/>
          <w:highlight w:val="yellow"/>
          <w:lang w:val="en-US"/>
        </w:rPr>
        <w:t xml:space="preserve"> The flow increases in the sanitary sewer due to inflow is generally observed few hours after the beginning of the storm or snowmelt. As depicted in figure X, rainfall or snowmelt  </w:t>
      </w:r>
      <w:r w:rsidR="004E25B0">
        <w:rPr>
          <w:rFonts w:asciiTheme="majorHAnsi" w:hAnsiTheme="majorHAnsi" w:cstheme="majorHAnsi"/>
          <w:highlight w:val="yellow"/>
          <w:lang w:val="en-US"/>
        </w:rPr>
        <w:t xml:space="preserve"> Once the water infiltrates, it moves </w:t>
      </w:r>
      <w:r w:rsidR="00B81C74">
        <w:rPr>
          <w:rFonts w:asciiTheme="majorHAnsi" w:hAnsiTheme="majorHAnsi" w:cstheme="majorHAnsi"/>
          <w:highlight w:val="yellow"/>
          <w:lang w:val="en-US"/>
        </w:rPr>
        <w:t xml:space="preserve">through </w:t>
      </w:r>
      <w:r w:rsidR="004E25B0">
        <w:rPr>
          <w:rFonts w:asciiTheme="majorHAnsi" w:hAnsiTheme="majorHAnsi" w:cstheme="majorHAnsi"/>
          <w:highlight w:val="yellow"/>
          <w:lang w:val="en-US"/>
        </w:rPr>
        <w:t xml:space="preserve">the </w:t>
      </w:r>
      <w:r w:rsidR="00B81C74">
        <w:rPr>
          <w:rFonts w:asciiTheme="majorHAnsi" w:hAnsiTheme="majorHAnsi" w:cstheme="majorHAnsi"/>
          <w:highlight w:val="yellow"/>
          <w:lang w:val="en-US"/>
        </w:rPr>
        <w:t xml:space="preserve">soil porous </w:t>
      </w:r>
      <w:r w:rsidR="004E25B0">
        <w:rPr>
          <w:rFonts w:asciiTheme="majorHAnsi" w:hAnsiTheme="majorHAnsi" w:cstheme="majorHAnsi"/>
          <w:highlight w:val="yellow"/>
          <w:lang w:val="en-US"/>
        </w:rPr>
        <w:t xml:space="preserve">with a much slower </w:t>
      </w:r>
      <w:r w:rsidR="00B81C74">
        <w:rPr>
          <w:rFonts w:asciiTheme="majorHAnsi" w:hAnsiTheme="majorHAnsi" w:cstheme="majorHAnsi"/>
          <w:highlight w:val="yellow"/>
          <w:lang w:val="en-US"/>
        </w:rPr>
        <w:t xml:space="preserve">velocity </w:t>
      </w:r>
      <w:r w:rsidR="004E25B0">
        <w:rPr>
          <w:rFonts w:asciiTheme="majorHAnsi" w:hAnsiTheme="majorHAnsi" w:cstheme="majorHAnsi"/>
          <w:highlight w:val="yellow"/>
          <w:lang w:val="en-US"/>
        </w:rPr>
        <w:t>due to t</w:t>
      </w:r>
      <w:r w:rsidR="000E31B7">
        <w:rPr>
          <w:rFonts w:asciiTheme="majorHAnsi" w:hAnsiTheme="majorHAnsi" w:cstheme="majorHAnsi"/>
          <w:highlight w:val="yellow"/>
          <w:lang w:val="en-US"/>
        </w:rPr>
        <w:t xml:space="preserve">he </w:t>
      </w:r>
      <w:r w:rsidR="004E25B0">
        <w:rPr>
          <w:rFonts w:asciiTheme="majorHAnsi" w:hAnsiTheme="majorHAnsi" w:cstheme="majorHAnsi"/>
          <w:highlight w:val="yellow"/>
          <w:lang w:val="en-US"/>
        </w:rPr>
        <w:t>characteristics of the</w:t>
      </w:r>
      <w:r w:rsidR="000E31B7">
        <w:rPr>
          <w:rFonts w:asciiTheme="majorHAnsi" w:hAnsiTheme="majorHAnsi" w:cstheme="majorHAnsi"/>
          <w:highlight w:val="yellow"/>
          <w:lang w:val="en-US"/>
        </w:rPr>
        <w:t xml:space="preserve"> groundwater flow. </w:t>
      </w:r>
      <w:r w:rsidR="002D49DD" w:rsidRPr="00F66D97">
        <w:rPr>
          <w:rFonts w:asciiTheme="majorHAnsi" w:hAnsiTheme="majorHAnsi" w:cstheme="majorHAnsi"/>
          <w:highlight w:val="yellow"/>
          <w:lang w:val="en-US"/>
        </w:rPr>
        <w:t xml:space="preserve">Infiltration </w:t>
      </w:r>
      <w:r w:rsidR="00F66D97">
        <w:rPr>
          <w:rFonts w:asciiTheme="majorHAnsi" w:hAnsiTheme="majorHAnsi" w:cstheme="majorHAnsi"/>
          <w:highlight w:val="yellow"/>
          <w:lang w:val="en-US"/>
        </w:rPr>
        <w:t>of</w:t>
      </w:r>
      <w:r w:rsidR="002D49DD" w:rsidRPr="00F66D97">
        <w:rPr>
          <w:rFonts w:asciiTheme="majorHAnsi" w:hAnsiTheme="majorHAnsi" w:cstheme="majorHAnsi"/>
          <w:highlight w:val="yellow"/>
          <w:lang w:val="en-US"/>
        </w:rPr>
        <w:t xml:space="preserve"> groundwater flow </w:t>
      </w:r>
      <w:r w:rsidR="004159A7" w:rsidRPr="00F66D97">
        <w:rPr>
          <w:rFonts w:asciiTheme="majorHAnsi" w:hAnsiTheme="majorHAnsi" w:cstheme="majorHAnsi"/>
          <w:highlight w:val="yellow"/>
          <w:lang w:val="en-US"/>
        </w:rPr>
        <w:t>which reaches the elevation of pipe. D</w:t>
      </w:r>
      <w:r w:rsidR="0027596D" w:rsidRPr="00F66D97">
        <w:rPr>
          <w:rFonts w:asciiTheme="majorHAnsi" w:hAnsiTheme="majorHAnsi" w:cstheme="majorHAnsi"/>
          <w:highlight w:val="yellow"/>
          <w:lang w:val="en-US"/>
        </w:rPr>
        <w:t>irect roof drain connections. Groundwater infiltration from saturated soil.</w:t>
      </w:r>
      <w:r w:rsidR="00F66D97">
        <w:rPr>
          <w:rFonts w:asciiTheme="majorHAnsi" w:hAnsiTheme="majorHAnsi" w:cstheme="majorHAnsi"/>
          <w:lang w:val="en-US"/>
        </w:rPr>
        <w:t xml:space="preserve"> </w:t>
      </w:r>
      <w:r w:rsidR="0027596D">
        <w:rPr>
          <w:rFonts w:asciiTheme="majorHAnsi" w:hAnsiTheme="majorHAnsi" w:cstheme="majorHAnsi"/>
          <w:lang w:val="en-US"/>
        </w:rPr>
        <w:t xml:space="preserve"> </w:t>
      </w:r>
      <w:r>
        <w:rPr>
          <w:rFonts w:asciiTheme="majorHAnsi" w:hAnsiTheme="majorHAnsi" w:cstheme="majorHAnsi"/>
          <w:lang w:val="en-US"/>
        </w:rPr>
        <w:t xml:space="preserve"> </w:t>
      </w:r>
    </w:p>
    <w:p w14:paraId="09631092" w14:textId="7650AD2E" w:rsidR="00F62C8B" w:rsidRDefault="000E31B7" w:rsidP="00B00C6A">
      <w:pPr>
        <w:jc w:val="both"/>
        <w:rPr>
          <w:rFonts w:asciiTheme="majorHAnsi" w:hAnsiTheme="majorHAnsi" w:cstheme="majorHAnsi"/>
          <w:lang w:val="en-US"/>
        </w:rPr>
      </w:pPr>
      <w:r>
        <w:rPr>
          <w:rFonts w:asciiTheme="majorHAnsi" w:hAnsiTheme="majorHAnsi" w:cstheme="majorHAnsi"/>
          <w:lang w:val="en-US"/>
        </w:rPr>
        <w:t xml:space="preserve">There are many processes where. Function of the infiltration, groundwater flow, surface runoff, flow through pipe fissures. </w:t>
      </w:r>
      <w:r w:rsidR="00F62C8B">
        <w:rPr>
          <w:rFonts w:asciiTheme="majorHAnsi" w:hAnsiTheme="majorHAnsi" w:cstheme="majorHAnsi"/>
          <w:lang w:val="en-US"/>
        </w:rPr>
        <w:br/>
      </w:r>
      <w:r w:rsidR="00F62C8B">
        <w:rPr>
          <w:rFonts w:asciiTheme="majorHAnsi" w:hAnsiTheme="majorHAnsi" w:cstheme="majorHAnsi"/>
          <w:lang w:val="en-US"/>
        </w:rPr>
        <w:br/>
        <w:t xml:space="preserve">Rainfall dependent infiltration and inflow have been modeled with different methods. </w:t>
      </w:r>
      <w:r w:rsidR="007A3215" w:rsidRPr="00097008">
        <w:rPr>
          <w:rFonts w:asciiTheme="majorHAnsi" w:hAnsiTheme="majorHAnsi" w:cstheme="majorHAnsi"/>
          <w:lang w:val="en-US"/>
        </w:rPr>
        <w:t xml:space="preserve">Bennet (1999) </w:t>
      </w:r>
      <w:r w:rsidR="00A54975" w:rsidRPr="00097008">
        <w:rPr>
          <w:rFonts w:asciiTheme="majorHAnsi" w:hAnsiTheme="majorHAnsi" w:cstheme="majorHAnsi"/>
          <w:b/>
          <w:lang w:val="en-US"/>
        </w:rPr>
        <w:fldChar w:fldCharType="begin" w:fldLock="1"/>
      </w:r>
      <w:r w:rsidR="005F7BD3">
        <w:rPr>
          <w:rFonts w:asciiTheme="majorHAnsi" w:hAnsiTheme="majorHAnsi" w:cstheme="majorHAnsi"/>
          <w:b/>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A54975" w:rsidRPr="00097008">
        <w:rPr>
          <w:rFonts w:asciiTheme="majorHAnsi" w:hAnsiTheme="majorHAnsi" w:cstheme="majorHAnsi"/>
          <w:b/>
          <w:lang w:val="en-US"/>
        </w:rPr>
        <w:fldChar w:fldCharType="separate"/>
      </w:r>
      <w:r w:rsidR="00317616" w:rsidRPr="00317616">
        <w:rPr>
          <w:rFonts w:asciiTheme="majorHAnsi" w:hAnsiTheme="majorHAnsi" w:cstheme="majorHAnsi"/>
          <w:noProof/>
          <w:lang w:val="en-US"/>
        </w:rPr>
        <w:t>[2]</w:t>
      </w:r>
      <w:r w:rsidR="00A54975" w:rsidRPr="00097008">
        <w:rPr>
          <w:rFonts w:asciiTheme="majorHAnsi" w:hAnsiTheme="majorHAnsi" w:cstheme="majorHAnsi"/>
          <w:b/>
          <w:lang w:val="en-US"/>
        </w:rPr>
        <w:fldChar w:fldCharType="end"/>
      </w:r>
      <w:r w:rsidR="00A54975" w:rsidRPr="00097008">
        <w:rPr>
          <w:rFonts w:asciiTheme="majorHAnsi" w:hAnsiTheme="majorHAnsi" w:cstheme="majorHAnsi"/>
          <w:b/>
          <w:lang w:val="en-US"/>
        </w:rPr>
        <w:t xml:space="preserve"> </w:t>
      </w:r>
      <w:r w:rsidR="00382EBB" w:rsidRPr="00097008">
        <w:rPr>
          <w:rFonts w:asciiTheme="majorHAnsi" w:hAnsiTheme="majorHAnsi" w:cstheme="majorHAnsi"/>
          <w:lang w:val="en-US"/>
        </w:rPr>
        <w:t>carried a literature review and case study of around 10</w:t>
      </w:r>
      <w:r w:rsidR="00382EBB" w:rsidRPr="00097008">
        <w:rPr>
          <w:rFonts w:asciiTheme="majorHAnsi" w:hAnsiTheme="majorHAnsi" w:cstheme="majorHAnsi"/>
          <w:b/>
          <w:lang w:val="en-US"/>
        </w:rPr>
        <w:t xml:space="preserve"> </w:t>
      </w:r>
      <w:r w:rsidR="003974BD" w:rsidRPr="00097008">
        <w:rPr>
          <w:rFonts w:asciiTheme="majorHAnsi" w:hAnsiTheme="majorHAnsi" w:cstheme="majorHAnsi"/>
          <w:lang w:val="en-US"/>
        </w:rPr>
        <w:t>different methods for quantifying RDII</w:t>
      </w:r>
      <w:r w:rsidR="00382EBB" w:rsidRPr="00097008">
        <w:rPr>
          <w:rFonts w:asciiTheme="majorHAnsi" w:hAnsiTheme="majorHAnsi" w:cstheme="majorHAnsi"/>
          <w:lang w:val="en-US"/>
        </w:rPr>
        <w:t xml:space="preserve">. </w:t>
      </w:r>
    </w:p>
    <w:p w14:paraId="0D043CE4" w14:textId="4714F0B4" w:rsidR="00815C2B" w:rsidRDefault="00477CFA" w:rsidP="00B00C6A">
      <w:pPr>
        <w:jc w:val="both"/>
        <w:rPr>
          <w:rFonts w:asciiTheme="majorHAnsi" w:hAnsiTheme="majorHAnsi" w:cstheme="majorHAnsi"/>
          <w:lang w:val="en-US"/>
        </w:rPr>
      </w:pPr>
      <w:r w:rsidRPr="00097008">
        <w:rPr>
          <w:rFonts w:asciiTheme="majorHAnsi" w:hAnsiTheme="majorHAnsi" w:cstheme="majorHAnsi"/>
          <w:lang w:val="en-US"/>
        </w:rPr>
        <w:t>The study</w:t>
      </w:r>
      <w:r w:rsidR="005F6D7D" w:rsidRPr="00097008">
        <w:rPr>
          <w:rFonts w:asciiTheme="majorHAnsi" w:hAnsiTheme="majorHAnsi" w:cstheme="majorHAnsi"/>
          <w:lang w:val="en-US"/>
        </w:rPr>
        <w:t xml:space="preserve"> concluded that</w:t>
      </w:r>
      <w:r w:rsidR="007B3EE3" w:rsidRPr="00097008">
        <w:rPr>
          <w:rFonts w:asciiTheme="majorHAnsi" w:hAnsiTheme="majorHAnsi" w:cstheme="majorHAnsi"/>
          <w:lang w:val="en-US"/>
        </w:rPr>
        <w:t xml:space="preserve"> only</w:t>
      </w:r>
      <w:r w:rsidR="0014260B">
        <w:rPr>
          <w:rFonts w:asciiTheme="majorHAnsi" w:hAnsiTheme="majorHAnsi" w:cstheme="majorHAnsi"/>
          <w:lang w:val="en-US"/>
        </w:rPr>
        <w:t xml:space="preserve"> the</w:t>
      </w:r>
      <w:r w:rsidR="005F6D7D" w:rsidRPr="00097008">
        <w:rPr>
          <w:rFonts w:asciiTheme="majorHAnsi" w:hAnsiTheme="majorHAnsi" w:cstheme="majorHAnsi"/>
          <w:lang w:val="en-US"/>
        </w:rPr>
        <w:t xml:space="preserve"> regression</w:t>
      </w:r>
      <w:r w:rsidR="007B3EE3" w:rsidRPr="00097008">
        <w:rPr>
          <w:rFonts w:asciiTheme="majorHAnsi" w:hAnsiTheme="majorHAnsi" w:cstheme="majorHAnsi"/>
          <w:lang w:val="en-US"/>
        </w:rPr>
        <w:t xml:space="preserve"> and</w:t>
      </w:r>
      <w:r w:rsidR="005F6D7D" w:rsidRPr="00097008">
        <w:rPr>
          <w:rFonts w:asciiTheme="majorHAnsi" w:hAnsiTheme="majorHAnsi" w:cstheme="majorHAnsi"/>
          <w:lang w:val="en-US"/>
        </w:rPr>
        <w:t xml:space="preserve"> unit hydrograph</w:t>
      </w:r>
      <w:r w:rsidR="0014260B">
        <w:rPr>
          <w:rFonts w:asciiTheme="majorHAnsi" w:hAnsiTheme="majorHAnsi" w:cstheme="majorHAnsi"/>
          <w:lang w:val="en-US"/>
        </w:rPr>
        <w:t xml:space="preserve"> methods</w:t>
      </w:r>
      <w:r w:rsidR="00817632" w:rsidRPr="00097008">
        <w:rPr>
          <w:rFonts w:asciiTheme="majorHAnsi" w:hAnsiTheme="majorHAnsi" w:cstheme="majorHAnsi"/>
          <w:lang w:val="en-US"/>
        </w:rPr>
        <w:t xml:space="preserve"> are</w:t>
      </w:r>
      <w:r w:rsidR="007B3EE3" w:rsidRPr="00097008">
        <w:rPr>
          <w:rFonts w:asciiTheme="majorHAnsi" w:hAnsiTheme="majorHAnsi" w:cstheme="majorHAnsi"/>
          <w:lang w:val="en-US"/>
        </w:rPr>
        <w:t xml:space="preserve"> suitable </w:t>
      </w:r>
      <w:r w:rsidR="009E355E" w:rsidRPr="00097008">
        <w:rPr>
          <w:rFonts w:asciiTheme="majorHAnsi" w:hAnsiTheme="majorHAnsi" w:cstheme="majorHAnsi"/>
          <w:lang w:val="en-US"/>
        </w:rPr>
        <w:t>when applying continuous simulation</w:t>
      </w:r>
      <w:r w:rsidR="004711B8" w:rsidRPr="00097008">
        <w:rPr>
          <w:rFonts w:asciiTheme="majorHAnsi" w:hAnsiTheme="majorHAnsi" w:cstheme="majorHAnsi"/>
          <w:lang w:val="en-US"/>
        </w:rPr>
        <w:t xml:space="preserve"> for</w:t>
      </w:r>
      <w:r w:rsidR="007E0449" w:rsidRPr="00097008">
        <w:rPr>
          <w:rFonts w:asciiTheme="majorHAnsi" w:hAnsiTheme="majorHAnsi" w:cstheme="majorHAnsi"/>
          <w:lang w:val="en-US"/>
        </w:rPr>
        <w:t xml:space="preserve"> long-term modelling</w:t>
      </w:r>
      <w:r w:rsidR="004711B8" w:rsidRPr="00097008">
        <w:rPr>
          <w:rFonts w:asciiTheme="majorHAnsi" w:hAnsiTheme="majorHAnsi" w:cstheme="majorHAnsi"/>
          <w:lang w:val="en-US"/>
        </w:rPr>
        <w:t>.</w:t>
      </w:r>
      <w:r w:rsidR="00226C19" w:rsidRPr="00097008">
        <w:rPr>
          <w:rFonts w:asciiTheme="majorHAnsi" w:hAnsiTheme="majorHAnsi" w:cstheme="majorHAnsi"/>
          <w:lang w:val="en-US"/>
        </w:rPr>
        <w:t xml:space="preserve"> </w:t>
      </w:r>
      <w:r w:rsidR="00AC110A" w:rsidRPr="00097008">
        <w:rPr>
          <w:rFonts w:asciiTheme="majorHAnsi" w:hAnsiTheme="majorHAnsi" w:cstheme="majorHAnsi"/>
          <w:lang w:val="en-US"/>
        </w:rPr>
        <w:t xml:space="preserve">The </w:t>
      </w:r>
      <w:r w:rsidR="00E65A94" w:rsidRPr="00097008">
        <w:rPr>
          <w:rFonts w:asciiTheme="majorHAnsi" w:hAnsiTheme="majorHAnsi" w:cstheme="majorHAnsi"/>
          <w:lang w:val="en-US"/>
        </w:rPr>
        <w:t>unit hydrograph</w:t>
      </w:r>
      <w:r w:rsidR="0064791B" w:rsidRPr="00097008">
        <w:rPr>
          <w:rFonts w:asciiTheme="majorHAnsi" w:hAnsiTheme="majorHAnsi" w:cstheme="majorHAnsi"/>
          <w:lang w:val="en-US"/>
        </w:rPr>
        <w:t xml:space="preserve"> </w:t>
      </w:r>
      <w:r w:rsidR="00054E72" w:rsidRPr="00097008">
        <w:rPr>
          <w:rFonts w:asciiTheme="majorHAnsi" w:hAnsiTheme="majorHAnsi" w:cstheme="majorHAnsi"/>
          <w:lang w:val="en-US"/>
        </w:rPr>
        <w:t xml:space="preserve">(UH) </w:t>
      </w:r>
      <w:r w:rsidR="0064791B" w:rsidRPr="00097008">
        <w:rPr>
          <w:rFonts w:asciiTheme="majorHAnsi" w:hAnsiTheme="majorHAnsi" w:cstheme="majorHAnsi"/>
          <w:lang w:val="en-US"/>
        </w:rPr>
        <w:t xml:space="preserve">method also provided the best </w:t>
      </w:r>
      <w:r w:rsidR="00054E72" w:rsidRPr="00097008">
        <w:rPr>
          <w:rFonts w:asciiTheme="majorHAnsi" w:hAnsiTheme="majorHAnsi" w:cstheme="majorHAnsi"/>
          <w:lang w:val="en-US"/>
        </w:rPr>
        <w:t xml:space="preserve">consistent match to storm peaks. </w:t>
      </w:r>
      <w:proofErr w:type="spellStart"/>
      <w:r w:rsidRPr="00097008">
        <w:rPr>
          <w:rFonts w:asciiTheme="majorHAnsi" w:hAnsiTheme="majorHAnsi" w:cstheme="majorHAnsi"/>
          <w:lang w:val="en-US"/>
        </w:rPr>
        <w:t>Vallabhaneni</w:t>
      </w:r>
      <w:proofErr w:type="spellEnd"/>
      <w:r w:rsidRPr="00097008">
        <w:rPr>
          <w:rFonts w:asciiTheme="majorHAnsi" w:hAnsiTheme="majorHAnsi" w:cstheme="majorHAnsi"/>
          <w:lang w:val="en-US"/>
        </w:rPr>
        <w:t xml:space="preserve"> and </w:t>
      </w:r>
      <w:proofErr w:type="spellStart"/>
      <w:r w:rsidRPr="00097008">
        <w:rPr>
          <w:rFonts w:asciiTheme="majorHAnsi" w:hAnsiTheme="majorHAnsi" w:cstheme="majorHAnsi"/>
          <w:lang w:val="en-US"/>
        </w:rPr>
        <w:t>Burguess</w:t>
      </w:r>
      <w:proofErr w:type="spellEnd"/>
      <w:r w:rsidRPr="00097008">
        <w:rPr>
          <w:rFonts w:asciiTheme="majorHAnsi" w:hAnsiTheme="majorHAnsi" w:cstheme="majorHAnsi"/>
          <w:lang w:val="en-US"/>
        </w:rPr>
        <w:t xml:space="preserve"> (2007) </w:t>
      </w:r>
      <w:r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Pr="00097008">
        <w:rPr>
          <w:rFonts w:asciiTheme="majorHAnsi" w:hAnsiTheme="majorHAnsi" w:cstheme="majorHAnsi"/>
          <w:lang w:val="en-US"/>
        </w:rPr>
        <w:fldChar w:fldCharType="end"/>
      </w:r>
      <w:r w:rsidRPr="00097008">
        <w:rPr>
          <w:rFonts w:asciiTheme="majorHAnsi" w:hAnsiTheme="majorHAnsi" w:cstheme="majorHAnsi"/>
          <w:lang w:val="en-US"/>
        </w:rPr>
        <w:t xml:space="preserve"> and </w:t>
      </w:r>
      <w:r w:rsidR="00CE4674" w:rsidRPr="00097008">
        <w:rPr>
          <w:rFonts w:asciiTheme="majorHAnsi" w:hAnsiTheme="majorHAnsi" w:cstheme="majorHAnsi"/>
          <w:lang w:val="en-US"/>
        </w:rPr>
        <w:t>U.S. EPA</w:t>
      </w:r>
      <w:r w:rsidR="00513E01" w:rsidRPr="00097008">
        <w:rPr>
          <w:rFonts w:asciiTheme="majorHAnsi" w:hAnsiTheme="majorHAnsi" w:cstheme="majorHAnsi"/>
          <w:lang w:val="en-US"/>
        </w:rPr>
        <w:t xml:space="preserve"> (2008)</w:t>
      </w:r>
      <w:r w:rsidR="00CE4674" w:rsidRPr="00097008">
        <w:rPr>
          <w:rFonts w:asciiTheme="majorHAnsi" w:hAnsiTheme="majorHAnsi" w:cstheme="majorHAnsi"/>
          <w:lang w:val="en-US"/>
        </w:rPr>
        <w:t xml:space="preserve"> </w:t>
      </w:r>
      <w:r w:rsidR="00CE4674"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{"citationItems":[{"id":"ITEM-1","itemData":{"author":[{"dropping-particle":"","family":"Epa","given":"Us","non-dropping-particle":"","parse-names":false,"suffix":""},{"dropping-particle":"","family":"of Research","given":"Office","non-dropping-particle":"","parse-names":false,"suffix":""},{"dropping-particle":"","family":"Supply","given":"Water","non-dropping-particle":"","parse-names":false,"suffix":""},{"dropping-particle":"","family":"Resources Division","given":"Water","non-dropping-particle":"","parse-names":false,"suffix":""}],"id":"ITEM-1","issued":{"date-parts":[["0"]]},"title":"Review of Sewer Design Criteria and RDII Prediction Methods January 2008","type":"report"},"uris":["http://www.mendeley.com/documents/?uuid=571e52f4-5fb6-3343-9701-c4d5f22a51ea"]}],"mendeley":{"formattedCitation":"[13]","plainTextFormattedCitation":"[13]","previouslyFormattedCitation":"[13]"},"properties":{"noteIndex":0},"schema":"https://github.com/citation-style-language/schema/raw/master/csl-citation.json"}</w:instrText>
      </w:r>
      <w:r w:rsidR="00CE4674"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[13]</w:t>
      </w:r>
      <w:r w:rsidR="00CE4674" w:rsidRPr="00097008">
        <w:rPr>
          <w:rFonts w:asciiTheme="majorHAnsi" w:hAnsiTheme="majorHAnsi" w:cstheme="majorHAnsi"/>
          <w:lang w:val="en-US"/>
        </w:rPr>
        <w:fldChar w:fldCharType="end"/>
      </w:r>
      <w:r w:rsidR="00605ABA" w:rsidRPr="00097008">
        <w:rPr>
          <w:rFonts w:asciiTheme="majorHAnsi" w:hAnsiTheme="majorHAnsi" w:cstheme="majorHAnsi"/>
          <w:lang w:val="en-US"/>
        </w:rPr>
        <w:t xml:space="preserve"> </w:t>
      </w:r>
      <w:r w:rsidRPr="00097008">
        <w:rPr>
          <w:rFonts w:asciiTheme="majorHAnsi" w:hAnsiTheme="majorHAnsi" w:cstheme="majorHAnsi"/>
          <w:lang w:val="en-US"/>
        </w:rPr>
        <w:t>also considered sewer network rehabilitation capabilities as a factor for evaluation of the methods</w:t>
      </w:r>
      <w:r w:rsidR="00563715" w:rsidRPr="00097008">
        <w:rPr>
          <w:rFonts w:asciiTheme="majorHAnsi" w:hAnsiTheme="majorHAnsi" w:cstheme="majorHAnsi"/>
          <w:lang w:val="en-US"/>
        </w:rPr>
        <w:t xml:space="preserve"> and </w:t>
      </w:r>
      <w:r w:rsidR="003A2E0B" w:rsidRPr="00097008">
        <w:rPr>
          <w:rFonts w:asciiTheme="majorHAnsi" w:hAnsiTheme="majorHAnsi" w:cstheme="majorHAnsi"/>
          <w:lang w:val="en-US"/>
        </w:rPr>
        <w:t xml:space="preserve">suggested that regression </w:t>
      </w:r>
      <w:r w:rsidR="00563715" w:rsidRPr="00097008">
        <w:rPr>
          <w:rFonts w:asciiTheme="majorHAnsi" w:hAnsiTheme="majorHAnsi" w:cstheme="majorHAnsi"/>
          <w:lang w:val="en-US"/>
        </w:rPr>
        <w:t xml:space="preserve">should be used when more than 2 years of </w:t>
      </w:r>
      <w:r w:rsidR="000F686F" w:rsidRPr="00097008">
        <w:rPr>
          <w:rFonts w:asciiTheme="majorHAnsi" w:hAnsiTheme="majorHAnsi" w:cstheme="majorHAnsi"/>
          <w:lang w:val="en-US"/>
        </w:rPr>
        <w:t xml:space="preserve">recorded flow and rainfall </w:t>
      </w:r>
      <w:r w:rsidR="004C7578" w:rsidRPr="00097008">
        <w:rPr>
          <w:rFonts w:asciiTheme="majorHAnsi" w:hAnsiTheme="majorHAnsi" w:cstheme="majorHAnsi"/>
          <w:lang w:val="en-US"/>
        </w:rPr>
        <w:t>data is available.</w:t>
      </w:r>
      <w:r w:rsidR="00236064" w:rsidRPr="00097008">
        <w:rPr>
          <w:rFonts w:asciiTheme="majorHAnsi" w:hAnsiTheme="majorHAnsi" w:cstheme="majorHAnsi"/>
          <w:lang w:val="en-US"/>
        </w:rPr>
        <w:t xml:space="preserve"> When no flow </w:t>
      </w:r>
      <w:r w:rsidR="00BB6A7E" w:rsidRPr="00097008">
        <w:rPr>
          <w:rFonts w:asciiTheme="majorHAnsi" w:hAnsiTheme="majorHAnsi" w:cstheme="majorHAnsi"/>
          <w:lang w:val="en-US"/>
        </w:rPr>
        <w:t xml:space="preserve">is available, the Constant Unit </w:t>
      </w:r>
      <w:r w:rsidR="0020441B" w:rsidRPr="00097008">
        <w:rPr>
          <w:rFonts w:asciiTheme="majorHAnsi" w:hAnsiTheme="majorHAnsi" w:cstheme="majorHAnsi"/>
          <w:lang w:val="en-US"/>
        </w:rPr>
        <w:t xml:space="preserve">Rate </w:t>
      </w:r>
      <w:r w:rsidR="00BB6A7E" w:rsidRPr="00097008">
        <w:rPr>
          <w:rFonts w:asciiTheme="majorHAnsi" w:hAnsiTheme="majorHAnsi" w:cstheme="majorHAnsi"/>
          <w:lang w:val="en-US"/>
        </w:rPr>
        <w:t>RDII Method seems to be useful</w:t>
      </w:r>
      <w:r w:rsidR="0020441B" w:rsidRPr="00097008">
        <w:rPr>
          <w:rFonts w:asciiTheme="majorHAnsi" w:hAnsiTheme="majorHAnsi" w:cstheme="majorHAnsi"/>
          <w:lang w:val="en-US"/>
        </w:rPr>
        <w:t xml:space="preserve"> since it accounts </w:t>
      </w:r>
      <w:r w:rsidR="00CA4F07" w:rsidRPr="00097008">
        <w:rPr>
          <w:rFonts w:asciiTheme="majorHAnsi" w:hAnsiTheme="majorHAnsi" w:cstheme="majorHAnsi"/>
          <w:lang w:val="en-US"/>
        </w:rPr>
        <w:t>for spatial characteristics of the Sewershed</w:t>
      </w:r>
      <w:r w:rsidR="00EC3878" w:rsidRPr="00097008">
        <w:rPr>
          <w:rFonts w:asciiTheme="majorHAnsi" w:hAnsiTheme="majorHAnsi" w:cstheme="majorHAnsi"/>
          <w:lang w:val="en-US"/>
        </w:rPr>
        <w:t xml:space="preserve"> and information of pipe characteristics and </w:t>
      </w:r>
      <w:r w:rsidR="000F1040" w:rsidRPr="00097008">
        <w:rPr>
          <w:rFonts w:asciiTheme="majorHAnsi" w:hAnsiTheme="majorHAnsi" w:cstheme="majorHAnsi"/>
          <w:lang w:val="en-US"/>
        </w:rPr>
        <w:lastRenderedPageBreak/>
        <w:t>population</w:t>
      </w:r>
      <w:r w:rsidR="00EC3878" w:rsidRPr="00097008">
        <w:rPr>
          <w:rFonts w:asciiTheme="majorHAnsi" w:hAnsiTheme="majorHAnsi" w:cstheme="majorHAnsi"/>
          <w:lang w:val="en-US"/>
        </w:rPr>
        <w:t>.</w:t>
      </w:r>
      <w:r w:rsidR="0020441B" w:rsidRPr="00097008">
        <w:rPr>
          <w:rFonts w:asciiTheme="majorHAnsi" w:hAnsiTheme="majorHAnsi" w:cstheme="majorHAnsi"/>
          <w:lang w:val="en-US"/>
        </w:rPr>
        <w:t xml:space="preserve"> </w:t>
      </w:r>
      <w:r w:rsidR="004C7578" w:rsidRPr="00097008">
        <w:rPr>
          <w:rFonts w:asciiTheme="majorHAnsi" w:hAnsiTheme="majorHAnsi" w:cstheme="majorHAnsi"/>
          <w:lang w:val="en-US"/>
        </w:rPr>
        <w:t>Moreover, U.S. EPA (2008) study</w:t>
      </w:r>
      <w:r w:rsidR="003A2E0B" w:rsidRPr="00097008">
        <w:rPr>
          <w:rFonts w:asciiTheme="majorHAnsi" w:hAnsiTheme="majorHAnsi" w:cstheme="majorHAnsi"/>
          <w:lang w:val="en-US"/>
        </w:rPr>
        <w:t xml:space="preserve"> </w:t>
      </w:r>
      <w:r w:rsidR="00644068" w:rsidRPr="00097008">
        <w:rPr>
          <w:rFonts w:asciiTheme="majorHAnsi" w:hAnsiTheme="majorHAnsi" w:cstheme="majorHAnsi"/>
          <w:lang w:val="en-US"/>
        </w:rPr>
        <w:t xml:space="preserve">concluded that </w:t>
      </w:r>
      <w:r w:rsidR="001B14C0" w:rsidRPr="00097008">
        <w:rPr>
          <w:rFonts w:asciiTheme="majorHAnsi" w:hAnsiTheme="majorHAnsi" w:cstheme="majorHAnsi"/>
          <w:lang w:val="en-US"/>
        </w:rPr>
        <w:t xml:space="preserve">Unit Hydrograph RTK method </w:t>
      </w:r>
      <w:r w:rsidR="00E24512">
        <w:rPr>
          <w:rFonts w:asciiTheme="majorHAnsi" w:hAnsiTheme="majorHAnsi" w:cstheme="majorHAnsi"/>
          <w:lang w:val="en-US"/>
        </w:rPr>
        <w:t xml:space="preserve">can be useful to identify if </w:t>
      </w:r>
      <w:r w:rsidR="008A5D2E">
        <w:rPr>
          <w:rFonts w:asciiTheme="majorHAnsi" w:hAnsiTheme="majorHAnsi" w:cstheme="majorHAnsi"/>
          <w:lang w:val="en-US"/>
        </w:rPr>
        <w:t xml:space="preserve">which portion of </w:t>
      </w:r>
      <w:r w:rsidR="00E24512">
        <w:rPr>
          <w:rFonts w:asciiTheme="majorHAnsi" w:hAnsiTheme="majorHAnsi" w:cstheme="majorHAnsi"/>
          <w:lang w:val="en-US"/>
        </w:rPr>
        <w:t xml:space="preserve">the wet-weather </w:t>
      </w:r>
      <w:r w:rsidR="00592C74">
        <w:rPr>
          <w:rFonts w:asciiTheme="majorHAnsi" w:hAnsiTheme="majorHAnsi" w:cstheme="majorHAnsi"/>
          <w:lang w:val="en-US"/>
        </w:rPr>
        <w:t>flow</w:t>
      </w:r>
      <w:r w:rsidR="00543F5F">
        <w:rPr>
          <w:rFonts w:asciiTheme="majorHAnsi" w:hAnsiTheme="majorHAnsi" w:cstheme="majorHAnsi"/>
          <w:lang w:val="en-US"/>
        </w:rPr>
        <w:t xml:space="preserve"> is caused by</w:t>
      </w:r>
      <w:r w:rsidR="00302028" w:rsidRPr="00097008">
        <w:rPr>
          <w:rFonts w:asciiTheme="majorHAnsi" w:hAnsiTheme="majorHAnsi" w:cstheme="majorHAnsi"/>
          <w:lang w:val="en-US"/>
        </w:rPr>
        <w:t xml:space="preserve"> inflow </w:t>
      </w:r>
      <w:r w:rsidR="00F62C8B">
        <w:rPr>
          <w:rFonts w:asciiTheme="majorHAnsi" w:hAnsiTheme="majorHAnsi" w:cstheme="majorHAnsi"/>
          <w:lang w:val="en-US"/>
        </w:rPr>
        <w:t xml:space="preserve">and which portion is caused by </w:t>
      </w:r>
      <w:r w:rsidR="00302028" w:rsidRPr="00097008">
        <w:rPr>
          <w:rFonts w:asciiTheme="majorHAnsi" w:hAnsiTheme="majorHAnsi" w:cstheme="majorHAnsi"/>
          <w:lang w:val="en-US"/>
        </w:rPr>
        <w:t>infiltration</w:t>
      </w:r>
      <w:r w:rsidR="00513E01" w:rsidRPr="00097008">
        <w:rPr>
          <w:rFonts w:asciiTheme="majorHAnsi" w:hAnsiTheme="majorHAnsi" w:cstheme="majorHAnsi"/>
          <w:lang w:val="en-US"/>
        </w:rPr>
        <w:t>.</w:t>
      </w:r>
      <w:r w:rsidR="007224EC" w:rsidRPr="00097008">
        <w:rPr>
          <w:rFonts w:asciiTheme="majorHAnsi" w:hAnsiTheme="majorHAnsi" w:cstheme="majorHAnsi"/>
          <w:lang w:val="en-US"/>
        </w:rPr>
        <w:t xml:space="preserve"> Knowing </w:t>
      </w:r>
      <w:r w:rsidR="002967B5" w:rsidRPr="00097008">
        <w:rPr>
          <w:rFonts w:asciiTheme="majorHAnsi" w:hAnsiTheme="majorHAnsi" w:cstheme="majorHAnsi"/>
          <w:lang w:val="en-US"/>
        </w:rPr>
        <w:t xml:space="preserve">whether RDII is more impacted by inflow or infiltration </w:t>
      </w:r>
      <w:r w:rsidR="00854F70" w:rsidRPr="00097008">
        <w:rPr>
          <w:rFonts w:asciiTheme="majorHAnsi" w:hAnsiTheme="majorHAnsi" w:cstheme="majorHAnsi"/>
          <w:lang w:val="en-US"/>
        </w:rPr>
        <w:t xml:space="preserve">is relevant when </w:t>
      </w:r>
      <w:r w:rsidR="007224EC" w:rsidRPr="00097008">
        <w:rPr>
          <w:rFonts w:asciiTheme="majorHAnsi" w:hAnsiTheme="majorHAnsi" w:cstheme="majorHAnsi"/>
          <w:lang w:val="en-US"/>
        </w:rPr>
        <w:t>evaluating the sanitary sewer network for</w:t>
      </w:r>
      <w:r w:rsidR="00854F70" w:rsidRPr="00097008">
        <w:rPr>
          <w:rFonts w:asciiTheme="majorHAnsi" w:hAnsiTheme="majorHAnsi" w:cstheme="majorHAnsi"/>
          <w:lang w:val="en-US"/>
        </w:rPr>
        <w:t xml:space="preserve"> rehabilitation</w:t>
      </w:r>
      <w:r w:rsidR="005E45AD" w:rsidRPr="00097008">
        <w:rPr>
          <w:rFonts w:asciiTheme="majorHAnsi" w:hAnsiTheme="majorHAnsi" w:cstheme="majorHAnsi"/>
          <w:lang w:val="en-US"/>
        </w:rPr>
        <w:t>.</w:t>
      </w:r>
      <w:r w:rsidR="00AC5486" w:rsidRPr="00097008">
        <w:rPr>
          <w:rFonts w:asciiTheme="majorHAnsi" w:hAnsiTheme="majorHAnsi" w:cstheme="majorHAnsi"/>
          <w:lang w:val="en-US"/>
        </w:rPr>
        <w:t xml:space="preserve"> </w:t>
      </w:r>
    </w:p>
    <w:p w14:paraId="6FEB6A03" w14:textId="0660410F" w:rsidR="006E49D2" w:rsidRDefault="00AC5486" w:rsidP="00B00C6A">
      <w:pPr>
        <w:jc w:val="both"/>
        <w:rPr>
          <w:rFonts w:asciiTheme="majorHAnsi" w:hAnsiTheme="majorHAnsi" w:cstheme="majorHAnsi"/>
          <w:lang w:val="en-US"/>
        </w:rPr>
      </w:pPr>
      <w:r w:rsidRPr="00097008">
        <w:rPr>
          <w:rFonts w:asciiTheme="majorHAnsi" w:hAnsiTheme="majorHAnsi" w:cstheme="majorHAnsi"/>
          <w:lang w:val="en-US"/>
        </w:rPr>
        <w:t xml:space="preserve">It is important to </w:t>
      </w:r>
      <w:r w:rsidR="0053128A" w:rsidRPr="00097008">
        <w:rPr>
          <w:rFonts w:asciiTheme="majorHAnsi" w:hAnsiTheme="majorHAnsi" w:cstheme="majorHAnsi"/>
          <w:lang w:val="en-US"/>
        </w:rPr>
        <w:t xml:space="preserve">mention that the studies also concluded that there is no RDII quantification method that can be universally applied, since their use depend on available data and characteristics of the </w:t>
      </w:r>
      <w:r w:rsidR="00AC57B2" w:rsidRPr="00097008">
        <w:rPr>
          <w:rFonts w:asciiTheme="majorHAnsi" w:hAnsiTheme="majorHAnsi" w:cstheme="majorHAnsi"/>
          <w:lang w:val="en-US"/>
        </w:rPr>
        <w:t>catchment.</w:t>
      </w:r>
      <w:r w:rsidR="007C4A21" w:rsidRPr="00097008">
        <w:rPr>
          <w:rFonts w:asciiTheme="majorHAnsi" w:hAnsiTheme="majorHAnsi" w:cstheme="majorHAnsi"/>
          <w:lang w:val="en-US"/>
        </w:rPr>
        <w:t xml:space="preserve"> </w:t>
      </w:r>
      <w:r w:rsidR="00605ABA" w:rsidRPr="00097008">
        <w:rPr>
          <w:rFonts w:asciiTheme="majorHAnsi" w:hAnsiTheme="majorHAnsi" w:cstheme="majorHAnsi"/>
          <w:lang w:val="en-US"/>
        </w:rPr>
        <w:t xml:space="preserve">The </w:t>
      </w:r>
      <w:r w:rsidR="008C665E" w:rsidRPr="00097008">
        <w:rPr>
          <w:rFonts w:asciiTheme="majorHAnsi" w:hAnsiTheme="majorHAnsi" w:cstheme="majorHAnsi"/>
          <w:lang w:val="en-US"/>
        </w:rPr>
        <w:t xml:space="preserve">goal </w:t>
      </w:r>
      <w:r w:rsidR="00605ABA" w:rsidRPr="00097008">
        <w:rPr>
          <w:rFonts w:asciiTheme="majorHAnsi" w:hAnsiTheme="majorHAnsi" w:cstheme="majorHAnsi"/>
          <w:lang w:val="en-US"/>
        </w:rPr>
        <w:t xml:space="preserve">of </w:t>
      </w:r>
      <w:proofErr w:type="spellStart"/>
      <w:r w:rsidR="008C665E" w:rsidRPr="00097008">
        <w:rPr>
          <w:rFonts w:asciiTheme="majorHAnsi" w:hAnsiTheme="majorHAnsi" w:cstheme="majorHAnsi"/>
          <w:lang w:val="en-US"/>
        </w:rPr>
        <w:t>Vallabhaneni</w:t>
      </w:r>
      <w:proofErr w:type="spellEnd"/>
      <w:r w:rsidR="008C665E" w:rsidRPr="00097008">
        <w:rPr>
          <w:rFonts w:asciiTheme="majorHAnsi" w:hAnsiTheme="majorHAnsi" w:cstheme="majorHAnsi"/>
          <w:lang w:val="en-US"/>
        </w:rPr>
        <w:t xml:space="preserve"> and </w:t>
      </w:r>
      <w:proofErr w:type="spellStart"/>
      <w:r w:rsidR="008C665E" w:rsidRPr="00097008">
        <w:rPr>
          <w:rFonts w:asciiTheme="majorHAnsi" w:hAnsiTheme="majorHAnsi" w:cstheme="majorHAnsi"/>
          <w:lang w:val="en-US"/>
        </w:rPr>
        <w:t>Burguess</w:t>
      </w:r>
      <w:proofErr w:type="spellEnd"/>
      <w:r w:rsidR="008C665E" w:rsidRPr="00097008">
        <w:rPr>
          <w:rFonts w:asciiTheme="majorHAnsi" w:hAnsiTheme="majorHAnsi" w:cstheme="majorHAnsi"/>
          <w:lang w:val="en-US"/>
        </w:rPr>
        <w:t xml:space="preserve"> (2007) </w:t>
      </w:r>
      <w:r w:rsidR="008C665E"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8C665E"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8C665E" w:rsidRPr="00097008">
        <w:rPr>
          <w:rFonts w:asciiTheme="majorHAnsi" w:hAnsiTheme="majorHAnsi" w:cstheme="majorHAnsi"/>
          <w:lang w:val="en-US"/>
        </w:rPr>
        <w:fldChar w:fldCharType="end"/>
      </w:r>
      <w:r w:rsidR="008C665E" w:rsidRPr="00097008">
        <w:rPr>
          <w:rFonts w:asciiTheme="majorHAnsi" w:hAnsiTheme="majorHAnsi" w:cstheme="majorHAnsi"/>
          <w:lang w:val="en-US"/>
        </w:rPr>
        <w:t xml:space="preserve"> and U.S. EPA (2008) </w:t>
      </w:r>
      <w:r w:rsidR="008C665E" w:rsidRPr="00097008">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{"citationItems":[{"id":"ITEM-1","itemData":{"author":[{"dropping-particle":"","family":"Epa","given":"Us","non-dropping-particle":"","parse-names":false,"suffix":""},{"dropping-particle":"","family":"of Research","given":"Office","non-dropping-particle":"","parse-names":false,"suffix":""},{"dropping-particle":"","family":"Supply","given":"Water","non-dropping-particle":"","parse-names":false,"suffix":""},{"dropping-particle":"","family":"Resources Division","given":"Water","non-dropping-particle":"","parse-names":false,"suffix":""}],"id":"ITEM-1","issued":{"date-parts":[["0"]]},"title":"Review of Sewer Design Criteria and RDII Prediction Methods January 2008","type":"report"},"uris":["http://www.mendeley.com/documents/?uuid=571e52f4-5fb6-3343-9701-c4d5f22a51ea"]}],"mendeley":{"formattedCitation":"[13]","plainTextFormattedCitation":"[13]","previouslyFormattedCitation":"[13]"},"properties":{"noteIndex":0},"schema":"https://github.com/citation-style-language/schema/raw/master/csl-citation.json"}</w:instrText>
      </w:r>
      <w:r w:rsidR="008C665E" w:rsidRPr="00097008">
        <w:rPr>
          <w:rFonts w:asciiTheme="majorHAnsi" w:hAnsiTheme="majorHAnsi" w:cstheme="majorHAnsi"/>
          <w:lang w:val="en-US"/>
        </w:rPr>
        <w:fldChar w:fldCharType="separate"/>
      </w:r>
      <w:r w:rsidR="00317616" w:rsidRPr="00317616">
        <w:rPr>
          <w:rFonts w:asciiTheme="majorHAnsi" w:hAnsiTheme="majorHAnsi" w:cstheme="majorHAnsi"/>
          <w:noProof/>
          <w:lang w:val="en-US"/>
        </w:rPr>
        <w:t>[13]</w:t>
      </w:r>
      <w:r w:rsidR="008C665E" w:rsidRPr="00097008">
        <w:rPr>
          <w:rFonts w:asciiTheme="majorHAnsi" w:hAnsiTheme="majorHAnsi" w:cstheme="majorHAnsi"/>
          <w:lang w:val="en-US"/>
        </w:rPr>
        <w:fldChar w:fldCharType="end"/>
      </w:r>
      <w:r w:rsidR="00605ABA" w:rsidRPr="00097008">
        <w:rPr>
          <w:rFonts w:asciiTheme="majorHAnsi" w:hAnsiTheme="majorHAnsi" w:cstheme="majorHAnsi"/>
          <w:lang w:val="en-US"/>
        </w:rPr>
        <w:t xml:space="preserve"> </w:t>
      </w:r>
      <w:r w:rsidR="008C665E" w:rsidRPr="00097008">
        <w:rPr>
          <w:rFonts w:asciiTheme="majorHAnsi" w:hAnsiTheme="majorHAnsi" w:cstheme="majorHAnsi"/>
          <w:lang w:val="en-US"/>
        </w:rPr>
        <w:t>reviews were</w:t>
      </w:r>
      <w:r w:rsidR="00605ABA" w:rsidRPr="00097008">
        <w:rPr>
          <w:rFonts w:asciiTheme="majorHAnsi" w:hAnsiTheme="majorHAnsi" w:cstheme="majorHAnsi"/>
          <w:lang w:val="en-US"/>
        </w:rPr>
        <w:t xml:space="preserve"> to choose </w:t>
      </w:r>
      <w:r w:rsidR="00CC65F1" w:rsidRPr="00097008">
        <w:rPr>
          <w:rFonts w:asciiTheme="majorHAnsi" w:hAnsiTheme="majorHAnsi" w:cstheme="majorHAnsi"/>
          <w:lang w:val="en-US"/>
        </w:rPr>
        <w:t xml:space="preserve">the most suitable method to be first implemented in </w:t>
      </w:r>
      <w:r w:rsidR="009B131C" w:rsidRPr="00097008">
        <w:rPr>
          <w:rFonts w:asciiTheme="majorHAnsi" w:hAnsiTheme="majorHAnsi" w:cstheme="majorHAnsi"/>
          <w:lang w:val="en-US"/>
        </w:rPr>
        <w:t xml:space="preserve">a </w:t>
      </w:r>
      <w:r w:rsidR="002A0780">
        <w:rPr>
          <w:rFonts w:asciiTheme="majorHAnsi" w:hAnsiTheme="majorHAnsi" w:cstheme="majorHAnsi"/>
          <w:lang w:val="en-US"/>
        </w:rPr>
        <w:t xml:space="preserve">toolbox named as </w:t>
      </w:r>
      <w:r w:rsidR="0098682D" w:rsidRPr="00097008">
        <w:rPr>
          <w:rFonts w:asciiTheme="majorHAnsi" w:hAnsiTheme="majorHAnsi" w:cstheme="majorHAnsi"/>
          <w:lang w:val="en-US"/>
        </w:rPr>
        <w:t xml:space="preserve">Sanitary Sewer Overflow Analysis and Planning (SSOAP). </w:t>
      </w:r>
    </w:p>
    <w:p w14:paraId="35AC86DC" w14:textId="77777777" w:rsidR="00F62C8B" w:rsidRPr="00097008" w:rsidRDefault="00F62C8B" w:rsidP="00B00C6A">
      <w:pPr>
        <w:jc w:val="both"/>
        <w:rPr>
          <w:rFonts w:asciiTheme="majorHAnsi" w:hAnsiTheme="majorHAnsi" w:cstheme="majorHAnsi"/>
          <w:lang w:val="en-US"/>
        </w:rPr>
      </w:pPr>
    </w:p>
    <w:p w14:paraId="6C91A918" w14:textId="06AA5258" w:rsidR="006002F4" w:rsidRPr="00097008" w:rsidRDefault="00D7791C" w:rsidP="00097008">
      <w:pPr>
        <w:jc w:val="both"/>
        <w:rPr>
          <w:rFonts w:asciiTheme="majorHAnsi" w:hAnsiTheme="majorHAnsi" w:cstheme="majorHAnsi"/>
          <w:lang w:val="en-US"/>
        </w:rPr>
      </w:pPr>
      <w:r w:rsidRPr="00097008">
        <w:rPr>
          <w:rFonts w:asciiTheme="majorHAnsi" w:hAnsiTheme="majorHAnsi" w:cstheme="majorHAnsi"/>
          <w:lang w:val="en-US"/>
        </w:rPr>
        <w:t>SSOAP</w:t>
      </w:r>
      <w:r w:rsidR="008C69B6" w:rsidRPr="00097008">
        <w:rPr>
          <w:rFonts w:asciiTheme="majorHAnsi" w:hAnsiTheme="majorHAnsi" w:cstheme="majorHAnsi"/>
          <w:lang w:val="en-US"/>
        </w:rPr>
        <w:t xml:space="preserve"> </w:t>
      </w:r>
      <w:r w:rsidR="000F1040" w:rsidRPr="00097008">
        <w:rPr>
          <w:rFonts w:asciiTheme="majorHAnsi" w:hAnsiTheme="majorHAnsi" w:cstheme="majorHAnsi"/>
          <w:lang w:val="en-US"/>
        </w:rPr>
        <w:t>Toolbox</w:t>
      </w:r>
      <w:r w:rsidR="008C69B6" w:rsidRPr="00097008">
        <w:rPr>
          <w:rFonts w:asciiTheme="majorHAnsi" w:hAnsiTheme="majorHAnsi" w:cstheme="majorHAnsi"/>
          <w:lang w:val="en-US"/>
        </w:rPr>
        <w:t xml:space="preserve"> </w:t>
      </w:r>
      <w:r w:rsidR="007A3B08" w:rsidRPr="00097008">
        <w:rPr>
          <w:rFonts w:asciiTheme="majorHAnsi" w:hAnsiTheme="majorHAnsi" w:cstheme="majorHAnsi"/>
          <w:lang w:val="en-US"/>
        </w:rPr>
        <w:t xml:space="preserve">developed by U.S. EPA </w:t>
      </w:r>
      <w:r w:rsidR="00B524E2" w:rsidRPr="00097008">
        <w:rPr>
          <w:rFonts w:asciiTheme="majorHAnsi" w:hAnsiTheme="majorHAnsi" w:cstheme="majorHAnsi"/>
          <w:lang w:val="en-US"/>
        </w:rPr>
        <w:t xml:space="preserve">has tools to support the </w:t>
      </w:r>
      <w:r w:rsidR="00C0429A" w:rsidRPr="00097008">
        <w:rPr>
          <w:rFonts w:asciiTheme="majorHAnsi" w:hAnsiTheme="majorHAnsi" w:cstheme="majorHAnsi"/>
          <w:lang w:val="en-US"/>
        </w:rPr>
        <w:t xml:space="preserve">quantification and management of RDII in sanitary sewer networks. </w:t>
      </w:r>
      <w:r w:rsidR="005102D1" w:rsidRPr="00097008">
        <w:rPr>
          <w:rFonts w:asciiTheme="majorHAnsi" w:hAnsiTheme="majorHAnsi" w:cstheme="majorHAnsi"/>
          <w:lang w:val="en-US"/>
        </w:rPr>
        <w:t xml:space="preserve">These tools can be helpful and are relevant for this study. </w:t>
      </w:r>
      <w:r w:rsidR="005D7488" w:rsidRPr="00097008">
        <w:rPr>
          <w:rFonts w:asciiTheme="majorHAnsi" w:hAnsiTheme="majorHAnsi" w:cstheme="majorHAnsi"/>
          <w:lang w:val="en-US"/>
        </w:rPr>
        <w:t xml:space="preserve">The RDII Analysis Tool </w:t>
      </w:r>
      <w:r w:rsidR="0080636A" w:rsidRPr="00097008">
        <w:rPr>
          <w:rFonts w:asciiTheme="majorHAnsi" w:hAnsiTheme="majorHAnsi" w:cstheme="majorHAnsi"/>
          <w:lang w:val="en-US"/>
        </w:rPr>
        <w:t xml:space="preserve">available in the SSOAP </w:t>
      </w:r>
      <w:r w:rsidR="000F1040" w:rsidRPr="00097008">
        <w:rPr>
          <w:rFonts w:asciiTheme="majorHAnsi" w:hAnsiTheme="majorHAnsi" w:cstheme="majorHAnsi"/>
          <w:lang w:val="en-US"/>
        </w:rPr>
        <w:t>Toolbox</w:t>
      </w:r>
      <w:r w:rsidR="0080636A" w:rsidRPr="00097008">
        <w:rPr>
          <w:rFonts w:asciiTheme="majorHAnsi" w:hAnsiTheme="majorHAnsi" w:cstheme="majorHAnsi"/>
          <w:lang w:val="en-US"/>
        </w:rPr>
        <w:t xml:space="preserve"> </w:t>
      </w:r>
      <w:r w:rsidR="00097008" w:rsidRPr="00097008">
        <w:rPr>
          <w:rFonts w:asciiTheme="majorHAnsi" w:hAnsiTheme="majorHAnsi" w:cstheme="majorHAnsi"/>
          <w:lang w:val="en-US"/>
        </w:rPr>
        <w:t>can</w:t>
      </w:r>
      <w:r w:rsidR="0080636A" w:rsidRPr="00097008">
        <w:rPr>
          <w:rFonts w:asciiTheme="majorHAnsi" w:hAnsiTheme="majorHAnsi" w:cstheme="majorHAnsi"/>
          <w:lang w:val="en-US"/>
        </w:rPr>
        <w:t xml:space="preserve"> identi</w:t>
      </w:r>
      <w:r w:rsidR="00EB40AF" w:rsidRPr="00097008">
        <w:rPr>
          <w:rFonts w:asciiTheme="majorHAnsi" w:hAnsiTheme="majorHAnsi" w:cstheme="majorHAnsi"/>
          <w:lang w:val="en-US"/>
        </w:rPr>
        <w:t>fy</w:t>
      </w:r>
      <w:r w:rsidR="00FB2F2F" w:rsidRPr="00097008">
        <w:rPr>
          <w:rFonts w:asciiTheme="majorHAnsi" w:hAnsiTheme="majorHAnsi" w:cstheme="majorHAnsi"/>
          <w:lang w:val="en-US"/>
        </w:rPr>
        <w:t xml:space="preserve"> and separate DWF and WWF, determine parameters for the set of Unit Hydrographs RTK</w:t>
      </w:r>
      <w:r w:rsidR="00A76CEB" w:rsidRPr="00097008">
        <w:rPr>
          <w:rFonts w:asciiTheme="majorHAnsi" w:hAnsiTheme="majorHAnsi" w:cstheme="majorHAnsi"/>
          <w:lang w:val="en-US"/>
        </w:rPr>
        <w:t xml:space="preserve">, and </w:t>
      </w:r>
      <w:r w:rsidR="00822192" w:rsidRPr="00097008">
        <w:rPr>
          <w:rFonts w:asciiTheme="majorHAnsi" w:hAnsiTheme="majorHAnsi" w:cstheme="majorHAnsi"/>
          <w:lang w:val="en-US"/>
        </w:rPr>
        <w:t>perform</w:t>
      </w:r>
      <w:r w:rsidR="007530DF" w:rsidRPr="00097008">
        <w:rPr>
          <w:rFonts w:asciiTheme="majorHAnsi" w:hAnsiTheme="majorHAnsi" w:cstheme="majorHAnsi"/>
          <w:lang w:val="en-US"/>
        </w:rPr>
        <w:t xml:space="preserve"> statistical analysis of the parameters </w:t>
      </w:r>
      <w:r w:rsidR="006F17E1" w:rsidRPr="00097008">
        <w:rPr>
          <w:rFonts w:asciiTheme="majorHAnsi" w:hAnsiTheme="majorHAnsi" w:cstheme="majorHAnsi"/>
          <w:lang w:val="en-US"/>
        </w:rPr>
        <w:t>to non-measured catchments and design storms</w:t>
      </w:r>
      <w:r w:rsidR="00450635">
        <w:rPr>
          <w:rFonts w:asciiTheme="majorHAnsi" w:hAnsiTheme="majorHAnsi" w:cstheme="majorHAnsi"/>
          <w:lang w:val="en-US"/>
        </w:rPr>
        <w:t xml:space="preserve"> </w:t>
      </w:r>
      <w:r w:rsidR="00450635">
        <w:rPr>
          <w:rFonts w:asciiTheme="majorHAnsi" w:hAnsiTheme="majorHAnsi" w:cstheme="majorHAnsi"/>
          <w:lang w:val="en-US"/>
        </w:rPr>
        <w:fldChar w:fldCharType="begin" w:fldLock="1"/>
      </w:r>
      <w:r w:rsidR="005F7BD3">
        <w:rPr>
          <w:rFonts w:asciiTheme="majorHAnsi" w:hAnsiTheme="majorHAnsi" w:cstheme="majorHAnsi"/>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sidR="00450635">
        <w:rPr>
          <w:rFonts w:asciiTheme="majorHAnsi" w:hAnsiTheme="majorHAnsi" w:cstheme="majorHAnsi"/>
          <w:lang w:val="en-US"/>
        </w:rPr>
        <w:fldChar w:fldCharType="separate"/>
      </w:r>
      <w:r w:rsidR="00317616" w:rsidRPr="00317616">
        <w:rPr>
          <w:rFonts w:asciiTheme="majorHAnsi" w:hAnsiTheme="majorHAnsi" w:cstheme="majorHAnsi"/>
          <w:noProof/>
          <w:lang w:val="en-US"/>
        </w:rPr>
        <w:t>[1]</w:t>
      </w:r>
      <w:r w:rsidR="00450635">
        <w:rPr>
          <w:rFonts w:asciiTheme="majorHAnsi" w:hAnsiTheme="majorHAnsi" w:cstheme="majorHAnsi"/>
          <w:lang w:val="en-US"/>
        </w:rPr>
        <w:fldChar w:fldCharType="end"/>
      </w:r>
      <w:r w:rsidR="006F17E1" w:rsidRPr="00097008">
        <w:rPr>
          <w:rFonts w:asciiTheme="majorHAnsi" w:hAnsiTheme="majorHAnsi" w:cstheme="majorHAnsi"/>
          <w:lang w:val="en-US"/>
        </w:rPr>
        <w:t xml:space="preserve">. </w:t>
      </w:r>
      <w:r w:rsidR="006002F4" w:rsidRPr="00097008">
        <w:rPr>
          <w:rFonts w:asciiTheme="majorHAnsi" w:hAnsiTheme="majorHAnsi" w:cstheme="majorHAnsi"/>
          <w:lang w:val="en-US"/>
        </w:rPr>
        <w:t xml:space="preserve">Other </w:t>
      </w:r>
      <w:r w:rsidR="000626C4" w:rsidRPr="00097008">
        <w:rPr>
          <w:rFonts w:asciiTheme="majorHAnsi" w:hAnsiTheme="majorHAnsi" w:cstheme="majorHAnsi"/>
          <w:lang w:val="en-US"/>
        </w:rPr>
        <w:t xml:space="preserve">characteristics of SSOAP that can be considered </w:t>
      </w:r>
      <w:proofErr w:type="gramStart"/>
      <w:r w:rsidR="002B23CF" w:rsidRPr="00097008">
        <w:rPr>
          <w:rFonts w:asciiTheme="majorHAnsi" w:hAnsiTheme="majorHAnsi" w:cstheme="majorHAnsi"/>
          <w:lang w:val="en-US"/>
        </w:rPr>
        <w:t>time-saving</w:t>
      </w:r>
      <w:proofErr w:type="gramEnd"/>
      <w:r w:rsidR="002B23CF" w:rsidRPr="00097008">
        <w:rPr>
          <w:rFonts w:asciiTheme="majorHAnsi" w:hAnsiTheme="majorHAnsi" w:cstheme="majorHAnsi"/>
          <w:lang w:val="en-US"/>
        </w:rPr>
        <w:t xml:space="preserve"> for this study are</w:t>
      </w:r>
      <w:r w:rsidR="006002F4" w:rsidRPr="00097008">
        <w:rPr>
          <w:rFonts w:asciiTheme="majorHAnsi" w:hAnsiTheme="majorHAnsi" w:cstheme="majorHAnsi"/>
          <w:lang w:val="en-US"/>
        </w:rPr>
        <w:t xml:space="preserve">: </w:t>
      </w:r>
      <w:r w:rsidR="006F17E1" w:rsidRPr="00097008">
        <w:rPr>
          <w:rFonts w:asciiTheme="majorHAnsi" w:hAnsiTheme="majorHAnsi" w:cstheme="majorHAnsi"/>
          <w:lang w:val="en-US"/>
        </w:rPr>
        <w:t xml:space="preserve">1. </w:t>
      </w:r>
      <w:r w:rsidR="006002F4" w:rsidRPr="00097008">
        <w:rPr>
          <w:rFonts w:asciiTheme="majorHAnsi" w:hAnsiTheme="majorHAnsi" w:cstheme="majorHAnsi"/>
          <w:lang w:val="en-US"/>
        </w:rPr>
        <w:t xml:space="preserve">free and open source; </w:t>
      </w:r>
      <w:r w:rsidR="006F17E1" w:rsidRPr="00097008">
        <w:rPr>
          <w:rFonts w:asciiTheme="majorHAnsi" w:hAnsiTheme="majorHAnsi" w:cstheme="majorHAnsi"/>
          <w:lang w:val="en-US"/>
        </w:rPr>
        <w:t>2</w:t>
      </w:r>
      <w:r w:rsidR="000626C4" w:rsidRPr="00097008">
        <w:rPr>
          <w:rFonts w:asciiTheme="majorHAnsi" w:hAnsiTheme="majorHAnsi" w:cstheme="majorHAnsi"/>
          <w:lang w:val="en-US"/>
        </w:rPr>
        <w:t xml:space="preserve">. </w:t>
      </w:r>
      <w:r w:rsidR="002B23CF" w:rsidRPr="00097008">
        <w:rPr>
          <w:rFonts w:asciiTheme="majorHAnsi" w:hAnsiTheme="majorHAnsi" w:cstheme="majorHAnsi"/>
          <w:lang w:val="en-US"/>
        </w:rPr>
        <w:t xml:space="preserve">Interface </w:t>
      </w:r>
      <w:r w:rsidR="006002F4" w:rsidRPr="00097008">
        <w:rPr>
          <w:rFonts w:asciiTheme="majorHAnsi" w:hAnsiTheme="majorHAnsi" w:cstheme="majorHAnsi"/>
          <w:lang w:val="en-US"/>
        </w:rPr>
        <w:t>with SWMM</w:t>
      </w:r>
      <w:r w:rsidR="008E2ACB" w:rsidRPr="00097008">
        <w:rPr>
          <w:rFonts w:asciiTheme="majorHAnsi" w:hAnsiTheme="majorHAnsi" w:cstheme="majorHAnsi"/>
          <w:lang w:val="en-US"/>
        </w:rPr>
        <w:t xml:space="preserve"> 5</w:t>
      </w:r>
      <w:r w:rsidR="00097008" w:rsidRPr="00097008">
        <w:rPr>
          <w:rFonts w:asciiTheme="majorHAnsi" w:hAnsiTheme="majorHAnsi" w:cstheme="majorHAnsi"/>
          <w:lang w:val="en-US"/>
        </w:rPr>
        <w:t>.</w:t>
      </w:r>
    </w:p>
    <w:p w14:paraId="769FADAB" w14:textId="77777777" w:rsidR="00D1519F" w:rsidRDefault="00D1519F" w:rsidP="00753533">
      <w:pPr>
        <w:rPr>
          <w:lang w:val="en-US"/>
        </w:rPr>
      </w:pPr>
    </w:p>
    <w:p w14:paraId="4DB75991" w14:textId="7CE4E3B3" w:rsidR="002C0AEB" w:rsidRDefault="002C0AEB" w:rsidP="00753533">
      <w:pPr>
        <w:rPr>
          <w:lang w:val="en-US"/>
        </w:rPr>
      </w:pPr>
      <w:r>
        <w:rPr>
          <w:lang w:val="en-US"/>
        </w:rPr>
        <w:t xml:space="preserve">Steps in SSOAP </w:t>
      </w:r>
      <w:r w:rsidR="000F4110">
        <w:rPr>
          <w:lang w:val="en-US"/>
        </w:rPr>
        <w:t xml:space="preserve">to </w:t>
      </w:r>
      <w:r w:rsidR="0093704F">
        <w:rPr>
          <w:lang w:val="en-US"/>
        </w:rPr>
        <w:t xml:space="preserve">decompose </w:t>
      </w:r>
      <w:r w:rsidR="00C6316A">
        <w:rPr>
          <w:lang w:val="en-US"/>
        </w:rPr>
        <w:t>hydrograph provided by a flow meter</w:t>
      </w:r>
      <w:r w:rsidR="0093704F">
        <w:rPr>
          <w:lang w:val="en-US"/>
        </w:rPr>
        <w:t xml:space="preserve"> - </w:t>
      </w:r>
      <w:r>
        <w:rPr>
          <w:lang w:val="en-US"/>
        </w:rPr>
        <w:t>based on quick</w:t>
      </w:r>
      <w:r w:rsidR="000F4110">
        <w:rPr>
          <w:lang w:val="en-US"/>
        </w:rPr>
        <w:t xml:space="preserve"> </w:t>
      </w:r>
      <w:r>
        <w:rPr>
          <w:lang w:val="en-US"/>
        </w:rPr>
        <w:t>start manual</w:t>
      </w:r>
    </w:p>
    <w:p w14:paraId="2C4837F3" w14:textId="708561F5" w:rsidR="002C0AEB" w:rsidRDefault="008B5E2C" w:rsidP="0093704F">
      <w:pPr>
        <w:pStyle w:val="ListParagraph"/>
        <w:numPr>
          <w:ilvl w:val="0"/>
          <w:numId w:val="21"/>
        </w:numPr>
        <w:rPr>
          <w:lang w:val="en-US"/>
        </w:rPr>
      </w:pPr>
      <w:r>
        <w:rPr>
          <w:lang w:val="en-US"/>
        </w:rPr>
        <w:t xml:space="preserve">Create New </w:t>
      </w:r>
      <w:r w:rsidR="00572F83">
        <w:rPr>
          <w:lang w:val="en-US"/>
        </w:rPr>
        <w:t>SSOAP Database where all next items will be placed</w:t>
      </w:r>
    </w:p>
    <w:p w14:paraId="1B612B47" w14:textId="643058A0" w:rsidR="00572F83" w:rsidRDefault="004155C4" w:rsidP="0093704F">
      <w:pPr>
        <w:pStyle w:val="ListParagraph"/>
        <w:numPr>
          <w:ilvl w:val="0"/>
          <w:numId w:val="21"/>
        </w:numPr>
        <w:rPr>
          <w:lang w:val="en-US"/>
        </w:rPr>
      </w:pPr>
      <w:r>
        <w:rPr>
          <w:lang w:val="en-US"/>
        </w:rPr>
        <w:t>Rainfall Data:</w:t>
      </w:r>
    </w:p>
    <w:p w14:paraId="2DC4EA03" w14:textId="368785FC" w:rsidR="004155C4" w:rsidRPr="00112AF1" w:rsidRDefault="009C3B9B" w:rsidP="00EB6137">
      <w:pPr>
        <w:pStyle w:val="ListParagraph"/>
        <w:numPr>
          <w:ilvl w:val="0"/>
          <w:numId w:val="22"/>
        </w:numPr>
        <w:ind w:left="1134"/>
        <w:rPr>
          <w:i/>
          <w:lang w:val="en-US"/>
        </w:rPr>
      </w:pPr>
      <w:r w:rsidRPr="00112AF1">
        <w:rPr>
          <w:i/>
          <w:highlight w:val="lightGray"/>
          <w:lang w:val="en-US"/>
        </w:rPr>
        <w:t xml:space="preserve">Management &gt; </w:t>
      </w:r>
      <w:r w:rsidR="004155C4" w:rsidRPr="00112AF1">
        <w:rPr>
          <w:i/>
          <w:highlight w:val="lightGray"/>
          <w:lang w:val="en-US"/>
        </w:rPr>
        <w:t>Create Rainfall gauge</w:t>
      </w:r>
      <w:r w:rsidR="004155C4" w:rsidRPr="00112AF1">
        <w:rPr>
          <w:i/>
          <w:lang w:val="en-US"/>
        </w:rPr>
        <w:t xml:space="preserve"> </w:t>
      </w:r>
    </w:p>
    <w:p w14:paraId="27AC974E" w14:textId="6F05315F" w:rsidR="009C3B9B" w:rsidRDefault="0086553B" w:rsidP="00EB6137">
      <w:pPr>
        <w:pStyle w:val="ListParagraph"/>
        <w:numPr>
          <w:ilvl w:val="0"/>
          <w:numId w:val="22"/>
        </w:numPr>
        <w:ind w:left="1134"/>
        <w:rPr>
          <w:lang w:val="en-US"/>
        </w:rPr>
      </w:pPr>
      <w:r w:rsidRPr="00112AF1">
        <w:rPr>
          <w:i/>
          <w:highlight w:val="lightGray"/>
          <w:lang w:val="en-US"/>
        </w:rPr>
        <w:t>Converter Setup &gt; Create new converter</w:t>
      </w:r>
      <w:r>
        <w:rPr>
          <w:lang w:val="en-US"/>
        </w:rPr>
        <w:t xml:space="preserve"> to read correctly values from </w:t>
      </w:r>
      <w:r w:rsidR="00EB6137">
        <w:rPr>
          <w:lang w:val="en-US"/>
        </w:rPr>
        <w:t xml:space="preserve">Rainfall </w:t>
      </w:r>
      <w:r>
        <w:rPr>
          <w:lang w:val="en-US"/>
        </w:rPr>
        <w:t>dataset</w:t>
      </w:r>
      <w:r w:rsidR="00A24028">
        <w:rPr>
          <w:lang w:val="en-US"/>
        </w:rPr>
        <w:t>.</w:t>
      </w:r>
    </w:p>
    <w:p w14:paraId="07A1E416" w14:textId="55682A47" w:rsidR="00EB6137" w:rsidRDefault="00EB6137" w:rsidP="00EB6137">
      <w:pPr>
        <w:pStyle w:val="ListParagraph"/>
        <w:numPr>
          <w:ilvl w:val="0"/>
          <w:numId w:val="22"/>
        </w:numPr>
        <w:ind w:left="1134"/>
        <w:rPr>
          <w:lang w:val="en-US"/>
        </w:rPr>
      </w:pPr>
      <w:r w:rsidRPr="00112AF1">
        <w:rPr>
          <w:i/>
          <w:lang w:val="en-US"/>
        </w:rPr>
        <w:t>Import</w:t>
      </w:r>
      <w:r>
        <w:rPr>
          <w:lang w:val="en-US"/>
        </w:rPr>
        <w:t xml:space="preserve"> </w:t>
      </w:r>
      <w:r w:rsidR="005A1F9F">
        <w:rPr>
          <w:lang w:val="en-US"/>
        </w:rPr>
        <w:t xml:space="preserve">from available rainfall dataset (csv). Your OS </w:t>
      </w:r>
      <w:r w:rsidR="00A24028">
        <w:rPr>
          <w:lang w:val="en-US"/>
        </w:rPr>
        <w:t>must</w:t>
      </w:r>
      <w:r w:rsidR="005A1F9F">
        <w:rPr>
          <w:lang w:val="en-US"/>
        </w:rPr>
        <w:t xml:space="preserve"> be set for </w:t>
      </w:r>
      <w:r w:rsidR="00A24028">
        <w:rPr>
          <w:lang w:val="en-US"/>
        </w:rPr>
        <w:t>comma and dot.</w:t>
      </w:r>
    </w:p>
    <w:p w14:paraId="55755245" w14:textId="2C19059C" w:rsidR="00A24028" w:rsidRDefault="001520E7" w:rsidP="001520E7">
      <w:pPr>
        <w:pStyle w:val="ListParagraph"/>
        <w:numPr>
          <w:ilvl w:val="0"/>
          <w:numId w:val="21"/>
        </w:numPr>
        <w:rPr>
          <w:lang w:val="en-US"/>
        </w:rPr>
      </w:pPr>
      <w:r>
        <w:rPr>
          <w:lang w:val="en-US"/>
        </w:rPr>
        <w:t>Flow Monitoring Data</w:t>
      </w:r>
      <w:r w:rsidR="00A3093C">
        <w:rPr>
          <w:lang w:val="en-US"/>
        </w:rPr>
        <w:t>: Similar three steps as it was for Rainfall data</w:t>
      </w:r>
    </w:p>
    <w:p w14:paraId="56F8FA47" w14:textId="3B090634" w:rsidR="00A3093C" w:rsidRDefault="00715AA6" w:rsidP="001520E7">
      <w:pPr>
        <w:pStyle w:val="ListParagraph"/>
        <w:numPr>
          <w:ilvl w:val="0"/>
          <w:numId w:val="21"/>
        </w:numPr>
        <w:rPr>
          <w:lang w:val="en-US"/>
        </w:rPr>
      </w:pPr>
      <w:r>
        <w:rPr>
          <w:lang w:val="en-US"/>
        </w:rPr>
        <w:t xml:space="preserve">Use </w:t>
      </w:r>
      <w:r w:rsidRPr="00112AF1">
        <w:rPr>
          <w:i/>
          <w:highlight w:val="lightGray"/>
          <w:lang w:val="en-US"/>
        </w:rPr>
        <w:t>Database Management &gt; Utilities</w:t>
      </w:r>
      <w:r>
        <w:rPr>
          <w:lang w:val="en-US"/>
        </w:rPr>
        <w:t xml:space="preserve"> </w:t>
      </w:r>
      <w:r w:rsidR="00FB1540">
        <w:rPr>
          <w:lang w:val="en-US"/>
        </w:rPr>
        <w:t>to analyze flow and rainfall data</w:t>
      </w:r>
    </w:p>
    <w:p w14:paraId="643FD4E7" w14:textId="32BB61FE" w:rsidR="00FB1540" w:rsidRDefault="00D32356" w:rsidP="001520E7">
      <w:pPr>
        <w:pStyle w:val="ListParagraph"/>
        <w:numPr>
          <w:ilvl w:val="0"/>
          <w:numId w:val="21"/>
        </w:numPr>
        <w:rPr>
          <w:lang w:val="en-US"/>
        </w:rPr>
      </w:pPr>
      <w:r>
        <w:rPr>
          <w:lang w:val="en-US"/>
        </w:rPr>
        <w:t>RDII Analysis Tool</w:t>
      </w:r>
      <w:r w:rsidR="00B21151">
        <w:rPr>
          <w:lang w:val="en-US"/>
        </w:rPr>
        <w:t>:</w:t>
      </w:r>
    </w:p>
    <w:p w14:paraId="59AB229E" w14:textId="46C21BC6" w:rsidR="00B21151" w:rsidRDefault="00396DAE" w:rsidP="007E082B">
      <w:pPr>
        <w:pStyle w:val="ListParagraph"/>
        <w:numPr>
          <w:ilvl w:val="0"/>
          <w:numId w:val="22"/>
        </w:numPr>
        <w:ind w:left="1134"/>
        <w:jc w:val="both"/>
        <w:rPr>
          <w:lang w:val="en-US"/>
        </w:rPr>
      </w:pPr>
      <w:r w:rsidRPr="002305DF">
        <w:rPr>
          <w:b/>
          <w:lang w:val="en-US"/>
        </w:rPr>
        <w:t>Identify Dry-Weather Flows:</w:t>
      </w:r>
      <w:r>
        <w:rPr>
          <w:lang w:val="en-US"/>
        </w:rPr>
        <w:t xml:space="preserve"> </w:t>
      </w:r>
      <w:r w:rsidR="00B21151" w:rsidRPr="00112AF1">
        <w:rPr>
          <w:i/>
          <w:highlight w:val="lightGray"/>
          <w:lang w:val="en-US"/>
        </w:rPr>
        <w:t xml:space="preserve">DWF Analysis </w:t>
      </w:r>
      <w:r w:rsidR="002E35AA" w:rsidRPr="00112AF1">
        <w:rPr>
          <w:i/>
          <w:highlight w:val="lightGray"/>
          <w:lang w:val="en-US"/>
        </w:rPr>
        <w:t xml:space="preserve">&gt; Automatic DWF </w:t>
      </w:r>
      <w:r w:rsidR="00E81ACF" w:rsidRPr="00112AF1">
        <w:rPr>
          <w:i/>
          <w:highlight w:val="lightGray"/>
          <w:lang w:val="en-US"/>
        </w:rPr>
        <w:t>&gt; Choose parameters for weekday and weekends</w:t>
      </w:r>
      <w:r w:rsidR="00E81ACF">
        <w:rPr>
          <w:lang w:val="en-US"/>
        </w:rPr>
        <w:t>. This will automatically exclude days with WWF</w:t>
      </w:r>
      <w:r>
        <w:rPr>
          <w:lang w:val="en-US"/>
        </w:rPr>
        <w:t>.</w:t>
      </w:r>
      <w:r w:rsidR="00630DE1">
        <w:rPr>
          <w:lang w:val="en-US"/>
        </w:rPr>
        <w:t xml:space="preserve"> </w:t>
      </w:r>
      <w:r w:rsidR="00922697">
        <w:rPr>
          <w:lang w:val="en-US"/>
        </w:rPr>
        <w:t xml:space="preserve">Holidays can also be left out of the analysis in </w:t>
      </w:r>
      <w:r w:rsidR="00922697" w:rsidRPr="00112AF1">
        <w:rPr>
          <w:i/>
          <w:highlight w:val="lightGray"/>
          <w:lang w:val="en-US"/>
        </w:rPr>
        <w:t xml:space="preserve">DWF Analysis &gt; </w:t>
      </w:r>
      <w:r w:rsidR="00922697" w:rsidRPr="00922697">
        <w:rPr>
          <w:i/>
          <w:highlight w:val="lightGray"/>
          <w:lang w:val="en-US"/>
        </w:rPr>
        <w:t>Holidays…</w:t>
      </w:r>
    </w:p>
    <w:p w14:paraId="5DA8CEAF" w14:textId="4092EBEA" w:rsidR="00396DAE" w:rsidRDefault="00396DAE" w:rsidP="007E082B">
      <w:pPr>
        <w:pStyle w:val="ListParagraph"/>
        <w:numPr>
          <w:ilvl w:val="0"/>
          <w:numId w:val="22"/>
        </w:numPr>
        <w:ind w:left="1134"/>
        <w:jc w:val="both"/>
        <w:rPr>
          <w:lang w:val="en-US"/>
        </w:rPr>
      </w:pPr>
      <w:r w:rsidRPr="002305DF">
        <w:rPr>
          <w:b/>
          <w:lang w:val="en-US"/>
        </w:rPr>
        <w:t xml:space="preserve">Identify </w:t>
      </w:r>
      <w:r w:rsidR="00B1291D" w:rsidRPr="002305DF">
        <w:rPr>
          <w:b/>
          <w:lang w:val="en-US"/>
        </w:rPr>
        <w:t>Groundwater Infiltration (GWI)</w:t>
      </w:r>
      <w:r w:rsidR="00B1291D">
        <w:rPr>
          <w:lang w:val="en-US"/>
        </w:rPr>
        <w:t xml:space="preserve">: </w:t>
      </w:r>
      <w:r w:rsidR="00112AF1" w:rsidRPr="00112AF1">
        <w:rPr>
          <w:i/>
          <w:highlight w:val="lightGray"/>
          <w:lang w:val="en-US"/>
        </w:rPr>
        <w:t>DWF Analysis &gt; Identify Minimum Nighttime Flows</w:t>
      </w:r>
      <w:r w:rsidR="00112AF1">
        <w:rPr>
          <w:lang w:val="en-US"/>
        </w:rPr>
        <w:t xml:space="preserve">. </w:t>
      </w:r>
      <w:r w:rsidR="00B1291D">
        <w:rPr>
          <w:lang w:val="en-US"/>
        </w:rPr>
        <w:t xml:space="preserve">This is done by </w:t>
      </w:r>
      <w:r w:rsidR="009835E6">
        <w:rPr>
          <w:lang w:val="en-US"/>
        </w:rPr>
        <w:t xml:space="preserve">finding </w:t>
      </w:r>
      <w:r w:rsidR="00B1291D">
        <w:rPr>
          <w:lang w:val="en-US"/>
        </w:rPr>
        <w:t>minimum nighttime flows</w:t>
      </w:r>
      <w:r w:rsidR="009835E6">
        <w:rPr>
          <w:lang w:val="en-US"/>
        </w:rPr>
        <w:t xml:space="preserve">. According to SSOAP guide, 10% of </w:t>
      </w:r>
      <w:r w:rsidR="008600BE">
        <w:rPr>
          <w:lang w:val="en-US"/>
        </w:rPr>
        <w:t xml:space="preserve">the flow during minimum nighttime comes from wastewater and the rest through GWI. </w:t>
      </w:r>
      <w:r w:rsidR="000D2DCF">
        <w:rPr>
          <w:lang w:val="en-US"/>
        </w:rPr>
        <w:t>It is assumed the minimum nighttime occurs at 4</w:t>
      </w:r>
      <w:r w:rsidR="00D92EBB">
        <w:rPr>
          <w:lang w:val="en-US"/>
        </w:rPr>
        <w:t xml:space="preserve"> a.m. This may change according to the location. </w:t>
      </w:r>
    </w:p>
    <w:p w14:paraId="7901290D" w14:textId="7E877930" w:rsidR="00A75EBB" w:rsidRPr="00341318" w:rsidRDefault="00341318" w:rsidP="007E082B">
      <w:pPr>
        <w:pStyle w:val="ListParagraph"/>
        <w:numPr>
          <w:ilvl w:val="0"/>
          <w:numId w:val="22"/>
        </w:numPr>
        <w:ind w:left="1134"/>
        <w:jc w:val="both"/>
        <w:rPr>
          <w:lang w:val="en-US"/>
        </w:rPr>
      </w:pPr>
      <w:r w:rsidRPr="002305DF">
        <w:rPr>
          <w:b/>
          <w:lang w:val="en-US"/>
        </w:rPr>
        <w:t>Adjustments and view the data:</w:t>
      </w:r>
      <w:r>
        <w:rPr>
          <w:lang w:val="en-US"/>
        </w:rPr>
        <w:t xml:space="preserve"> </w:t>
      </w:r>
      <w:r w:rsidR="007C36A0" w:rsidRPr="00112AF1">
        <w:rPr>
          <w:i/>
          <w:highlight w:val="lightGray"/>
          <w:lang w:val="en-US"/>
        </w:rPr>
        <w:t xml:space="preserve">DWF Analysis </w:t>
      </w:r>
      <w:r w:rsidR="007C36A0" w:rsidRPr="007C36A0">
        <w:rPr>
          <w:i/>
          <w:highlight w:val="lightGray"/>
          <w:lang w:val="en-US"/>
        </w:rPr>
        <w:t xml:space="preserve">&gt; </w:t>
      </w:r>
      <w:r w:rsidR="00C67BEB" w:rsidRPr="007C36A0">
        <w:rPr>
          <w:i/>
          <w:highlight w:val="lightGray"/>
          <w:lang w:val="en-US"/>
        </w:rPr>
        <w:t xml:space="preserve">Automatic DWF </w:t>
      </w:r>
      <w:r w:rsidR="007C36A0" w:rsidRPr="007C36A0">
        <w:rPr>
          <w:i/>
          <w:highlight w:val="lightGray"/>
          <w:lang w:val="en-US"/>
        </w:rPr>
        <w:t>Adjustment Calculation</w:t>
      </w:r>
      <w:r w:rsidR="00A331CB" w:rsidRPr="00A331CB">
        <w:rPr>
          <w:lang w:val="en-US"/>
        </w:rPr>
        <w:t xml:space="preserve"> </w:t>
      </w:r>
      <w:r w:rsidR="00B21B05">
        <w:rPr>
          <w:lang w:val="en-US"/>
        </w:rPr>
        <w:t>Difference</w:t>
      </w:r>
      <w:r w:rsidR="000648BA">
        <w:rPr>
          <w:lang w:val="en-US"/>
        </w:rPr>
        <w:t xml:space="preserve"> between the average flow for the given day </w:t>
      </w:r>
      <w:r w:rsidR="00B14A87">
        <w:rPr>
          <w:lang w:val="en-US"/>
        </w:rPr>
        <w:t>and the average flow of all DWF days</w:t>
      </w:r>
      <w:r w:rsidR="0076312A">
        <w:rPr>
          <w:lang w:val="en-US"/>
        </w:rPr>
        <w:t xml:space="preserve"> selected on </w:t>
      </w:r>
      <w:r w:rsidR="00CA2CBB">
        <w:rPr>
          <w:lang w:val="en-US"/>
        </w:rPr>
        <w:t>first step.</w:t>
      </w:r>
      <w:r w:rsidR="00D57FD2">
        <w:rPr>
          <w:lang w:val="en-US"/>
        </w:rPr>
        <w:t xml:space="preserve"> Values can be negative and positive. </w:t>
      </w:r>
      <w:r w:rsidR="00A423A5">
        <w:rPr>
          <w:lang w:val="en-US"/>
        </w:rPr>
        <w:t>This adjustment can be done to account for seasonal variations</w:t>
      </w:r>
      <w:r>
        <w:rPr>
          <w:lang w:val="en-US"/>
        </w:rPr>
        <w:t xml:space="preserve">. </w:t>
      </w:r>
      <w:r w:rsidR="00A75EBB" w:rsidRPr="00341318">
        <w:rPr>
          <w:lang w:val="en-US"/>
        </w:rPr>
        <w:t xml:space="preserve">Go for </w:t>
      </w:r>
      <w:r w:rsidR="00A75EBB" w:rsidRPr="00341318">
        <w:rPr>
          <w:i/>
          <w:highlight w:val="lightGray"/>
          <w:lang w:val="en-US"/>
        </w:rPr>
        <w:t>DWF Analysis &gt; View DWF Graph or Statistics</w:t>
      </w:r>
      <w:r w:rsidR="00A75EBB" w:rsidRPr="00341318">
        <w:rPr>
          <w:i/>
          <w:lang w:val="en-US"/>
        </w:rPr>
        <w:t xml:space="preserve"> </w:t>
      </w:r>
      <w:r w:rsidR="00A17F64" w:rsidRPr="00341318">
        <w:rPr>
          <w:lang w:val="en-US"/>
        </w:rPr>
        <w:t>to check if the DWF data seems correct.</w:t>
      </w:r>
    </w:p>
    <w:p w14:paraId="077B60FA" w14:textId="29034B53" w:rsidR="00747515" w:rsidRPr="00AA1BF7" w:rsidRDefault="00DA0B93" w:rsidP="007E082B">
      <w:pPr>
        <w:pStyle w:val="ListParagraph"/>
        <w:numPr>
          <w:ilvl w:val="0"/>
          <w:numId w:val="22"/>
        </w:numPr>
        <w:ind w:left="1134"/>
        <w:jc w:val="both"/>
        <w:rPr>
          <w:b/>
          <w:lang w:val="en-US"/>
        </w:rPr>
      </w:pPr>
      <w:r w:rsidRPr="00DA0B93">
        <w:rPr>
          <w:b/>
          <w:lang w:val="en-US"/>
        </w:rPr>
        <w:t>Identify Wet-Weather Flows</w:t>
      </w:r>
      <w:r>
        <w:rPr>
          <w:b/>
          <w:lang w:val="en-US"/>
        </w:rPr>
        <w:t xml:space="preserve">: </w:t>
      </w:r>
      <w:r>
        <w:rPr>
          <w:i/>
          <w:highlight w:val="lightGray"/>
          <w:lang w:val="en-US"/>
        </w:rPr>
        <w:t>W</w:t>
      </w:r>
      <w:r w:rsidRPr="00112AF1">
        <w:rPr>
          <w:i/>
          <w:highlight w:val="lightGray"/>
          <w:lang w:val="en-US"/>
        </w:rPr>
        <w:t xml:space="preserve">WF Analysis </w:t>
      </w:r>
      <w:r w:rsidRPr="00A16D84">
        <w:rPr>
          <w:i/>
          <w:highlight w:val="lightGray"/>
          <w:lang w:val="en-US"/>
        </w:rPr>
        <w:t xml:space="preserve">&gt; </w:t>
      </w:r>
      <w:r w:rsidR="00A16D84" w:rsidRPr="00A16D84">
        <w:rPr>
          <w:i/>
          <w:highlight w:val="lightGray"/>
          <w:lang w:val="en-US"/>
        </w:rPr>
        <w:t>Automatic RDII Event Identification</w:t>
      </w:r>
      <w:r w:rsidR="00A16D84">
        <w:rPr>
          <w:lang w:val="en-US"/>
        </w:rPr>
        <w:t xml:space="preserve"> </w:t>
      </w:r>
      <w:r w:rsidR="00103C4F">
        <w:rPr>
          <w:lang w:val="en-US"/>
        </w:rPr>
        <w:t>Here the user defines which kind of rainfall will be considered as an event</w:t>
      </w:r>
      <w:r w:rsidR="0052626B">
        <w:rPr>
          <w:lang w:val="en-US"/>
        </w:rPr>
        <w:t xml:space="preserve"> and which will be left out. This can be done by choosing a threshold such as: Peak, Volume or Duration. </w:t>
      </w:r>
      <w:r w:rsidR="00BB0643">
        <w:rPr>
          <w:lang w:val="en-US"/>
        </w:rPr>
        <w:t xml:space="preserve">Access </w:t>
      </w:r>
      <w:r w:rsidR="00BB0643" w:rsidRPr="00BB0643">
        <w:rPr>
          <w:i/>
          <w:highlight w:val="lightGray"/>
          <w:lang w:val="en-US"/>
        </w:rPr>
        <w:t>RDII Graph</w:t>
      </w:r>
      <w:r w:rsidR="00BB0643">
        <w:rPr>
          <w:i/>
          <w:lang w:val="en-US"/>
        </w:rPr>
        <w:t xml:space="preserve"> </w:t>
      </w:r>
      <w:r w:rsidR="00BB0643">
        <w:rPr>
          <w:lang w:val="en-US"/>
        </w:rPr>
        <w:t xml:space="preserve">to graphically adjust the chosen rainfall events. </w:t>
      </w:r>
    </w:p>
    <w:p w14:paraId="1672120A" w14:textId="48233691" w:rsidR="00AE33FB" w:rsidRDefault="00AE33FB" w:rsidP="00DC63D4">
      <w:pPr>
        <w:jc w:val="both"/>
        <w:rPr>
          <w:i/>
          <w:lang w:val="en-US"/>
        </w:rPr>
      </w:pPr>
    </w:p>
    <w:p w14:paraId="72538920" w14:textId="5B7ED90F" w:rsidR="00662F3D" w:rsidRDefault="007F4B87" w:rsidP="00CE4373">
      <w:pPr>
        <w:rPr>
          <w:i/>
          <w:lang w:val="en-US"/>
        </w:rPr>
      </w:pPr>
      <w:r>
        <w:rPr>
          <w:i/>
          <w:lang w:val="en-US"/>
        </w:rPr>
        <w:lastRenderedPageBreak/>
        <w:t>In</w:t>
      </w:r>
      <w:r w:rsidR="003663E6">
        <w:rPr>
          <w:i/>
          <w:lang w:val="en-US"/>
        </w:rPr>
        <w:t xml:space="preserve"> case RTK approach is the one chosen for this project</w:t>
      </w:r>
      <w:r w:rsidR="00CE4373">
        <w:rPr>
          <w:i/>
          <w:lang w:val="en-US"/>
        </w:rPr>
        <w:t>, the instructions below may help to define constraints and obj. functions for DDS algorithm</w:t>
      </w:r>
      <w:r w:rsidR="00CE4373">
        <w:rPr>
          <w:i/>
          <w:lang w:val="en-US"/>
        </w:rPr>
        <w:br/>
      </w:r>
      <w:r w:rsidR="00662F3D">
        <w:rPr>
          <w:i/>
          <w:lang w:val="en-US"/>
        </w:rPr>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w:t>
      </w:r>
      <w:r w:rsidR="00662F3D">
        <w:rPr>
          <w:i/>
          <w:lang w:val="en-US"/>
        </w:rPr>
        <w:softHyphen/>
        <w:t>__________</w:t>
      </w:r>
    </w:p>
    <w:p w14:paraId="1AEC37A6" w14:textId="79EC1E4E" w:rsidR="00855ED8" w:rsidRPr="00D275D5" w:rsidRDefault="00855ED8" w:rsidP="00DC63D4">
      <w:pPr>
        <w:jc w:val="both"/>
        <w:rPr>
          <w:i/>
          <w:lang w:val="en-US"/>
        </w:rPr>
      </w:pPr>
      <w:r w:rsidRPr="00D275D5">
        <w:rPr>
          <w:i/>
          <w:lang w:val="en-US"/>
        </w:rPr>
        <w:t>Copied and pasted from SSOAP guide manual</w:t>
      </w:r>
      <w:r>
        <w:rPr>
          <w:i/>
          <w:lang w:val="en-US"/>
        </w:rPr>
        <w:t xml:space="preserve">: </w:t>
      </w:r>
      <w:r w:rsidR="00662F3D">
        <w:rPr>
          <w:i/>
          <w:lang w:val="en-US"/>
        </w:rPr>
        <w:t>Practices when defining RTK parameters</w:t>
      </w:r>
    </w:p>
    <w:p w14:paraId="19AE49A1" w14:textId="4B71C962" w:rsidR="00DC63D4" w:rsidRPr="00D275D5" w:rsidRDefault="00DC63D4" w:rsidP="00DC63D4">
      <w:pPr>
        <w:jc w:val="both"/>
        <w:rPr>
          <w:i/>
          <w:lang w:val="en-US"/>
        </w:rPr>
      </w:pPr>
      <w:r w:rsidRPr="00D275D5">
        <w:rPr>
          <w:i/>
          <w:lang w:val="en-US"/>
        </w:rPr>
        <w:t xml:space="preserve">The </w:t>
      </w:r>
      <w:r w:rsidRPr="00AA1BF7">
        <w:rPr>
          <w:b/>
          <w:i/>
          <w:lang w:val="en-US"/>
        </w:rPr>
        <w:t>Consistency in Approach</w:t>
      </w:r>
      <w:r w:rsidRPr="00D275D5">
        <w:rPr>
          <w:i/>
          <w:lang w:val="en-US"/>
        </w:rPr>
        <w:t xml:space="preserve"> help topic provides some examples on how RDII analysts can work consistently – a key objective of which is to provide more meaningful comparison of results.  The following general guidelines may also be used when setting the unit hydrograph parameters for a flow monitor:</w:t>
      </w:r>
    </w:p>
    <w:p w14:paraId="3B2AF2B5" w14:textId="2D2209B7" w:rsidR="00DC63D4" w:rsidRPr="00D275D5" w:rsidRDefault="00DC63D4" w:rsidP="00DC63D4">
      <w:pPr>
        <w:jc w:val="both"/>
        <w:rPr>
          <w:i/>
          <w:lang w:val="en-US"/>
        </w:rPr>
      </w:pPr>
      <w:r w:rsidRPr="00D275D5">
        <w:rPr>
          <w:i/>
          <w:lang w:val="en-US"/>
        </w:rPr>
        <w:t xml:space="preserve">1. In general, the T and K parameters should be constant or similar for all events for a given meter. </w:t>
      </w:r>
    </w:p>
    <w:p w14:paraId="1B83181D" w14:textId="0E4CDFD9" w:rsidR="00DC63D4" w:rsidRPr="00D275D5" w:rsidRDefault="00DC63D4" w:rsidP="00DC63D4">
      <w:pPr>
        <w:jc w:val="both"/>
        <w:rPr>
          <w:i/>
          <w:lang w:val="en-US"/>
        </w:rPr>
      </w:pPr>
      <w:r w:rsidRPr="00D275D5">
        <w:rPr>
          <w:i/>
          <w:lang w:val="en-US"/>
        </w:rPr>
        <w:t xml:space="preserve">2. T and K for the three triangular unit hydrographs should generally be applied as follows: </w:t>
      </w:r>
    </w:p>
    <w:p w14:paraId="44F6DE61" w14:textId="3B856E8F" w:rsidR="00DC63D4" w:rsidRPr="00D275D5" w:rsidRDefault="00DC63D4" w:rsidP="00DC63D4">
      <w:pPr>
        <w:jc w:val="both"/>
        <w:rPr>
          <w:i/>
          <w:lang w:val="en-US"/>
        </w:rPr>
      </w:pPr>
      <w:r w:rsidRPr="00D275D5">
        <w:rPr>
          <w:i/>
          <w:lang w:val="en-US"/>
        </w:rPr>
        <w:t xml:space="preserve"> T1 less than T2 less than T3 </w:t>
      </w:r>
    </w:p>
    <w:p w14:paraId="0EDC5107" w14:textId="29A79735" w:rsidR="00DC63D4" w:rsidRPr="00D275D5" w:rsidRDefault="00DC63D4" w:rsidP="00DC63D4">
      <w:pPr>
        <w:jc w:val="both"/>
        <w:rPr>
          <w:i/>
          <w:lang w:val="en-US"/>
        </w:rPr>
      </w:pPr>
      <w:r w:rsidRPr="00D275D5">
        <w:rPr>
          <w:i/>
          <w:lang w:val="en-US"/>
        </w:rPr>
        <w:t xml:space="preserve"> (T1+T1*K1) less than (T2+T2*K2) less than (T3+T3*K3) </w:t>
      </w:r>
    </w:p>
    <w:p w14:paraId="3ACAF0B2" w14:textId="57947B5B" w:rsidR="00DC63D4" w:rsidRPr="00D275D5" w:rsidRDefault="00DC63D4" w:rsidP="00DC63D4">
      <w:pPr>
        <w:jc w:val="both"/>
        <w:rPr>
          <w:i/>
          <w:lang w:val="en-US"/>
        </w:rPr>
      </w:pPr>
      <w:r w:rsidRPr="00D275D5">
        <w:rPr>
          <w:i/>
          <w:lang w:val="en-US"/>
        </w:rPr>
        <w:t xml:space="preserve">3. The need to change T and K for a </w:t>
      </w:r>
      <w:proofErr w:type="gramStart"/>
      <w:r w:rsidRPr="00D275D5">
        <w:rPr>
          <w:i/>
          <w:lang w:val="en-US"/>
        </w:rPr>
        <w:t>particular event</w:t>
      </w:r>
      <w:proofErr w:type="gramEnd"/>
      <w:r w:rsidRPr="00D275D5">
        <w:rPr>
          <w:i/>
          <w:lang w:val="en-US"/>
        </w:rPr>
        <w:t xml:space="preserve"> to match the observed flows is often a sign that the rainfall data being used is not representative of the rainfall that fell over the basin for the event. </w:t>
      </w:r>
    </w:p>
    <w:p w14:paraId="63BAFAF7" w14:textId="31A121DE" w:rsidR="00DC63D4" w:rsidRPr="007719E5" w:rsidRDefault="00DC63D4" w:rsidP="00DC63D4">
      <w:pPr>
        <w:jc w:val="both"/>
        <w:rPr>
          <w:i/>
          <w:lang w:val="en-US"/>
        </w:rPr>
      </w:pPr>
      <w:r w:rsidRPr="00D275D5">
        <w:rPr>
          <w:i/>
          <w:lang w:val="en-US"/>
        </w:rPr>
        <w:t xml:space="preserve">4. The R values will vary from RDII event to RDII event. Generally, they are higher for wet antecedent moisture conditions and lower for dryer antecedent conditions.  Some of this variation can often be reduced through refinement of the initial abstraction parameters. Very high or low values for a single event may be a sign that the rainfall being used is not representative or perhaps a RDII pathway is active or inactive under certain conditions.  The latter may be determined by analyzing numerous events and identifying trends. </w:t>
      </w:r>
    </w:p>
    <w:p w14:paraId="41A7C320" w14:textId="0ABB350F" w:rsidR="00DC63D4" w:rsidRPr="00D275D5" w:rsidRDefault="00DC63D4" w:rsidP="00DC63D4">
      <w:pPr>
        <w:jc w:val="both"/>
        <w:rPr>
          <w:i/>
          <w:lang w:val="en-US"/>
        </w:rPr>
      </w:pPr>
      <w:r w:rsidRPr="00D275D5">
        <w:rPr>
          <w:i/>
          <w:lang w:val="en-US"/>
        </w:rPr>
        <w:t>5. R-values are typically lower during dry AMC season and higher in wet AMC season due to seasonal influence.  Often RTK evaluation will be performed for the two AMC seasons if data span the two seasons.  The seasons tend to track well with annual groundwater variation.  Between AMC seasons, TK should remain unchanged, but the R values are often significantly lower during growing periods than during wet AMC periods with much of the reduction in R coming from the delayed re</w:t>
      </w:r>
      <w:r w:rsidR="00021F43">
        <w:rPr>
          <w:i/>
          <w:lang w:val="en-US"/>
        </w:rPr>
        <w:t>s</w:t>
      </w:r>
      <w:r w:rsidRPr="00D275D5">
        <w:rPr>
          <w:i/>
          <w:lang w:val="en-US"/>
        </w:rPr>
        <w:t xml:space="preserve">ponse i.e., the </w:t>
      </w:r>
      <w:proofErr w:type="gramStart"/>
      <w:r w:rsidRPr="00D275D5">
        <w:rPr>
          <w:i/>
          <w:lang w:val="en-US"/>
        </w:rPr>
        <w:t>second and third unit</w:t>
      </w:r>
      <w:proofErr w:type="gramEnd"/>
      <w:r w:rsidRPr="00D275D5">
        <w:rPr>
          <w:i/>
          <w:lang w:val="en-US"/>
        </w:rPr>
        <w:t xml:space="preserve"> hydrographs. </w:t>
      </w:r>
    </w:p>
    <w:p w14:paraId="0151E1DF" w14:textId="572C28B5" w:rsidR="00DC63D4" w:rsidRDefault="00DC63D4" w:rsidP="00DC63D4">
      <w:pPr>
        <w:jc w:val="both"/>
        <w:rPr>
          <w:i/>
          <w:lang w:val="en-US"/>
        </w:rPr>
      </w:pPr>
      <w:r w:rsidRPr="00D275D5">
        <w:rPr>
          <w:i/>
          <w:lang w:val="en-US"/>
        </w:rPr>
        <w:t>6. The first step when using fitting unit hydrographs should be to adjust the default curve R, T, and K values to obtain a gross fit for all events for a given meter. Then, R-values can be adjusted for individual events to obtain the best reproduction of the observed RDII flows.</w:t>
      </w:r>
    </w:p>
    <w:p w14:paraId="54229081" w14:textId="4D0E7C27" w:rsidR="005C2A9F" w:rsidRDefault="005C2A9F" w:rsidP="00DC63D4">
      <w:pPr>
        <w:jc w:val="both"/>
        <w:rPr>
          <w:i/>
          <w:lang w:val="en-US"/>
        </w:rPr>
      </w:pPr>
    </w:p>
    <w:p w14:paraId="4B9182BF" w14:textId="1C5DEFBA" w:rsidR="005C2A9F" w:rsidRPr="005C2A9F" w:rsidRDefault="005C2A9F" w:rsidP="005C2A9F">
      <w:pPr>
        <w:jc w:val="both"/>
        <w:rPr>
          <w:i/>
          <w:lang w:val="en-US"/>
        </w:rPr>
      </w:pPr>
      <w:r w:rsidRPr="005C2A9F">
        <w:rPr>
          <w:i/>
          <w:lang w:val="en-US"/>
        </w:rPr>
        <w:t>Method Consistency Example Analysis of Continuous Record</w:t>
      </w:r>
    </w:p>
    <w:p w14:paraId="5F21F515" w14:textId="1FCC5FF4" w:rsidR="005C2A9F" w:rsidRPr="005C2A9F" w:rsidRDefault="005C2A9F" w:rsidP="005C2A9F">
      <w:pPr>
        <w:jc w:val="both"/>
        <w:rPr>
          <w:i/>
          <w:lang w:val="en-US"/>
        </w:rPr>
      </w:pPr>
      <w:r w:rsidRPr="005C2A9F">
        <w:rPr>
          <w:i/>
          <w:lang w:val="en-US"/>
        </w:rPr>
        <w:t xml:space="preserve">1. Verify approach meets objectives.  For this example, SWMM5 parameters are determined seasonally although SWMM5 resolution for parameters can be determined monthly.  Note:  due to limited number of events in a given month, monthly distinction may require a multi-year record to determine with any degree of confidence, and for a multi-year record would need to determine influence of annual variation.  </w:t>
      </w:r>
    </w:p>
    <w:p w14:paraId="6149AB1F" w14:textId="79652644" w:rsidR="005C2A9F" w:rsidRPr="005C2A9F" w:rsidRDefault="005C2A9F" w:rsidP="005C2A9F">
      <w:pPr>
        <w:jc w:val="both"/>
        <w:rPr>
          <w:i/>
          <w:lang w:val="en-US"/>
        </w:rPr>
      </w:pPr>
      <w:r w:rsidRPr="005C2A9F">
        <w:rPr>
          <w:i/>
          <w:lang w:val="en-US"/>
        </w:rPr>
        <w:t xml:space="preserve">2. Segregate analyses/results for comparison of seasonal/annual effects if spanning multiple seasons/years. </w:t>
      </w:r>
    </w:p>
    <w:p w14:paraId="67F9B379" w14:textId="53908208" w:rsidR="005C2A9F" w:rsidRPr="005C2A9F" w:rsidRDefault="005C2A9F" w:rsidP="005C2A9F">
      <w:pPr>
        <w:jc w:val="both"/>
        <w:rPr>
          <w:i/>
          <w:lang w:val="en-US"/>
        </w:rPr>
      </w:pPr>
      <w:r w:rsidRPr="005C2A9F">
        <w:rPr>
          <w:i/>
          <w:lang w:val="en-US"/>
        </w:rPr>
        <w:t xml:space="preserve">3. Vary GW Adjustment gradually </w:t>
      </w:r>
    </w:p>
    <w:p w14:paraId="1A2D8367" w14:textId="5CBAC2A6" w:rsidR="005C2A9F" w:rsidRPr="005C2A9F" w:rsidRDefault="005C2A9F" w:rsidP="005C2A9F">
      <w:pPr>
        <w:jc w:val="both"/>
        <w:rPr>
          <w:i/>
          <w:lang w:val="en-US"/>
        </w:rPr>
      </w:pPr>
      <w:r w:rsidRPr="005C2A9F">
        <w:rPr>
          <w:i/>
          <w:lang w:val="en-US"/>
        </w:rPr>
        <w:lastRenderedPageBreak/>
        <w:t xml:space="preserve">4. Focus on longest response event first to establish Ts and Ks, typically found in dormant season data </w:t>
      </w:r>
    </w:p>
    <w:p w14:paraId="065952B2" w14:textId="2B9C64BF" w:rsidR="005C2A9F" w:rsidRPr="005C2A9F" w:rsidRDefault="005C2A9F" w:rsidP="005C2A9F">
      <w:pPr>
        <w:jc w:val="both"/>
        <w:rPr>
          <w:i/>
          <w:lang w:val="en-US"/>
        </w:rPr>
      </w:pPr>
      <w:r w:rsidRPr="005C2A9F">
        <w:rPr>
          <w:i/>
          <w:lang w:val="en-US"/>
        </w:rPr>
        <w:t xml:space="preserve">5. Use all </w:t>
      </w:r>
      <w:proofErr w:type="gramStart"/>
      <w:r w:rsidRPr="005C2A9F">
        <w:rPr>
          <w:i/>
          <w:lang w:val="en-US"/>
        </w:rPr>
        <w:t>three unit</w:t>
      </w:r>
      <w:proofErr w:type="gramEnd"/>
      <w:r w:rsidRPr="005C2A9F">
        <w:rPr>
          <w:i/>
          <w:lang w:val="en-US"/>
        </w:rPr>
        <w:t xml:space="preserve"> hydrographs </w:t>
      </w:r>
    </w:p>
    <w:p w14:paraId="6A854D2E" w14:textId="3182CFA7" w:rsidR="005C2A9F" w:rsidRPr="005C2A9F" w:rsidRDefault="005C2A9F" w:rsidP="005C2A9F">
      <w:pPr>
        <w:jc w:val="both"/>
        <w:rPr>
          <w:i/>
          <w:lang w:val="en-US"/>
        </w:rPr>
      </w:pPr>
      <w:r w:rsidRPr="005C2A9F">
        <w:rPr>
          <w:i/>
          <w:lang w:val="en-US"/>
        </w:rPr>
        <w:t xml:space="preserve">6. T1&lt;T2&lt;T3 </w:t>
      </w:r>
    </w:p>
    <w:p w14:paraId="648AAE44" w14:textId="504A1266" w:rsidR="005C2A9F" w:rsidRPr="005C2A9F" w:rsidRDefault="005C2A9F" w:rsidP="005C2A9F">
      <w:pPr>
        <w:jc w:val="both"/>
        <w:rPr>
          <w:i/>
          <w:lang w:val="en-US"/>
        </w:rPr>
      </w:pPr>
      <w:r w:rsidRPr="005C2A9F">
        <w:rPr>
          <w:i/>
          <w:lang w:val="en-US"/>
        </w:rPr>
        <w:t>7. (T1+T1*K</w:t>
      </w:r>
      <w:proofErr w:type="gramStart"/>
      <w:r w:rsidRPr="005C2A9F">
        <w:rPr>
          <w:i/>
          <w:lang w:val="en-US"/>
        </w:rPr>
        <w:t>1)&lt;</w:t>
      </w:r>
      <w:proofErr w:type="gramEnd"/>
      <w:r w:rsidRPr="005C2A9F">
        <w:rPr>
          <w:i/>
          <w:lang w:val="en-US"/>
        </w:rPr>
        <w:t xml:space="preserve"> (T2+T2*K2) &lt; (T3+T3*K3)  </w:t>
      </w:r>
    </w:p>
    <w:p w14:paraId="041E1D1E" w14:textId="7F47083B" w:rsidR="005C2A9F" w:rsidRPr="005C2A9F" w:rsidRDefault="005C2A9F" w:rsidP="005C2A9F">
      <w:pPr>
        <w:jc w:val="both"/>
        <w:rPr>
          <w:i/>
          <w:lang w:val="en-US"/>
        </w:rPr>
      </w:pPr>
      <w:r w:rsidRPr="005C2A9F">
        <w:rPr>
          <w:i/>
          <w:lang w:val="en-US"/>
        </w:rPr>
        <w:t xml:space="preserve">8. (UH1:  minutes to </w:t>
      </w:r>
      <w:proofErr w:type="gramStart"/>
      <w:r w:rsidRPr="005C2A9F">
        <w:rPr>
          <w:i/>
          <w:lang w:val="en-US"/>
        </w:rPr>
        <w:t>hours)&lt;</w:t>
      </w:r>
      <w:proofErr w:type="gramEnd"/>
      <w:r w:rsidRPr="005C2A9F">
        <w:rPr>
          <w:i/>
          <w:lang w:val="en-US"/>
        </w:rPr>
        <w:t xml:space="preserve">(UH2:  hours to day or so)&lt;(UH3:  day to week, likely no more than 10 days) </w:t>
      </w:r>
    </w:p>
    <w:p w14:paraId="1A860483" w14:textId="2E2B1F85" w:rsidR="005C2A9F" w:rsidRPr="005C2A9F" w:rsidRDefault="005C2A9F" w:rsidP="005C2A9F">
      <w:pPr>
        <w:jc w:val="both"/>
        <w:rPr>
          <w:i/>
          <w:lang w:val="en-US"/>
        </w:rPr>
      </w:pPr>
      <w:r w:rsidRPr="005C2A9F">
        <w:rPr>
          <w:i/>
          <w:lang w:val="en-US"/>
        </w:rPr>
        <w:t xml:space="preserve">9. Keep Ts and Ks same or similar for all seasons </w:t>
      </w:r>
    </w:p>
    <w:p w14:paraId="03CA1525" w14:textId="4E69B6E9" w:rsidR="005C2A9F" w:rsidRPr="005C2A9F" w:rsidRDefault="005C2A9F" w:rsidP="005C2A9F">
      <w:pPr>
        <w:jc w:val="both"/>
        <w:rPr>
          <w:i/>
          <w:lang w:val="en-US"/>
        </w:rPr>
      </w:pPr>
      <w:r w:rsidRPr="005C2A9F">
        <w:rPr>
          <w:i/>
          <w:lang w:val="en-US"/>
        </w:rPr>
        <w:t xml:space="preserve">10. Within season, identify events with wet antecedent conditions and determine R1, R2, R3.  For the likely reduction in R-values in dry AMC season relative to wet AMC season, R3 will likely reduce the most, followed by R2, then R1. </w:t>
      </w:r>
      <w:r w:rsidR="00443464">
        <w:rPr>
          <w:i/>
          <w:lang w:val="en-US"/>
        </w:rPr>
        <w:t>(AMC = Antecedent Soil Moisture Condition)</w:t>
      </w:r>
    </w:p>
    <w:p w14:paraId="3FBDD576" w14:textId="7A99D0A1" w:rsidR="005C2A9F" w:rsidRDefault="005C2A9F" w:rsidP="005C2A9F">
      <w:pPr>
        <w:jc w:val="both"/>
        <w:rPr>
          <w:i/>
          <w:lang w:val="en-US"/>
        </w:rPr>
      </w:pPr>
      <w:r w:rsidRPr="005C2A9F">
        <w:rPr>
          <w:i/>
          <w:lang w:val="en-US"/>
        </w:rPr>
        <w:t>11. Within season, with RTKs now fixed.  Adjust the three IA parameters, for all events spanning completely dry to fully saturated antecedent conditions.</w:t>
      </w:r>
    </w:p>
    <w:p w14:paraId="1B67CAEF" w14:textId="7C96E5C3" w:rsidR="00B21644" w:rsidRPr="00D275D5" w:rsidRDefault="00D275D5" w:rsidP="00B21644">
      <w:pPr>
        <w:jc w:val="both"/>
        <w:rPr>
          <w:i/>
          <w:lang w:val="en-US"/>
        </w:rPr>
      </w:pPr>
      <w:r>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w:t>
      </w:r>
      <w:r w:rsidR="00B21644">
        <w:rPr>
          <w:i/>
          <w:lang w:val="en-US"/>
        </w:rPr>
        <w:softHyphen/>
        <w:t>__________</w:t>
      </w:r>
    </w:p>
    <w:p w14:paraId="5BF68561" w14:textId="77777777" w:rsidR="00B21644" w:rsidRPr="00D275D5" w:rsidRDefault="00B21644" w:rsidP="00B21644">
      <w:pPr>
        <w:jc w:val="both"/>
        <w:rPr>
          <w:i/>
          <w:lang w:val="en-US"/>
        </w:rPr>
      </w:pPr>
    </w:p>
    <w:p w14:paraId="38D4EF8B" w14:textId="6D923DE1" w:rsidR="00B21644" w:rsidRPr="001D2236" w:rsidRDefault="001D2236" w:rsidP="00B21644">
      <w:pPr>
        <w:jc w:val="both"/>
        <w:rPr>
          <w:lang w:val="en-US"/>
        </w:rPr>
      </w:pPr>
      <w:r>
        <w:rPr>
          <w:lang w:val="en-US"/>
        </w:rPr>
        <w:t xml:space="preserve">SSOAP: It is possible to export .csv file with </w:t>
      </w:r>
      <w:r w:rsidR="00BD2A24">
        <w:rPr>
          <w:lang w:val="en-US"/>
        </w:rPr>
        <w:t>GWI, BWF,</w:t>
      </w:r>
      <w:r w:rsidR="00C64D0B" w:rsidRPr="00C64D0B">
        <w:rPr>
          <w:lang w:val="en-US"/>
        </w:rPr>
        <w:t xml:space="preserve"> </w:t>
      </w:r>
      <w:r w:rsidR="00C64D0B">
        <w:rPr>
          <w:lang w:val="en-US"/>
        </w:rPr>
        <w:t>DWF,</w:t>
      </w:r>
      <w:r w:rsidR="00BD2A24">
        <w:rPr>
          <w:lang w:val="en-US"/>
        </w:rPr>
        <w:t xml:space="preserve"> Observed FLOW,</w:t>
      </w:r>
      <w:r w:rsidR="00C64D0B">
        <w:rPr>
          <w:lang w:val="en-US"/>
        </w:rPr>
        <w:t xml:space="preserve"> </w:t>
      </w:r>
      <w:r w:rsidR="003539F5">
        <w:rPr>
          <w:lang w:val="en-US"/>
        </w:rPr>
        <w:t xml:space="preserve">and </w:t>
      </w:r>
      <w:r w:rsidR="003539F5" w:rsidRPr="003539F5">
        <w:rPr>
          <w:highlight w:val="yellow"/>
          <w:lang w:val="en-US"/>
        </w:rPr>
        <w:t>RDII flow</w:t>
      </w:r>
      <w:r w:rsidR="003539F5">
        <w:rPr>
          <w:lang w:val="en-US"/>
        </w:rPr>
        <w:t xml:space="preserve">. </w:t>
      </w:r>
    </w:p>
    <w:p w14:paraId="23B23646" w14:textId="77777777" w:rsidR="00DC63D4" w:rsidRPr="00104A7D" w:rsidRDefault="00DC63D4" w:rsidP="00DC63D4">
      <w:pPr>
        <w:jc w:val="both"/>
        <w:rPr>
          <w:b/>
          <w:lang w:val="en-US"/>
        </w:rPr>
      </w:pPr>
    </w:p>
    <w:p w14:paraId="689CC7BE" w14:textId="36FD3513" w:rsidR="002C0AEB" w:rsidRDefault="00AA4153" w:rsidP="00753533">
      <w:pPr>
        <w:rPr>
          <w:lang w:val="en-US"/>
        </w:rPr>
      </w:pPr>
      <w:r w:rsidRPr="00AA4153">
        <w:rPr>
          <w:noProof/>
          <w:lang w:val="en-US"/>
        </w:rPr>
        <w:drawing>
          <wp:inline distT="0" distB="0" distL="0" distR="0" wp14:anchorId="2AE9FC82" wp14:editId="78ADECBA">
            <wp:extent cx="5731510" cy="38715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71595"/>
                    </a:xfrm>
                    <a:prstGeom prst="rect">
                      <a:avLst/>
                    </a:prstGeom>
                  </pic:spPr>
                </pic:pic>
              </a:graphicData>
            </a:graphic>
          </wp:inline>
        </w:drawing>
      </w:r>
    </w:p>
    <w:p w14:paraId="3FB72AFE" w14:textId="07561A79" w:rsidR="00753141" w:rsidRDefault="00753141" w:rsidP="00753533">
      <w:pPr>
        <w:rPr>
          <w:lang w:val="en-US"/>
        </w:rPr>
      </w:pPr>
    </w:p>
    <w:p w14:paraId="4C9AA593" w14:textId="390EE798" w:rsidR="006C0A68" w:rsidRDefault="00350EA7" w:rsidP="00753533">
      <w:pPr>
        <w:rPr>
          <w:lang w:val="en-US"/>
        </w:rPr>
      </w:pPr>
      <w:r>
        <w:rPr>
          <w:lang w:val="en-US"/>
        </w:rPr>
        <w:t xml:space="preserve">The time and shape of the hydrograph is relevant for the purpose of the model. Therefore, methods </w:t>
      </w:r>
      <w:r w:rsidR="001A0682">
        <w:rPr>
          <w:lang w:val="en-US"/>
        </w:rPr>
        <w:t xml:space="preserve">of constant unit rate, R-value, </w:t>
      </w:r>
      <w:r w:rsidR="00D21B60" w:rsidRPr="00D21B60">
        <w:rPr>
          <w:highlight w:val="yellow"/>
          <w:lang w:val="en-US"/>
        </w:rPr>
        <w:t>and</w:t>
      </w:r>
      <w:proofErr w:type="gramStart"/>
      <w:r w:rsidR="00D21B60" w:rsidRPr="00D21B60">
        <w:rPr>
          <w:highlight w:val="yellow"/>
          <w:lang w:val="en-US"/>
        </w:rPr>
        <w:t>…..</w:t>
      </w:r>
      <w:proofErr w:type="gramEnd"/>
      <w:r w:rsidR="00D21B60">
        <w:rPr>
          <w:lang w:val="en-US"/>
        </w:rPr>
        <w:t xml:space="preserve"> are not suitable. </w:t>
      </w:r>
    </w:p>
    <w:p w14:paraId="116A20FA" w14:textId="6769C3E2" w:rsidR="00350EA7" w:rsidRDefault="00FD4B9C" w:rsidP="00753533">
      <w:pPr>
        <w:rPr>
          <w:lang w:val="en-US"/>
        </w:rPr>
      </w:pPr>
      <w:r>
        <w:rPr>
          <w:lang w:val="en-US"/>
        </w:rPr>
        <w:lastRenderedPageBreak/>
        <w:t xml:space="preserve">Conclusions of the literature review: </w:t>
      </w:r>
    </w:p>
    <w:p w14:paraId="5F8C923C" w14:textId="3159173B" w:rsidR="00F75F6F" w:rsidRDefault="00F75F6F" w:rsidP="00753533">
      <w:pPr>
        <w:rPr>
          <w:lang w:val="en-US"/>
        </w:rPr>
      </w:pPr>
    </w:p>
    <w:p w14:paraId="4FEEC847" w14:textId="164EE403" w:rsidR="00C90770" w:rsidRDefault="009D5E2D" w:rsidP="00C90770">
      <w:pPr>
        <w:rPr>
          <w:lang w:val="en-US"/>
        </w:rPr>
      </w:pPr>
      <w:r>
        <w:rPr>
          <w:lang w:val="en-US"/>
        </w:rPr>
        <w:t>Furthermore,</w:t>
      </w:r>
      <w:r w:rsidRPr="009D5E2D">
        <w:rPr>
          <w:lang w:val="en-US"/>
        </w:rPr>
        <w:t xml:space="preserve"> </w:t>
      </w:r>
      <w:r w:rsidRPr="00DD7B2C">
        <w:rPr>
          <w:highlight w:val="yellow"/>
          <w:lang w:val="en-US"/>
        </w:rPr>
        <w:fldChar w:fldCharType="begin" w:fldLock="1"/>
      </w:r>
      <w:r w:rsidR="005F7BD3">
        <w:rPr>
          <w:highlight w:val="yellow"/>
          <w:lang w:val="en-US"/>
        </w:rPr>
        <w:instrText>ADDIN CSL_CITATION {"citationItems":[{"id":"ITEM-1","itemData":{"DOI":"10.14796/jwmm.r241-12","ISBN":"9780980885347","author":[{"dropping-particle":"","family":"Barden","given":"Greg","non-dropping-particle":"","parse-names":false,"suffix":""},{"dropping-particle":"","family":"Fallara","given":"Tim","non-dropping-particle":"","parse-names":false,"suffix":""},{"dropping-particle":"","family":"Kelly","given":"Hunter","non-dropping-particle":"","parse-names":false,"suffix":""},{"dropping-particle":"","family":"Cheng","given":"Fang","non-dropping-particle":"","parse-names":false,"suffix":""},{"dropping-particle":"","family":"Sherman","given":"Benjamin J.","non-dropping-particle":"","parse-names":false,"suffix":""},{"dropping-particle":"","family":"Burgess","given":"Edward","non-dropping-particle":"","parse-names":false,"suffix":""}],"container-title":"Journal of Water Management Modeling","id":"ITEM-1","issued":{"date-parts":[["2015"]]},"page":"209-222","title":"Comparison of RDII Unit Hydrograph Approaches for Continuous Simulation using SWMM 5","type":"article-journal","volume":"6062"},"uris":["http://www.mendeley.com/documents/?uuid=619b656f-2f91-4166-abf0-b632ecb1a8d4"]}],"mendeley":{"formattedCitation":"[14]","plainTextFormattedCitation":"[14]","previouslyFormattedCitation":"[14]"},"properties":{"noteIndex":0},"schema":"https://github.com/citation-style-language/schema/raw/master/csl-citation.json"}</w:instrText>
      </w:r>
      <w:r w:rsidRPr="00DD7B2C">
        <w:rPr>
          <w:highlight w:val="yellow"/>
          <w:lang w:val="en-US"/>
        </w:rPr>
        <w:fldChar w:fldCharType="separate"/>
      </w:r>
      <w:r w:rsidR="00317616" w:rsidRPr="00317616">
        <w:rPr>
          <w:noProof/>
          <w:highlight w:val="yellow"/>
          <w:lang w:val="en-US"/>
        </w:rPr>
        <w:t>[14]</w:t>
      </w:r>
      <w:r w:rsidRPr="00DD7B2C">
        <w:rPr>
          <w:highlight w:val="yellow"/>
          <w:lang w:val="en-US"/>
        </w:rPr>
        <w:fldChar w:fldCharType="end"/>
      </w:r>
      <w:r w:rsidR="00C90770" w:rsidRPr="00DD7B2C">
        <w:rPr>
          <w:highlight w:val="yellow"/>
          <w:lang w:val="en-US"/>
        </w:rPr>
        <w:t xml:space="preserve"> </w:t>
      </w:r>
      <w:r w:rsidR="009F22ED" w:rsidRPr="00DD7B2C">
        <w:rPr>
          <w:highlight w:val="yellow"/>
          <w:lang w:val="en-US"/>
        </w:rPr>
        <w:t>compared</w:t>
      </w:r>
      <w:r w:rsidR="00C90770" w:rsidRPr="00DD7B2C">
        <w:rPr>
          <w:highlight w:val="yellow"/>
          <w:lang w:val="en-US"/>
        </w:rPr>
        <w:t xml:space="preserve"> </w:t>
      </w:r>
      <w:r w:rsidRPr="00DD7B2C">
        <w:rPr>
          <w:highlight w:val="yellow"/>
          <w:lang w:val="en-US"/>
        </w:rPr>
        <w:t>RDII unit hydrograph</w:t>
      </w:r>
      <w:r w:rsidR="009F22ED" w:rsidRPr="00DD7B2C">
        <w:rPr>
          <w:highlight w:val="yellow"/>
          <w:lang w:val="en-US"/>
        </w:rPr>
        <w:t xml:space="preserve"> approaches</w:t>
      </w:r>
      <w:r w:rsidRPr="00DD7B2C">
        <w:rPr>
          <w:highlight w:val="yellow"/>
          <w:lang w:val="en-US"/>
        </w:rPr>
        <w:t xml:space="preserve"> for continuous simulation</w:t>
      </w:r>
      <w:r w:rsidR="00DD7B2C" w:rsidRPr="00DD7B2C">
        <w:rPr>
          <w:highlight w:val="yellow"/>
          <w:lang w:val="en-US"/>
        </w:rPr>
        <w:t xml:space="preserve"> and concluded…</w:t>
      </w:r>
      <w:r w:rsidR="00C52ECC">
        <w:rPr>
          <w:lang w:val="en-US"/>
        </w:rPr>
        <w:t xml:space="preserve"> </w:t>
      </w:r>
    </w:p>
    <w:p w14:paraId="41DCFCB0" w14:textId="3198DF73" w:rsidR="00F75F6F" w:rsidRDefault="00F75F6F" w:rsidP="00753533">
      <w:pPr>
        <w:rPr>
          <w:lang w:val="en-US"/>
        </w:rPr>
      </w:pPr>
    </w:p>
    <w:p w14:paraId="53E27E65" w14:textId="082C42D5" w:rsidR="00350EA7" w:rsidRDefault="00FC6514" w:rsidP="00753533">
      <w:pPr>
        <w:rPr>
          <w:lang w:val="en-US"/>
        </w:rPr>
      </w:pPr>
      <w:r>
        <w:rPr>
          <w:lang w:val="en-US"/>
        </w:rPr>
        <w:br/>
      </w:r>
      <w:r w:rsidR="009E44AC">
        <w:rPr>
          <w:lang w:val="en-US"/>
        </w:rPr>
        <w:t xml:space="preserve">Include here </w:t>
      </w:r>
      <w:r w:rsidR="007D3575">
        <w:rPr>
          <w:lang w:val="en-US"/>
        </w:rPr>
        <w:t>results from case studies</w:t>
      </w:r>
      <w:r w:rsidR="00DF5259">
        <w:rPr>
          <w:lang w:val="en-US"/>
        </w:rPr>
        <w:t xml:space="preserve"> of the use of RDII methods</w:t>
      </w:r>
      <w:r w:rsidR="007D3575">
        <w:rPr>
          <w:lang w:val="en-US"/>
        </w:rPr>
        <w:t xml:space="preserve">: this can be found in </w:t>
      </w:r>
      <w:r w:rsidR="00EF6634">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plainTextFormattedCitation":"[15]","previouslyFormattedCitation":"[15]"},"properties":{"noteIndex":0},"schema":"https://github.com/citation-style-language/schema/raw/master/csl-citation.json"}</w:instrText>
      </w:r>
      <w:r w:rsidR="00EF6634">
        <w:rPr>
          <w:lang w:val="en-US"/>
        </w:rPr>
        <w:fldChar w:fldCharType="separate"/>
      </w:r>
      <w:r w:rsidR="00317616" w:rsidRPr="00317616">
        <w:rPr>
          <w:noProof/>
          <w:lang w:val="en-US"/>
        </w:rPr>
        <w:t>[15]</w:t>
      </w:r>
      <w:r w:rsidR="00EF6634">
        <w:rPr>
          <w:lang w:val="en-US"/>
        </w:rPr>
        <w:fldChar w:fldCharType="end"/>
      </w:r>
      <w:r w:rsidR="00EF6634">
        <w:rPr>
          <w:lang w:val="en-US"/>
        </w:rPr>
        <w:t xml:space="preserve"> and </w:t>
      </w:r>
      <w:r w:rsidR="00501457">
        <w:rPr>
          <w:lang w:val="en-US"/>
        </w:rPr>
        <w:fldChar w:fldCharType="begin" w:fldLock="1"/>
      </w:r>
      <w:r w:rsidR="005F7BD3">
        <w:rPr>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sidR="00501457">
        <w:rPr>
          <w:lang w:val="en-US"/>
        </w:rPr>
        <w:fldChar w:fldCharType="separate"/>
      </w:r>
      <w:r w:rsidR="00317616" w:rsidRPr="00317616">
        <w:rPr>
          <w:noProof/>
          <w:lang w:val="en-US"/>
        </w:rPr>
        <w:t>[2]</w:t>
      </w:r>
      <w:r w:rsidR="00501457">
        <w:rPr>
          <w:lang w:val="en-US"/>
        </w:rPr>
        <w:fldChar w:fldCharType="end"/>
      </w:r>
      <w:r w:rsidR="007D3575">
        <w:rPr>
          <w:lang w:val="en-US"/>
        </w:rPr>
        <w:t xml:space="preserve"> </w:t>
      </w:r>
    </w:p>
    <w:p w14:paraId="44B66091" w14:textId="7F95CE62" w:rsidR="001D5E66" w:rsidRDefault="0078791F" w:rsidP="00D7791C">
      <w:pPr>
        <w:rPr>
          <w:lang w:val="en-US"/>
        </w:rPr>
      </w:pPr>
      <w:r>
        <w:rPr>
          <w:lang w:val="en-US"/>
        </w:rPr>
        <w:t xml:space="preserve">Search Space of </w:t>
      </w:r>
    </w:p>
    <w:p w14:paraId="311B8AAD" w14:textId="77777777" w:rsidR="00D7791C" w:rsidRPr="00A67941" w:rsidRDefault="00D7791C" w:rsidP="00D7791C">
      <w:pPr>
        <w:rPr>
          <w:lang w:val="en-US"/>
        </w:rPr>
      </w:pPr>
    </w:p>
    <w:p w14:paraId="1D2588D6" w14:textId="1AB08C5F" w:rsidR="00214768" w:rsidRPr="009654B2" w:rsidRDefault="00B837F2" w:rsidP="009654B2">
      <w:pPr>
        <w:pStyle w:val="ListParagraph"/>
        <w:numPr>
          <w:ilvl w:val="0"/>
          <w:numId w:val="3"/>
        </w:numPr>
        <w:rPr>
          <w:b/>
          <w:lang w:val="en-US"/>
        </w:rPr>
      </w:pPr>
      <w:r w:rsidRPr="009654B2">
        <w:rPr>
          <w:lang w:val="en-US"/>
        </w:rPr>
        <w:t xml:space="preserve">What is a significant rainfall event to consider when separating RDII from BWF, GWF ? </w:t>
      </w:r>
      <w:r w:rsidR="00834017" w:rsidRPr="009654B2">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Sewers","type":"article-journal","volume":"6062"},"uris":["http://www.mendeley.com/documents/?uuid=fd912216-43f6-4ad0-a0b5-af1ed24fbf5e"]}],"mendeley":{"formattedCitation":"[15]","manualFormatting":"Crawford et al. (2015)","plainTextFormattedCitation":"[15]","previouslyFormattedCitation":"[15]"},"properties":{"noteIndex":0},"schema":"https://github.com/citation-style-language/schema/raw/master/csl-citation.json"}</w:instrText>
      </w:r>
      <w:r w:rsidR="00834017" w:rsidRPr="009654B2">
        <w:rPr>
          <w:lang w:val="en-US"/>
        </w:rPr>
        <w:fldChar w:fldCharType="separate"/>
      </w:r>
      <w:r w:rsidR="00834017" w:rsidRPr="009654B2">
        <w:rPr>
          <w:noProof/>
          <w:lang w:val="en-US"/>
        </w:rPr>
        <w:t xml:space="preserve">Crawford et al. </w:t>
      </w:r>
      <w:r w:rsidR="00873F4D" w:rsidRPr="009654B2">
        <w:rPr>
          <w:noProof/>
          <w:lang w:val="en-US"/>
        </w:rPr>
        <w:t>(</w:t>
      </w:r>
      <w:r w:rsidR="00834017" w:rsidRPr="009654B2">
        <w:rPr>
          <w:noProof/>
          <w:lang w:val="en-US"/>
        </w:rPr>
        <w:t>2015)</w:t>
      </w:r>
      <w:r w:rsidR="00834017" w:rsidRPr="009654B2">
        <w:rPr>
          <w:lang w:val="en-US"/>
        </w:rPr>
        <w:fldChar w:fldCharType="end"/>
      </w:r>
      <w:r w:rsidR="00214768" w:rsidRPr="009654B2">
        <w:rPr>
          <w:lang w:val="en-US"/>
        </w:rPr>
        <w:t xml:space="preserve"> </w:t>
      </w:r>
      <w:r w:rsidR="00F44109" w:rsidRPr="009654B2">
        <w:rPr>
          <w:lang w:val="en-US"/>
        </w:rPr>
        <w:t xml:space="preserve">mention that </w:t>
      </w:r>
      <w:r w:rsidR="00214768" w:rsidRPr="009654B2">
        <w:rPr>
          <w:lang w:val="en-US"/>
        </w:rPr>
        <w:t>typical</w:t>
      </w:r>
      <w:r w:rsidR="009654B2" w:rsidRPr="009654B2">
        <w:rPr>
          <w:lang w:val="en-US"/>
        </w:rPr>
        <w:t>ly events greater than 25mm of rainfall are used when deciding significant rainfall events.</w:t>
      </w:r>
      <w:r w:rsidR="009654B2">
        <w:rPr>
          <w:lang w:val="en-US"/>
        </w:rPr>
        <w:t xml:space="preserve"> </w:t>
      </w:r>
      <w:r w:rsidR="009654B2" w:rsidRPr="00CC4104">
        <w:rPr>
          <w:highlight w:val="yellow"/>
          <w:lang w:val="en-US"/>
        </w:rPr>
        <w:t xml:space="preserve">Check what </w:t>
      </w:r>
      <w:proofErr w:type="spellStart"/>
      <w:r w:rsidR="00CC4104" w:rsidRPr="00CC4104">
        <w:rPr>
          <w:highlight w:val="yellow"/>
          <w:lang w:val="en-US"/>
        </w:rPr>
        <w:t>Gheith</w:t>
      </w:r>
      <w:proofErr w:type="spellEnd"/>
      <w:r w:rsidR="00CC4104" w:rsidRPr="00CC4104">
        <w:rPr>
          <w:highlight w:val="yellow"/>
          <w:lang w:val="en-US"/>
        </w:rPr>
        <w:t xml:space="preserve"> 2015 thinks</w:t>
      </w:r>
    </w:p>
    <w:p w14:paraId="5143E006" w14:textId="64747797" w:rsidR="000E0D03" w:rsidRDefault="001172D8" w:rsidP="00753533">
      <w:pPr>
        <w:rPr>
          <w:lang w:val="en-US"/>
        </w:rPr>
      </w:pPr>
      <w:r>
        <w:rPr>
          <w:lang w:val="en-US"/>
        </w:rPr>
        <w:t xml:space="preserve">Snowmelt </w:t>
      </w:r>
      <w:r w:rsidR="00F264AA">
        <w:rPr>
          <w:lang w:val="en-US"/>
        </w:rPr>
        <w:t>Dependent Infiltration and Inflow</w:t>
      </w:r>
    </w:p>
    <w:p w14:paraId="4EFD5FE6" w14:textId="77777777" w:rsidR="003A5546" w:rsidRDefault="003A5546" w:rsidP="003A5546">
      <w:pPr>
        <w:rPr>
          <w:lang w:val="en-US"/>
        </w:rPr>
      </w:pPr>
    </w:p>
    <w:p w14:paraId="6954DFC8" w14:textId="77777777" w:rsidR="003A5546" w:rsidRPr="009A55C4" w:rsidRDefault="003A5546" w:rsidP="009A55C4">
      <w:pPr>
        <w:pStyle w:val="Heading2"/>
      </w:pPr>
      <w:r w:rsidRPr="009A55C4">
        <w:t>Sewershed Delineation</w:t>
      </w:r>
    </w:p>
    <w:p w14:paraId="204D60C8" w14:textId="77777777" w:rsidR="00CC0292" w:rsidRPr="00526114" w:rsidRDefault="00CC0292" w:rsidP="00CC0292">
      <w:pPr>
        <w:rPr>
          <w:b/>
          <w:lang w:val="en-US"/>
        </w:rPr>
      </w:pPr>
      <w:r w:rsidRPr="00526114">
        <w:rPr>
          <w:b/>
          <w:lang w:val="en-US"/>
        </w:rPr>
        <w:t xml:space="preserve">Subcatchment/Sewershed </w:t>
      </w:r>
      <w:r>
        <w:rPr>
          <w:b/>
          <w:lang w:val="en-US"/>
        </w:rPr>
        <w:t xml:space="preserve">delineation </w:t>
      </w:r>
    </w:p>
    <w:p w14:paraId="5386A143" w14:textId="77777777" w:rsidR="00CC0292" w:rsidRDefault="00CC0292" w:rsidP="00CC0292">
      <w:pPr>
        <w:rPr>
          <w:lang w:val="en-US"/>
        </w:rPr>
      </w:pPr>
    </w:p>
    <w:p w14:paraId="70DC52BC" w14:textId="4CE98B0C" w:rsidR="00CC0292" w:rsidRPr="007719E5" w:rsidRDefault="00CC0292" w:rsidP="00CC0292">
      <w:pPr>
        <w:rPr>
          <w:lang w:val="en-US"/>
        </w:rPr>
      </w:pPr>
      <w:r>
        <w:rPr>
          <w:lang w:val="en-US"/>
        </w:rPr>
        <w:t>How to divide sewershed</w:t>
      </w:r>
      <w:r w:rsidRPr="007719E5">
        <w:rPr>
          <w:lang w:val="en-US"/>
        </w:rPr>
        <w:t>?</w:t>
      </w:r>
    </w:p>
    <w:p w14:paraId="4F5EE185" w14:textId="248B8621" w:rsidR="00CC0292" w:rsidRPr="007C5E1F" w:rsidRDefault="00CC0292" w:rsidP="00CC0292">
      <w:pPr>
        <w:rPr>
          <w:lang w:val="en-US"/>
        </w:rPr>
      </w:pPr>
      <w:r w:rsidRPr="007C5E1F">
        <w:rPr>
          <w:lang w:val="en-US"/>
        </w:rPr>
        <w:t xml:space="preserve">Below table of comparison </w:t>
      </w:r>
      <w:r>
        <w:rPr>
          <w:lang w:val="en-US"/>
        </w:rPr>
        <w:t xml:space="preserve">made by </w:t>
      </w:r>
      <w:r>
        <w:rPr>
          <w:lang w:val="en-US"/>
        </w:rPr>
        <w:fldChar w:fldCharType="begin" w:fldLock="1"/>
      </w:r>
      <w:r w:rsidR="005F7BD3">
        <w:rPr>
          <w:lang w:val="en-US"/>
        </w:rPr>
        <w:instrText>ADDIN CSL_CITATION {"citationItems":[{"id":"ITEM-1","itemData":{"author":[{"dropping-particle":"","family":"Chen","given":"Mi","non-dropping-particle":"","parse-names":false,"suffix":""},{"dropping-particle":"","family":"Tucker","given":"Cindi","non-dropping-particle":"","parse-names":false,"suffix":""},{"dropping-particle":"","family":"Vallabhaneni","given":"Srini","non-dropping-particle":"","parse-names":false,"suffix":""},{"dropping-particle":"","family":"Koran","given":"Joe","non-dropping-particle":"","parse-names":false,"suffix":""},{"dropping-particle":"","family":"Gatterdam","given":"Melissa","non-dropping-particle":"","parse-names":false,"suffix":""},{"dropping-particle":"","family":"Wride","given":"Derek","non-dropping-particle":"","parse-names":false,"suffix":""}],"container-title":"23nd Annual Esri International User Conference","id":"ITEM-1","issued":{"date-parts":[["2003"]]},"title":"Comparing Different Approaches Of Catchment Delineation","type":"article-journal"},"uris":["http://www.mendeley.com/documents/?uuid=d787a45f-99e6-4173-9c95-fe93592148fc"]}],"mendeley":{"formattedCitation":"[16]","plainTextFormattedCitation":"[16]","previouslyFormattedCitation":"[16]"},"properties":{"noteIndex":0},"schema":"https://github.com/citation-style-language/schema/raw/master/csl-citation.json"}</w:instrText>
      </w:r>
      <w:r>
        <w:rPr>
          <w:lang w:val="en-US"/>
        </w:rPr>
        <w:fldChar w:fldCharType="separate"/>
      </w:r>
      <w:r w:rsidR="00317616" w:rsidRPr="00317616">
        <w:rPr>
          <w:noProof/>
          <w:lang w:val="en-US"/>
        </w:rPr>
        <w:t>[16]</w:t>
      </w:r>
      <w:r>
        <w:rPr>
          <w:lang w:val="en-US"/>
        </w:rPr>
        <w:fldChar w:fldCharType="end"/>
      </w:r>
    </w:p>
    <w:p w14:paraId="05FE8276" w14:textId="77777777" w:rsidR="00CC0292" w:rsidRPr="00B71C4B" w:rsidRDefault="00CC0292" w:rsidP="00CC0292">
      <w:r w:rsidRPr="007C5E1F">
        <w:rPr>
          <w:noProof/>
        </w:rPr>
        <w:drawing>
          <wp:inline distT="0" distB="0" distL="0" distR="0" wp14:anchorId="388AC41C" wp14:editId="3E923F69">
            <wp:extent cx="5731510" cy="20510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051050"/>
                    </a:xfrm>
                    <a:prstGeom prst="rect">
                      <a:avLst/>
                    </a:prstGeom>
                  </pic:spPr>
                </pic:pic>
              </a:graphicData>
            </a:graphic>
          </wp:inline>
        </w:drawing>
      </w:r>
    </w:p>
    <w:p w14:paraId="11EABD38" w14:textId="44DC9AA0" w:rsidR="00CC0292" w:rsidRPr="009948E1" w:rsidRDefault="00CC0292" w:rsidP="00CC0292">
      <w:pPr>
        <w:rPr>
          <w:lang w:val="en-US"/>
        </w:rPr>
      </w:pPr>
      <w:r w:rsidRPr="009948E1">
        <w:rPr>
          <w:lang w:val="en-US"/>
        </w:rPr>
        <w:t>mention DWF Sewershed and WWF Sewershed in thesis and their differences</w:t>
      </w:r>
      <w:r>
        <w:rPr>
          <w:lang w:val="en-US"/>
        </w:rPr>
        <w:t xml:space="preserve">. </w:t>
      </w:r>
      <w:r>
        <w:rPr>
          <w:lang w:val="en-US"/>
        </w:rPr>
        <w:fldChar w:fldCharType="begin" w:fldLock="1"/>
      </w:r>
      <w:r w:rsidR="005F7BD3">
        <w:rPr>
          <w:lang w:val="en-US"/>
        </w:rPr>
        <w:instrText>ADDIN CSL_CITATION {"citationItems":[{"id":"ITEM-1","itemData":{"author":[{"dropping-particle":"","family":"Shamead","given":"Saalih M","non-dropping-particle":"","parse-names":false,"suffix":""},{"dropping-particle":"","family":"Fan","given":"Celia","non-dropping-particle":"","parse-names":false,"suffix":""},{"dropping-particle":"","family":"Cao","given":"Weihua","non-dropping-particle":"","parse-names":false,"suffix":""},{"dropping-particle":"","family":"Banting","given":"Doug","non-dropping-particle":"","parse-names":false,"suffix":""},{"dropping-particle":"","family":"Joksimovic","given":"Darko","non-dropping-particle":"","parse-names":false,"suffix":""}],"container-title":"11th International Conference on Hydroinformatics","id":"ITEM-1","issued":{"date-parts":[["2014"]]},"title":"A New Automated Approach To Sewershed Delineation For Urban Drainage Modelling Studies: A City Of Toronto Case Study","type":"article-journal"},"uris":["http://www.mendeley.com/documents/?uuid=5d76486c-af36-4603-b1ea-c0df41e6a18e"]}],"mendeley":{"formattedCitation":"[17]","plainTextFormattedCitation":"[17]","previouslyFormattedCitation":"[17]"},"properties":{"noteIndex":0},"schema":"https://github.com/citation-style-language/schema/raw/master/csl-citation.json"}</w:instrText>
      </w:r>
      <w:r>
        <w:rPr>
          <w:lang w:val="en-US"/>
        </w:rPr>
        <w:fldChar w:fldCharType="separate"/>
      </w:r>
      <w:r w:rsidR="00317616" w:rsidRPr="00317616">
        <w:rPr>
          <w:noProof/>
          <w:lang w:val="en-US"/>
        </w:rPr>
        <w:t>[17]</w:t>
      </w:r>
      <w:r>
        <w:rPr>
          <w:lang w:val="en-US"/>
        </w:rPr>
        <w:fldChar w:fldCharType="end"/>
      </w:r>
      <w:r>
        <w:rPr>
          <w:lang w:val="en-US"/>
        </w:rPr>
        <w:t xml:space="preserve">. Try to calculate how many sewershed are available if all the pipes are to be considered </w:t>
      </w:r>
      <w:r w:rsidRPr="009B5142">
        <w:rPr>
          <w:lang w:val="en-US"/>
        </w:rPr>
        <w:t>(</w:t>
      </w:r>
      <w:r>
        <w:rPr>
          <w:lang w:val="en-US"/>
        </w:rPr>
        <w:t xml:space="preserve">count the </w:t>
      </w:r>
      <w:proofErr w:type="gramStart"/>
      <w:r>
        <w:rPr>
          <w:lang w:val="en-US"/>
        </w:rPr>
        <w:t>amount</w:t>
      </w:r>
      <w:proofErr w:type="gramEnd"/>
      <w:r>
        <w:rPr>
          <w:lang w:val="en-US"/>
        </w:rPr>
        <w:t xml:space="preserve"> of pipes) – </w:t>
      </w:r>
      <w:r w:rsidRPr="00640F0E">
        <w:rPr>
          <w:highlight w:val="yellow"/>
          <w:lang w:val="en-US"/>
        </w:rPr>
        <w:t>this is to justify using some tool available (QGIS) and develop a set of operations with (</w:t>
      </w:r>
      <w:proofErr w:type="spellStart"/>
      <w:r w:rsidRPr="00640F0E">
        <w:rPr>
          <w:highlight w:val="yellow"/>
          <w:lang w:val="en-US"/>
        </w:rPr>
        <w:t>ModelBuilder</w:t>
      </w:r>
      <w:proofErr w:type="spellEnd"/>
      <w:r w:rsidRPr="00640F0E">
        <w:rPr>
          <w:highlight w:val="yellow"/>
          <w:lang w:val="en-US"/>
        </w:rPr>
        <w:t>)</w:t>
      </w:r>
    </w:p>
    <w:p w14:paraId="7569CE14" w14:textId="792F745F" w:rsidR="00CC0292" w:rsidRDefault="00CC0292" w:rsidP="00CC0292">
      <w:pPr>
        <w:rPr>
          <w:lang w:val="en-US"/>
        </w:rPr>
      </w:pPr>
      <w:r>
        <w:rPr>
          <w:lang w:val="en-US"/>
        </w:rPr>
        <w:t>S</w:t>
      </w:r>
      <w:r w:rsidRPr="008D1D79">
        <w:rPr>
          <w:lang w:val="en-US"/>
        </w:rPr>
        <w:t xml:space="preserve">ubcatchment </w:t>
      </w:r>
      <w:r>
        <w:rPr>
          <w:lang w:val="en-US"/>
        </w:rPr>
        <w:t xml:space="preserve">delineation depend on the purpose of the model </w:t>
      </w:r>
      <w:r>
        <w:rPr>
          <w:lang w:val="en-US"/>
        </w:rPr>
        <w:fldChar w:fldCharType="begin" w:fldLock="1"/>
      </w:r>
      <w:r w:rsidR="005F7BD3">
        <w:rPr>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lang w:val="en-US"/>
        </w:rPr>
        <w:fldChar w:fldCharType="separate"/>
      </w:r>
      <w:r w:rsidR="00317616" w:rsidRPr="00317616">
        <w:rPr>
          <w:noProof/>
          <w:lang w:val="en-US"/>
        </w:rPr>
        <w:t>[4]</w:t>
      </w:r>
      <w:r>
        <w:rPr>
          <w:lang w:val="en-US"/>
        </w:rPr>
        <w:fldChar w:fldCharType="end"/>
      </w:r>
      <w:r>
        <w:rPr>
          <w:lang w:val="en-US"/>
        </w:rPr>
        <w:t xml:space="preserve">. A greater number of subdivisions of the area should be used to acquire a more pipe/channel specific simulation. Thus, when the purpose of the model is to analyze the flow behavior on a specific junction of a sewer </w:t>
      </w:r>
      <w:r>
        <w:rPr>
          <w:lang w:val="en-US"/>
        </w:rPr>
        <w:lastRenderedPageBreak/>
        <w:t xml:space="preserve">network, the subcatchment (area) being drained to this point should be delineated creating one division to each junction/drainage point of the sewer network system. </w:t>
      </w:r>
    </w:p>
    <w:p w14:paraId="7713D311" w14:textId="77777777" w:rsidR="00CC0292" w:rsidRDefault="00CC0292" w:rsidP="00CC0292">
      <w:pPr>
        <w:rPr>
          <w:lang w:val="en-US"/>
        </w:rPr>
      </w:pPr>
      <w:r>
        <w:rPr>
          <w:lang w:val="en-US"/>
        </w:rPr>
        <w:t xml:space="preserve">The purpose of this study is to model rainfall dependent infiltration inflow (RDII) in the sewer network. A more detailed approach would be to delineate a subcatchment for each drainage point as described above. However, historical data (hydrographs) should be available for each of the drainage points to compare the results of the simulation against the measured and calibrate parameters to better describe the response of the subcatchment to rainfall or snowmelt. </w:t>
      </w:r>
    </w:p>
    <w:p w14:paraId="4E95327A" w14:textId="77777777" w:rsidR="00CC0292" w:rsidRPr="008D1D79" w:rsidRDefault="00CC0292" w:rsidP="00CC0292">
      <w:pPr>
        <w:rPr>
          <w:lang w:val="en-US"/>
        </w:rPr>
      </w:pPr>
      <w:r>
        <w:rPr>
          <w:lang w:val="en-US"/>
        </w:rPr>
        <w:t xml:space="preserve">For this study, data was available only at some pump stations. Therefore, a subcatchment delineation considering the sewer network pump stations as the only drainage point of a subcatchment was used as initial approach as shown in </w:t>
      </w:r>
      <w:r w:rsidRPr="00144224">
        <w:rPr>
          <w:highlight w:val="yellow"/>
          <w:lang w:val="en-US"/>
        </w:rPr>
        <w:t>figure x</w:t>
      </w:r>
      <w:r>
        <w:rPr>
          <w:lang w:val="en-US"/>
        </w:rPr>
        <w:t xml:space="preserve">. This delineation assumes that water from rainfall and snowmelt flows overland straight to the pump stations, before being drained to the manholes/junctions upstream which happens.  </w:t>
      </w:r>
    </w:p>
    <w:p w14:paraId="3EFD6A38" w14:textId="339B5488" w:rsidR="00CC0292" w:rsidRDefault="00CC0292" w:rsidP="00CC0292">
      <w:pPr>
        <w:rPr>
          <w:lang w:val="en-US"/>
        </w:rPr>
      </w:pPr>
      <w:r w:rsidRPr="005D2790">
        <w:rPr>
          <w:lang w:val="en-US"/>
        </w:rPr>
        <w:t xml:space="preserve">Three distinct catchment delineations </w:t>
      </w:r>
      <w:r>
        <w:rPr>
          <w:lang w:val="en-US"/>
        </w:rPr>
        <w:t xml:space="preserve">may be used to simulate the hydrographs of each pump station. </w:t>
      </w:r>
    </w:p>
    <w:p w14:paraId="1AE0ABF4" w14:textId="77777777" w:rsidR="00CC0292" w:rsidRDefault="00CC0292" w:rsidP="00CC0292">
      <w:pPr>
        <w:jc w:val="center"/>
        <w:rPr>
          <w:lang w:val="en-US"/>
        </w:rPr>
      </w:pPr>
      <w:r>
        <w:rPr>
          <w:noProof/>
        </w:rPr>
        <w:drawing>
          <wp:inline distT="0" distB="0" distL="0" distR="0" wp14:anchorId="0B9785CD" wp14:editId="4EF4B71A">
            <wp:extent cx="3940480" cy="4677410"/>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7950" cy="4686277"/>
                    </a:xfrm>
                    <a:prstGeom prst="rect">
                      <a:avLst/>
                    </a:prstGeom>
                  </pic:spPr>
                </pic:pic>
              </a:graphicData>
            </a:graphic>
          </wp:inline>
        </w:drawing>
      </w:r>
    </w:p>
    <w:p w14:paraId="38317FAA" w14:textId="77777777" w:rsidR="00CC0292" w:rsidRDefault="00CC0292" w:rsidP="00CC0292">
      <w:pPr>
        <w:rPr>
          <w:lang w:val="en-US"/>
        </w:rPr>
      </w:pPr>
    </w:p>
    <w:p w14:paraId="5DFB764C" w14:textId="77777777" w:rsidR="00CC0292" w:rsidRPr="00F504B5" w:rsidRDefault="00CC0292" w:rsidP="00CC0292">
      <w:pPr>
        <w:rPr>
          <w:lang w:val="en-US"/>
        </w:rPr>
      </w:pPr>
      <w:r w:rsidRPr="00F504B5">
        <w:rPr>
          <w:lang w:val="en-US"/>
        </w:rPr>
        <w:t>There are 4 different catchment delineations and they are numbered as follows:</w:t>
      </w:r>
    </w:p>
    <w:p w14:paraId="12F61DC6" w14:textId="77777777" w:rsidR="00CC0292" w:rsidRPr="00F504B5" w:rsidRDefault="00CC0292" w:rsidP="00CC0292">
      <w:pPr>
        <w:rPr>
          <w:lang w:val="en-US"/>
        </w:rPr>
      </w:pPr>
      <w:r w:rsidRPr="00F504B5">
        <w:rPr>
          <w:lang w:val="en-US"/>
        </w:rPr>
        <w:t>1- Pumping stations (PS) and DEM</w:t>
      </w:r>
    </w:p>
    <w:p w14:paraId="06E0F872" w14:textId="77777777" w:rsidR="00CC0292" w:rsidRPr="00F504B5" w:rsidRDefault="00CC0292" w:rsidP="00CC0292">
      <w:pPr>
        <w:rPr>
          <w:lang w:val="en-US"/>
        </w:rPr>
      </w:pPr>
      <w:r w:rsidRPr="00F504B5">
        <w:rPr>
          <w:lang w:val="en-US"/>
        </w:rPr>
        <w:t>2- Buffered Over Diameter x 555</w:t>
      </w:r>
    </w:p>
    <w:p w14:paraId="7FA7D3C6" w14:textId="77777777" w:rsidR="00CC0292" w:rsidRPr="00F504B5" w:rsidRDefault="00CC0292" w:rsidP="00CC0292">
      <w:pPr>
        <w:rPr>
          <w:lang w:val="en-US"/>
        </w:rPr>
      </w:pPr>
      <w:r w:rsidRPr="00F504B5">
        <w:rPr>
          <w:lang w:val="en-US"/>
        </w:rPr>
        <w:lastRenderedPageBreak/>
        <w:t>3- PS DEM limited by 0.5km Buffer</w:t>
      </w:r>
    </w:p>
    <w:p w14:paraId="64745321" w14:textId="13316C4E" w:rsidR="00CC0292" w:rsidRPr="00F504B5" w:rsidRDefault="00CC0292" w:rsidP="00CC0292">
      <w:pPr>
        <w:rPr>
          <w:lang w:val="en-US"/>
        </w:rPr>
      </w:pPr>
      <w:r w:rsidRPr="00F504B5">
        <w:rPr>
          <w:lang w:val="en-US"/>
        </w:rPr>
        <w:t>4- PS DEM and Buffered over Diameter x 555 (combination of 1 and 3)</w:t>
      </w:r>
    </w:p>
    <w:p w14:paraId="5DA61119" w14:textId="77777777" w:rsidR="00CC0292" w:rsidRPr="00F504B5" w:rsidRDefault="00CC0292" w:rsidP="00CC0292">
      <w:pPr>
        <w:rPr>
          <w:lang w:val="en-US"/>
        </w:rPr>
      </w:pPr>
    </w:p>
    <w:p w14:paraId="46EACC71" w14:textId="77777777" w:rsidR="00CC0292" w:rsidRPr="00F504B5" w:rsidRDefault="00CC0292" w:rsidP="00CC0292">
      <w:pPr>
        <w:rPr>
          <w:lang w:val="en-US"/>
        </w:rPr>
      </w:pPr>
      <w:r w:rsidRPr="00F504B5">
        <w:rPr>
          <w:lang w:val="en-US"/>
        </w:rPr>
        <w:t xml:space="preserve">The sanitary sewer catchment of Jokela town was divided into 7 parts. </w:t>
      </w:r>
    </w:p>
    <w:p w14:paraId="38B1D528" w14:textId="77777777" w:rsidR="00CC0292" w:rsidRPr="00F504B5" w:rsidRDefault="00CC0292" w:rsidP="00CC0292">
      <w:pPr>
        <w:rPr>
          <w:lang w:val="en-US"/>
        </w:rPr>
      </w:pPr>
      <w:r w:rsidRPr="00F504B5">
        <w:rPr>
          <w:lang w:val="en-US"/>
        </w:rPr>
        <w:t>One for each pumping station and are numbered as follows:</w:t>
      </w:r>
    </w:p>
    <w:p w14:paraId="194B2BA9" w14:textId="77777777" w:rsidR="00CC0292" w:rsidRPr="00F504B5" w:rsidRDefault="00CC0292" w:rsidP="00CC0292">
      <w:pPr>
        <w:rPr>
          <w:lang w:val="en-US"/>
        </w:rPr>
      </w:pPr>
    </w:p>
    <w:p w14:paraId="73D6BAD9" w14:textId="77777777" w:rsidR="00CC0292" w:rsidRPr="00F504B5" w:rsidRDefault="00CC0292" w:rsidP="00CC0292">
      <w:pPr>
        <w:rPr>
          <w:lang w:val="en-US"/>
        </w:rPr>
      </w:pPr>
      <w:r w:rsidRPr="00F504B5">
        <w:rPr>
          <w:lang w:val="en-US"/>
        </w:rPr>
        <w:t xml:space="preserve">1- </w:t>
      </w:r>
      <w:proofErr w:type="spellStart"/>
      <w:r w:rsidRPr="00F504B5">
        <w:rPr>
          <w:lang w:val="en-US"/>
        </w:rPr>
        <w:t>Tarkoja</w:t>
      </w:r>
      <w:proofErr w:type="spellEnd"/>
      <w:r w:rsidRPr="00F504B5">
        <w:rPr>
          <w:lang w:val="en-US"/>
        </w:rPr>
        <w:t xml:space="preserve"> Sewershed</w:t>
      </w:r>
    </w:p>
    <w:p w14:paraId="0FCB097A" w14:textId="77777777" w:rsidR="00CC0292" w:rsidRPr="00F504B5" w:rsidRDefault="00CC0292" w:rsidP="00CC0292">
      <w:pPr>
        <w:rPr>
          <w:lang w:val="en-US"/>
        </w:rPr>
      </w:pPr>
      <w:r w:rsidRPr="00F504B5">
        <w:rPr>
          <w:lang w:val="en-US"/>
        </w:rPr>
        <w:t xml:space="preserve">2- </w:t>
      </w:r>
      <w:proofErr w:type="spellStart"/>
      <w:r w:rsidRPr="00F504B5">
        <w:rPr>
          <w:lang w:val="en-US"/>
        </w:rPr>
        <w:t>Virtalantie</w:t>
      </w:r>
      <w:proofErr w:type="spellEnd"/>
      <w:r w:rsidRPr="00F504B5">
        <w:rPr>
          <w:lang w:val="en-US"/>
        </w:rPr>
        <w:t xml:space="preserve"> Sewershed</w:t>
      </w:r>
    </w:p>
    <w:p w14:paraId="7B373D7F" w14:textId="77777777" w:rsidR="00CC0292" w:rsidRPr="00F504B5" w:rsidRDefault="00CC0292" w:rsidP="00CC0292">
      <w:pPr>
        <w:rPr>
          <w:lang w:val="en-US"/>
        </w:rPr>
      </w:pPr>
      <w:r w:rsidRPr="00F504B5">
        <w:rPr>
          <w:lang w:val="en-US"/>
        </w:rPr>
        <w:t xml:space="preserve">3- </w:t>
      </w:r>
      <w:proofErr w:type="spellStart"/>
      <w:r w:rsidRPr="00F504B5">
        <w:rPr>
          <w:lang w:val="en-US"/>
        </w:rPr>
        <w:t>Tehtaantie</w:t>
      </w:r>
      <w:proofErr w:type="spellEnd"/>
      <w:r w:rsidRPr="00F504B5">
        <w:rPr>
          <w:lang w:val="en-US"/>
        </w:rPr>
        <w:t xml:space="preserve"> Sewershed</w:t>
      </w:r>
    </w:p>
    <w:p w14:paraId="113F297A" w14:textId="77777777" w:rsidR="00CC0292" w:rsidRPr="00F504B5" w:rsidRDefault="00CC0292" w:rsidP="00CC0292">
      <w:pPr>
        <w:rPr>
          <w:lang w:val="en-US"/>
        </w:rPr>
      </w:pPr>
      <w:r w:rsidRPr="00F504B5">
        <w:rPr>
          <w:lang w:val="en-US"/>
        </w:rPr>
        <w:t xml:space="preserve">4- Jokela Sewershed </w:t>
      </w:r>
    </w:p>
    <w:p w14:paraId="3F26D602" w14:textId="77777777" w:rsidR="00CC0292" w:rsidRPr="00F504B5" w:rsidRDefault="00CC0292" w:rsidP="00CC0292">
      <w:pPr>
        <w:rPr>
          <w:lang w:val="en-US"/>
        </w:rPr>
      </w:pPr>
      <w:r w:rsidRPr="00F504B5">
        <w:rPr>
          <w:lang w:val="en-US"/>
        </w:rPr>
        <w:t xml:space="preserve">5- </w:t>
      </w:r>
      <w:proofErr w:type="spellStart"/>
      <w:r w:rsidRPr="00F504B5">
        <w:rPr>
          <w:lang w:val="en-US"/>
        </w:rPr>
        <w:t>Kartano</w:t>
      </w:r>
      <w:proofErr w:type="spellEnd"/>
      <w:r w:rsidRPr="00F504B5">
        <w:rPr>
          <w:lang w:val="en-US"/>
        </w:rPr>
        <w:t xml:space="preserve"> Sewershed</w:t>
      </w:r>
    </w:p>
    <w:p w14:paraId="4FECD667" w14:textId="77777777" w:rsidR="00CC0292" w:rsidRPr="00F504B5" w:rsidRDefault="00CC0292" w:rsidP="00CC0292">
      <w:pPr>
        <w:rPr>
          <w:lang w:val="en-US"/>
        </w:rPr>
      </w:pPr>
      <w:r w:rsidRPr="00F504B5">
        <w:rPr>
          <w:lang w:val="en-US"/>
        </w:rPr>
        <w:t xml:space="preserve">6- </w:t>
      </w:r>
      <w:proofErr w:type="spellStart"/>
      <w:r w:rsidRPr="00F504B5">
        <w:rPr>
          <w:lang w:val="en-US"/>
        </w:rPr>
        <w:t>Pappilantie</w:t>
      </w:r>
      <w:proofErr w:type="spellEnd"/>
      <w:r w:rsidRPr="00F504B5">
        <w:rPr>
          <w:lang w:val="en-US"/>
        </w:rPr>
        <w:t xml:space="preserve"> Sewershed</w:t>
      </w:r>
    </w:p>
    <w:p w14:paraId="4BEA18CA" w14:textId="77777777" w:rsidR="00CC0292" w:rsidRPr="00F504B5" w:rsidRDefault="00CC0292" w:rsidP="00CC0292">
      <w:pPr>
        <w:rPr>
          <w:lang w:val="en-US"/>
        </w:rPr>
      </w:pPr>
      <w:r w:rsidRPr="00F504B5">
        <w:rPr>
          <w:lang w:val="en-US"/>
        </w:rPr>
        <w:t xml:space="preserve">7- </w:t>
      </w:r>
      <w:proofErr w:type="spellStart"/>
      <w:r w:rsidRPr="00F504B5">
        <w:rPr>
          <w:lang w:val="en-US"/>
        </w:rPr>
        <w:t>Peltokaari</w:t>
      </w:r>
      <w:proofErr w:type="spellEnd"/>
      <w:r w:rsidRPr="00F504B5">
        <w:rPr>
          <w:lang w:val="en-US"/>
        </w:rPr>
        <w:t xml:space="preserve"> Sewershed</w:t>
      </w:r>
    </w:p>
    <w:p w14:paraId="6EC5E262" w14:textId="77777777" w:rsidR="00CC0292" w:rsidRDefault="00CC0292" w:rsidP="00CC0292">
      <w:pPr>
        <w:rPr>
          <w:lang w:val="en-US"/>
        </w:rPr>
      </w:pPr>
      <w:r w:rsidRPr="00F504B5">
        <w:rPr>
          <w:lang w:val="en-US"/>
        </w:rPr>
        <w:t xml:space="preserve">0- All </w:t>
      </w:r>
      <w:proofErr w:type="spellStart"/>
      <w:r w:rsidRPr="00F504B5">
        <w:rPr>
          <w:lang w:val="en-US"/>
        </w:rPr>
        <w:t>sewersheds</w:t>
      </w:r>
      <w:proofErr w:type="spellEnd"/>
      <w:r w:rsidRPr="00F504B5">
        <w:rPr>
          <w:lang w:val="en-US"/>
        </w:rPr>
        <w:t xml:space="preserve"> together</w:t>
      </w:r>
    </w:p>
    <w:p w14:paraId="631CD144" w14:textId="450B8DCF" w:rsidR="00EE1E3E" w:rsidRDefault="00EE1E3E" w:rsidP="00753533">
      <w:pPr>
        <w:rPr>
          <w:lang w:val="en-US"/>
        </w:rPr>
      </w:pPr>
    </w:p>
    <w:p w14:paraId="674C0BFA" w14:textId="77777777" w:rsidR="00CC0292" w:rsidRDefault="00CC0292" w:rsidP="00753533">
      <w:pPr>
        <w:rPr>
          <w:lang w:val="en-US"/>
        </w:rPr>
      </w:pPr>
    </w:p>
    <w:p w14:paraId="5E54DACF" w14:textId="04CB1380" w:rsidR="00EE1E3E" w:rsidRDefault="00EE1E3E" w:rsidP="009A55C4">
      <w:pPr>
        <w:pStyle w:val="Heading2"/>
      </w:pPr>
      <w:r>
        <w:t xml:space="preserve">Proposed </w:t>
      </w:r>
      <w:r w:rsidR="00C30BA7">
        <w:t>Hydrological Model</w:t>
      </w:r>
      <w:r w:rsidR="0094128E">
        <w:t>: RTK UH and Snowmelt</w:t>
      </w:r>
    </w:p>
    <w:p w14:paraId="01FE35A6" w14:textId="77777777" w:rsidR="00DC573F" w:rsidRPr="00DC573F" w:rsidRDefault="00DC573F" w:rsidP="00DC573F">
      <w:pPr>
        <w:rPr>
          <w:rFonts w:ascii="Lato" w:hAnsi="Lato"/>
          <w:color w:val="2F5496" w:themeColor="accent1" w:themeShade="BF"/>
          <w:sz w:val="24"/>
          <w:szCs w:val="24"/>
          <w:lang w:val="en-US"/>
        </w:rPr>
      </w:pPr>
      <w:r w:rsidRPr="00DC573F">
        <w:rPr>
          <w:rFonts w:ascii="Lato" w:hAnsi="Lato"/>
          <w:color w:val="2F5496" w:themeColor="accent1" w:themeShade="BF"/>
          <w:sz w:val="24"/>
          <w:szCs w:val="24"/>
          <w:lang w:val="en-US"/>
        </w:rPr>
        <w:t xml:space="preserve">Rainfall Dependent Inflow and Infiltration (RDII) </w:t>
      </w:r>
    </w:p>
    <w:p w14:paraId="105CD72E" w14:textId="12058998" w:rsidR="00DC573F" w:rsidRPr="00DC573F" w:rsidRDefault="00DC573F" w:rsidP="00DC573F">
      <w:pPr>
        <w:rPr>
          <w:rFonts w:ascii="Lato" w:hAnsi="Lato"/>
          <w:color w:val="000000" w:themeColor="text1"/>
          <w:sz w:val="24"/>
          <w:szCs w:val="24"/>
          <w:lang w:val="en-US"/>
        </w:rPr>
      </w:pPr>
      <w:r w:rsidRPr="00DC573F">
        <w:rPr>
          <w:rFonts w:ascii="Lato" w:hAnsi="Lato"/>
          <w:sz w:val="24"/>
          <w:szCs w:val="24"/>
          <w:lang w:val="en-US"/>
        </w:rPr>
        <w:t xml:space="preserve">Flows are higher than average into the sanitary or combined sewer network during and after a storm. This incremental quantity of stormwater </w:t>
      </w:r>
      <w:r w:rsidRPr="00DC573F">
        <w:rPr>
          <w:rFonts w:ascii="Lato" w:hAnsi="Lato"/>
          <w:i/>
          <w:color w:val="2F5496" w:themeColor="accent1" w:themeShade="BF"/>
          <w:sz w:val="24"/>
          <w:szCs w:val="24"/>
          <w:lang w:val="en-US"/>
        </w:rPr>
        <w:t>inflows</w:t>
      </w:r>
      <w:r w:rsidRPr="00DC573F">
        <w:rPr>
          <w:rFonts w:ascii="Lato" w:hAnsi="Lato"/>
          <w:sz w:val="24"/>
          <w:szCs w:val="24"/>
          <w:lang w:val="en-US"/>
        </w:rPr>
        <w:t xml:space="preserve"> into the network from roof drain connections, foundation connections, leaky manhole covers, etc. </w:t>
      </w:r>
      <w:r>
        <w:rPr>
          <w:rFonts w:ascii="Lato" w:hAnsi="Lato"/>
          <w:sz w:val="24"/>
          <w:szCs w:val="24"/>
        </w:rPr>
        <w:fldChar w:fldCharType="begin" w:fldLock="1"/>
      </w:r>
      <w:r w:rsidR="005F7BD3">
        <w:rPr>
          <w:rFonts w:ascii="Lato" w:hAnsi="Lato"/>
          <w:sz w:val="24"/>
          <w:szCs w:val="24"/>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[4]</w:t>
      </w:r>
      <w:r>
        <w:rPr>
          <w:rFonts w:ascii="Lato" w:hAnsi="Lato"/>
          <w:sz w:val="24"/>
          <w:szCs w:val="24"/>
        </w:rPr>
        <w:fldChar w:fldCharType="end"/>
      </w:r>
      <w:r w:rsidRPr="00DC573F">
        <w:rPr>
          <w:rFonts w:ascii="Lato" w:hAnsi="Lato"/>
          <w:sz w:val="24"/>
          <w:szCs w:val="24"/>
          <w:lang w:val="en-US"/>
        </w:rPr>
        <w:t xml:space="preserve"> The </w:t>
      </w:r>
      <w:r w:rsidRPr="00DC573F">
        <w:rPr>
          <w:rFonts w:ascii="Lato" w:hAnsi="Lato"/>
          <w:i/>
          <w:sz w:val="24"/>
          <w:szCs w:val="24"/>
          <w:lang w:val="en-US"/>
        </w:rPr>
        <w:t>inflow</w:t>
      </w:r>
      <w:r w:rsidRPr="00DC573F">
        <w:rPr>
          <w:rFonts w:ascii="Lato" w:hAnsi="Lato"/>
          <w:sz w:val="24"/>
          <w:szCs w:val="24"/>
          <w:lang w:val="en-US"/>
        </w:rPr>
        <w:t xml:space="preserve"> causes a relatively high peak discharges in the network in a short term, usually while the storm is happening. A bit less intuitively, flows and depths remain higher than average in the network after the rainfall event ranging from hours to even weeks </w:t>
      </w:r>
      <w:r>
        <w:rPr>
          <w:rFonts w:ascii="Lato" w:hAnsi="Lato"/>
          <w:sz w:val="24"/>
          <w:szCs w:val="24"/>
        </w:rPr>
        <w:fldChar w:fldCharType="begin" w:fldLock="1"/>
      </w:r>
      <w:r w:rsidR="005F7BD3">
        <w:rPr>
          <w:rFonts w:ascii="Lato" w:hAnsi="Lato"/>
          <w:sz w:val="24"/>
          <w:szCs w:val="24"/>
          <w:lang w:val="en-US"/>
        </w:rPr>
        <w:instrText>ADDIN CSL_CITATION {"citationItems":[{"id":"ITEM-1","itemData":{"DOI":"10.14796/jwmm.r207-16","ISBN":"096836814X","abstract":"Rainfall dependent inflow and infiltration (RDII) is a significant, though undesirable, component of the urban wet-weather water budget in many sanitary sewer systems. Costs and environmental damage attributable to RDII are significant. Costs may be accrued through increased treatment and conveyance costs, increased maintenance costs, and sanitary sewer overflows (SSOs). To reduce these costs and mitigate environmental damage, engineered solutions require estimations of the long-term characteristics of the RDII response to wet weather. This in turn requires estimation of the performance of the existing collection and treatment system, as well as the expected performance of various possible solutions. Due to the complex number of available pathways that RDII may enter a sanitary sewer, RDII is one of the most difficult components of the urban wet- weather water budget to estimate. RDII observations typically indicate response times that may range from several minutes to several days or weeks. This is confounded by regional and/or seasonal groundwater trends that influence RDII response. Various tools have been applied to estimating this special hydrologic response, including the rational method and several unit- hydrograph methods. This chapter provides an overview of available RDII estimation methods and highlights results from a relatively new physically based conceptual method first introduced by Kadota and Djebbar (1998). Kadota and Djebbar (1998) reported on modifications to the USEPA SWMM RUNOFF model that include the response of a conceptual non-linear reservoir to changes in groundwater elevations resulting from permeable-area infiltration. The model has recently been applied to a sanitary collection system in Vallejo California. Initial results indicate the modified RUNOFF model is very good at computing RDII, including the delayed, seasonally varying groundwater components of RDII. It is recommended that the USEPA SWMM model be updated with the revisions made by Kadota and Djebbar (1998).","author":[{"dropping-particle":"","family":"Mosley","given":"Charles","non-dropping-particle":"","parse-names":false,"suffix":""},{"dropping-particle":"","family":"Dent","given":"Shawn","non-dropping-particle":"","parse-names":false,"suffix":""},{"dropping-particle":"","family":"Kadota","given":"Paul","non-dropping-particle":"","parse-names":false,"suffix":""},{"dropping-particle":"","family":"Wright","given":"Leonard T.","non-dropping-particle":"","parse-names":false,"suffix":""},{"dropping-particle":"","family":"Djebbar","given":"Yassine","non-dropping-particle":"","parse-names":false,"suffix":""}],"container-title":"Journal of Water Management Modeling","id":"ITEM-1","issue":"January","issued":{"date-parts":[["2001"]]},"title":"Comparing Rainfall Dependent Inflow and Infiltration Simulation Methods","type":"article-journal"},"uris":["http://www.mendeley.com/documents/?uuid=ce876c96-7cd7-431e-a47c-e9d8ed3a2006"]}],"mendeley":{"formattedCitation":"[3]","plainTextFormattedCitation":"[3]","previouslyFormattedCitation":"[3]"},"properties":{"noteIndex":0},"schema":"https://github.com/citation-style-language/schema/raw/master/csl-citation.json"}</w:instrText>
      </w:r>
      <w:r>
        <w:rPr>
          <w:rFonts w:ascii="Lato" w:hAnsi="Lato"/>
          <w:sz w:val="24"/>
          <w:szCs w:val="24"/>
        </w:rPr>
        <w:fldChar w:fldCharType="separate"/>
      </w:r>
      <w:r w:rsidR="00317616" w:rsidRPr="00317616">
        <w:rPr>
          <w:rFonts w:ascii="Lato" w:hAnsi="Lato"/>
          <w:noProof/>
          <w:sz w:val="24"/>
          <w:szCs w:val="24"/>
          <w:lang w:val="en-US"/>
        </w:rPr>
        <w:t>[3]</w:t>
      </w:r>
      <w:r>
        <w:rPr>
          <w:rFonts w:ascii="Lato" w:hAnsi="Lato"/>
          <w:sz w:val="24"/>
          <w:szCs w:val="24"/>
        </w:rPr>
        <w:fldChar w:fldCharType="end"/>
      </w:r>
      <w:r w:rsidRPr="00DC573F">
        <w:rPr>
          <w:rFonts w:ascii="Lato" w:hAnsi="Lato"/>
          <w:sz w:val="24"/>
          <w:szCs w:val="24"/>
          <w:lang w:val="en-US"/>
        </w:rPr>
        <w:t xml:space="preserve">. This long term is caused by </w:t>
      </w:r>
      <w:r w:rsidRPr="00DC573F">
        <w:rPr>
          <w:rFonts w:ascii="Lato" w:hAnsi="Lato"/>
          <w:i/>
          <w:color w:val="2F5496" w:themeColor="accent1" w:themeShade="BF"/>
          <w:sz w:val="24"/>
          <w:szCs w:val="24"/>
          <w:lang w:val="en-US"/>
        </w:rPr>
        <w:t xml:space="preserve">Infiltration </w:t>
      </w:r>
      <w:r w:rsidRPr="00DC573F">
        <w:rPr>
          <w:rFonts w:ascii="Lato" w:hAnsi="Lato"/>
          <w:color w:val="000000" w:themeColor="text1"/>
          <w:sz w:val="24"/>
          <w:szCs w:val="24"/>
          <w:lang w:val="en-US"/>
        </w:rPr>
        <w:t xml:space="preserve">of stormwater that enters the network system through defects such as damage pipes and joints </w:t>
      </w:r>
      <w:r>
        <w:rPr>
          <w:rFonts w:ascii="Lato" w:hAnsi="Lato"/>
          <w:color w:val="000000" w:themeColor="text1"/>
          <w:sz w:val="24"/>
          <w:szCs w:val="24"/>
        </w:rPr>
        <w:fldChar w:fldCharType="begin" w:fldLock="1"/>
      </w:r>
      <w:r w:rsidR="005F7BD3">
        <w:rPr>
          <w:rFonts w:ascii="Lato" w:hAnsi="Lato"/>
          <w:color w:val="000000" w:themeColor="text1"/>
          <w:sz w:val="24"/>
          <w:szCs w:val="24"/>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eviouslyFormattedCitation":"[4]"},"properties":{"noteIndex":0},"schema":"https://github.com/citation-style-language/schema/raw/master/csl-citation.json"}</w:instrText>
      </w:r>
      <w:r>
        <w:rPr>
          <w:rFonts w:ascii="Lato" w:hAnsi="Lato"/>
          <w:color w:val="000000" w:themeColor="text1"/>
          <w:sz w:val="24"/>
          <w:szCs w:val="24"/>
        </w:rPr>
        <w:fldChar w:fldCharType="separate"/>
      </w:r>
      <w:r w:rsidR="00317616" w:rsidRPr="00317616">
        <w:rPr>
          <w:rFonts w:ascii="Lato" w:hAnsi="Lato"/>
          <w:noProof/>
          <w:color w:val="000000" w:themeColor="text1"/>
          <w:sz w:val="24"/>
          <w:szCs w:val="24"/>
          <w:lang w:val="en-US"/>
        </w:rPr>
        <w:t>[4]</w:t>
      </w:r>
      <w:r>
        <w:rPr>
          <w:rFonts w:ascii="Lato" w:hAnsi="Lato"/>
          <w:color w:val="000000" w:themeColor="text1"/>
          <w:sz w:val="24"/>
          <w:szCs w:val="24"/>
        </w:rPr>
        <w:fldChar w:fldCharType="end"/>
      </w:r>
      <w:r w:rsidRPr="00DC573F">
        <w:rPr>
          <w:rFonts w:ascii="Lato" w:hAnsi="Lato"/>
          <w:color w:val="000000" w:themeColor="text1"/>
          <w:sz w:val="24"/>
          <w:szCs w:val="24"/>
          <w:lang w:val="en-US"/>
        </w:rPr>
        <w:t xml:space="preserve">. Stormwater infiltrates the network after percolating through the soil. Groundwater also infiltrates into the network due to water table elevation caused by wet periods. </w:t>
      </w:r>
    </w:p>
    <w:p w14:paraId="54B7CA31" w14:textId="77777777" w:rsidR="00DC573F" w:rsidRPr="00DC573F" w:rsidRDefault="00DC573F" w:rsidP="00DC573F">
      <w:pPr>
        <w:rPr>
          <w:rFonts w:ascii="Lato" w:hAnsi="Lato"/>
          <w:color w:val="000000" w:themeColor="text1"/>
          <w:sz w:val="24"/>
          <w:szCs w:val="24"/>
          <w:lang w:val="en-US"/>
        </w:rPr>
      </w:pPr>
      <w:r w:rsidRPr="00DC573F">
        <w:rPr>
          <w:rFonts w:ascii="Lato" w:hAnsi="Lato"/>
          <w:color w:val="000000" w:themeColor="text1"/>
          <w:sz w:val="24"/>
          <w:szCs w:val="24"/>
          <w:lang w:val="en-US"/>
        </w:rPr>
        <w:t xml:space="preserve">To simulate the inflow &amp; infiltration caused by a rainfall event, SWMM incorporates the synthetic unit hydrograph RTK method. This unit hydrograph was first created to simulate RDII, therefore it accounts for the short, medium- and long-term effects. This model creates three triangular unit hydrographs, one for each term. Unit Hydrographs are then summed to create a final unit hydrograph that simulates the overall response of the system as shown in figure </w:t>
      </w:r>
      <w:r w:rsidRPr="00DC573F">
        <w:rPr>
          <w:rFonts w:ascii="Lato" w:hAnsi="Lato"/>
          <w:color w:val="000000" w:themeColor="text1"/>
          <w:sz w:val="24"/>
          <w:szCs w:val="24"/>
          <w:highlight w:val="yellow"/>
          <w:lang w:val="en-US"/>
        </w:rPr>
        <w:t>X</w:t>
      </w:r>
      <w:r w:rsidRPr="00DC573F">
        <w:rPr>
          <w:rFonts w:ascii="Lato" w:hAnsi="Lato"/>
          <w:color w:val="000000" w:themeColor="text1"/>
          <w:sz w:val="24"/>
          <w:szCs w:val="24"/>
          <w:lang w:val="en-US"/>
        </w:rPr>
        <w:t xml:space="preserve">. The letters R-T-K refers to the </w:t>
      </w:r>
      <w:r w:rsidRPr="00DC573F">
        <w:rPr>
          <w:rFonts w:ascii="Lato" w:hAnsi="Lato"/>
          <w:color w:val="000000" w:themeColor="text1"/>
          <w:sz w:val="24"/>
          <w:szCs w:val="24"/>
          <w:lang w:val="en-US"/>
        </w:rPr>
        <w:lastRenderedPageBreak/>
        <w:t xml:space="preserve">parameters used to create the triangular hydrographs and are, respectively, fraction of precipitation that enters the network (area below hydrograph), time to peak, and recession time.  </w:t>
      </w:r>
    </w:p>
    <w:p w14:paraId="29D49969" w14:textId="77777777" w:rsidR="00DC573F" w:rsidRDefault="00DC573F" w:rsidP="00DC573F">
      <w:pPr>
        <w:jc w:val="center"/>
        <w:rPr>
          <w:rFonts w:ascii="Lato" w:hAnsi="Lato"/>
          <w:color w:val="000000" w:themeColor="text1"/>
          <w:sz w:val="24"/>
          <w:szCs w:val="24"/>
        </w:rPr>
      </w:pPr>
      <w:r w:rsidRPr="00D7611E">
        <w:rPr>
          <w:rFonts w:ascii="Lato" w:hAnsi="Lato"/>
          <w:noProof/>
          <w:color w:val="000000" w:themeColor="text1"/>
          <w:sz w:val="24"/>
          <w:szCs w:val="24"/>
        </w:rPr>
        <w:drawing>
          <wp:inline distT="0" distB="0" distL="0" distR="0" wp14:anchorId="18CC5D6B" wp14:editId="73289B00">
            <wp:extent cx="4371033" cy="2283264"/>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05611" cy="2301326"/>
                    </a:xfrm>
                    <a:prstGeom prst="rect">
                      <a:avLst/>
                    </a:prstGeom>
                  </pic:spPr>
                </pic:pic>
              </a:graphicData>
            </a:graphic>
          </wp:inline>
        </w:drawing>
      </w:r>
    </w:p>
    <w:p w14:paraId="5C0E224A" w14:textId="77777777" w:rsidR="00DC573F" w:rsidRPr="00DC573F" w:rsidRDefault="00DC573F" w:rsidP="00DC573F">
      <w:pPr>
        <w:jc w:val="center"/>
        <w:rPr>
          <w:rFonts w:ascii="Lato" w:hAnsi="Lato"/>
          <w:color w:val="000000" w:themeColor="text1"/>
          <w:sz w:val="24"/>
          <w:szCs w:val="24"/>
          <w:lang w:val="en-US"/>
        </w:rPr>
      </w:pPr>
      <w:r w:rsidRPr="00DC573F">
        <w:rPr>
          <w:rFonts w:ascii="Lato" w:hAnsi="Lato"/>
          <w:color w:val="000000" w:themeColor="text1"/>
          <w:sz w:val="24"/>
          <w:szCs w:val="24"/>
          <w:lang w:val="en-US"/>
        </w:rPr>
        <w:t xml:space="preserve">Figure </w:t>
      </w:r>
      <w:r w:rsidRPr="00DC573F">
        <w:rPr>
          <w:rFonts w:ascii="Lato" w:hAnsi="Lato"/>
          <w:color w:val="000000" w:themeColor="text1"/>
          <w:sz w:val="24"/>
          <w:szCs w:val="24"/>
          <w:highlight w:val="yellow"/>
          <w:lang w:val="en-US"/>
        </w:rPr>
        <w:t>X</w:t>
      </w:r>
      <w:r w:rsidRPr="00DC573F">
        <w:rPr>
          <w:rFonts w:ascii="Lato" w:hAnsi="Lato"/>
          <w:color w:val="000000" w:themeColor="text1"/>
          <w:sz w:val="24"/>
          <w:szCs w:val="24"/>
          <w:lang w:val="en-US"/>
        </w:rPr>
        <w:t>: Summation of Three Unit Hydrographs (</w:t>
      </w:r>
      <w:proofErr w:type="spellStart"/>
      <w:r w:rsidRPr="00DC573F">
        <w:rPr>
          <w:rFonts w:ascii="Lato" w:hAnsi="Lato"/>
          <w:color w:val="000000" w:themeColor="text1"/>
          <w:sz w:val="24"/>
          <w:szCs w:val="24"/>
          <w:lang w:val="en-US"/>
        </w:rPr>
        <w:t>Vallabhaneni</w:t>
      </w:r>
      <w:proofErr w:type="spellEnd"/>
      <w:r w:rsidRPr="00DC573F">
        <w:rPr>
          <w:rFonts w:ascii="Lato" w:hAnsi="Lato"/>
          <w:color w:val="000000" w:themeColor="text1"/>
          <w:sz w:val="24"/>
          <w:szCs w:val="24"/>
          <w:lang w:val="en-US"/>
        </w:rPr>
        <w:t xml:space="preserve"> et al., 2007)</w:t>
      </w:r>
    </w:p>
    <w:p w14:paraId="2EECDB0C" w14:textId="5E607362" w:rsidR="002B5213" w:rsidRPr="001C7F49" w:rsidRDefault="00DC573F" w:rsidP="00C30BA7">
      <w:pPr>
        <w:rPr>
          <w:rFonts w:ascii="Lato" w:hAnsi="Lato"/>
          <w:color w:val="000000" w:themeColor="text1"/>
          <w:sz w:val="24"/>
          <w:szCs w:val="24"/>
          <w:lang w:val="en-US"/>
        </w:rPr>
      </w:pPr>
      <w:r w:rsidRPr="00DC573F">
        <w:rPr>
          <w:rFonts w:ascii="Lato" w:hAnsi="Lato"/>
          <w:color w:val="000000" w:themeColor="text1"/>
          <w:sz w:val="24"/>
          <w:szCs w:val="24"/>
          <w:lang w:val="en-US"/>
        </w:rPr>
        <w:t xml:space="preserve">This method accounts for hydrograph time and shape and is capable of handle multiple storms, multiple sewershed types, system ages, and seasonal influences. </w:t>
      </w:r>
      <w:r>
        <w:rPr>
          <w:rFonts w:ascii="Lato" w:hAnsi="Lato"/>
          <w:color w:val="000000" w:themeColor="text1"/>
          <w:sz w:val="24"/>
          <w:szCs w:val="24"/>
        </w:rPr>
        <w:fldChar w:fldCharType="begin" w:fldLock="1"/>
      </w:r>
      <w:r w:rsidR="005F7BD3">
        <w:rPr>
          <w:rFonts w:ascii="Lato" w:hAnsi="Lato"/>
          <w:color w:val="000000" w:themeColor="text1"/>
          <w:sz w:val="24"/>
          <w:szCs w:val="24"/>
          <w:lang w:val="en-US"/>
        </w:rPr>
        <w:instrText>ADDIN CSL_CITATION {"citationItems":[{"id":"ITEM-1","itemData":{"abstract":"A properly designed, operated and maintained sanitary sewer system is meant to collect and convey all of the sewage that flows into it to a wastewater treatment plant. However, occasional unintentional discharges of raw sewage from municipal sanitary sewers – called sanitary sewer overflows (SSOs) – occur in many systems. Rainfall-derived infiltration and inflow (RDII) into sanitary sewer systems has long been recognized as a major source of operating problems, causing poor performance of many sewer systems. RDII is the main cause of SSOs to customer basements, streets, or nearby streams and can also cause serious operating problems at wastewater treatment facilities. There is a need to develop proven methodologies and computer tools to assist communities in developing SSO control plans that are in line with their projected annual capital budgets and provide flexibility in future improvements. To accomplish this goal, EPA entered into a cooperative research and development agreement (CRADA) with Camp Dresser &amp; McKee, Inc. (CDM) to develop public-domain software tools to support SSO control planning. These tools, named the Sanitary Sewer Overflow Analysis and Planning (SSOAP) Toolbox, are accompanied by this technical document that describes how to use the Toolbox in analyzing infiltration/inflow, performing capacity analyses of sanitary sewer systems, and developing SSO control plans. It is the intent of this report to provide the Toolbox users with technical information needed for its effective use for analysis and mitigation of SSO-related problems. The technical report is not intended to serve as the user manual for the SSOAP Toolbox, which is a separate document included with the software package. Instead, it provides an introductory hydrologic approach and identifies a RDII methodology for initial incorporation into the SSOAP Toolbox; an overview of the required sewer system hydraulic analysis; and data collection requirements to support SSO planning and analysis using the SSOAP Toolbox. In addition, the report describes the tools and their functions for performing a sanitary sewer system capacity assessment. The report also includes a description of the application of EPA’s Storm Water Management Model Version 5 (SWMM5) application within the SSOAP Toolbox for assessing the baseline hydraulic conditions of the system and quantifying capacity improvements of various identified improvement scenarios. Guidance is provided for establishing system impr…","author":[{"dropping-particle":"","family":"Vallabhaneni","given":"Srinivas","non-dropping-particle":"","parse-names":false,"suffix":""},{"dropping-particle":"","family":"Burgess","given":"Edward H","non-dropping-particle":"","parse-names":false,"suffix":""}],"container-title":"Environmental Protection","id":"ITEM-1","issue":"October","issued":{"date-parts":[["2007"]]},"page":"1-104","title":"Computer Tools for Sanitary Sewer System Capacity Analysis and Computer Tools for Sanitary Sewer System","type":"article-journal"},"uris":["http://www.mendeley.com/documents/?uuid=3ee2631e-62b7-4ad2-b0d0-1b1f4a372a75"]}],"mendeley":{"formattedCitation":"[1]","plainTextFormattedCitation":"[1]","previouslyFormattedCitation":"[1]"},"properties":{"noteIndex":0},"schema":"https://github.com/citation-style-language/schema/raw/master/csl-citation.json"}</w:instrText>
      </w:r>
      <w:r>
        <w:rPr>
          <w:rFonts w:ascii="Lato" w:hAnsi="Lato"/>
          <w:color w:val="000000" w:themeColor="text1"/>
          <w:sz w:val="24"/>
          <w:szCs w:val="24"/>
        </w:rPr>
        <w:fldChar w:fldCharType="separate"/>
      </w:r>
      <w:r w:rsidR="00317616" w:rsidRPr="00317616">
        <w:rPr>
          <w:rFonts w:ascii="Lato" w:hAnsi="Lato"/>
          <w:noProof/>
          <w:color w:val="000000" w:themeColor="text1"/>
          <w:sz w:val="24"/>
          <w:szCs w:val="24"/>
          <w:lang w:val="en-US"/>
        </w:rPr>
        <w:t>[1]</w:t>
      </w:r>
      <w:r>
        <w:rPr>
          <w:rFonts w:ascii="Lato" w:hAnsi="Lato"/>
          <w:color w:val="000000" w:themeColor="text1"/>
          <w:sz w:val="24"/>
          <w:szCs w:val="24"/>
        </w:rPr>
        <w:fldChar w:fldCharType="end"/>
      </w:r>
    </w:p>
    <w:p w14:paraId="31D57522" w14:textId="77777777" w:rsidR="006F4D83" w:rsidRDefault="006F4D83" w:rsidP="00C30BA7">
      <w:pPr>
        <w:rPr>
          <w:lang w:val="en-US"/>
        </w:rPr>
      </w:pPr>
    </w:p>
    <w:p w14:paraId="36827309" w14:textId="51211A64" w:rsidR="004017D0" w:rsidRDefault="00455AB5" w:rsidP="00C30BA7">
      <w:pPr>
        <w:rPr>
          <w:lang w:val="en-US"/>
        </w:rPr>
      </w:pPr>
      <w:r>
        <w:rPr>
          <w:lang w:val="en-US"/>
        </w:rPr>
        <w:t xml:space="preserve">Losses: example of </w:t>
      </w:r>
      <w:r w:rsidR="00D81FF9">
        <w:rPr>
          <w:lang w:val="en-US"/>
        </w:rPr>
        <w:t>how much water is captured by vegetation: winter when the leaves are gone it cap</w:t>
      </w:r>
      <w:r w:rsidR="003135A4">
        <w:rPr>
          <w:lang w:val="en-US"/>
        </w:rPr>
        <w:t>tures</w:t>
      </w:r>
      <w:r w:rsidR="00D81FF9">
        <w:rPr>
          <w:lang w:val="en-US"/>
        </w:rPr>
        <w:t xml:space="preserve"> less so, more water can be available to flow into sanitary sewer network.</w:t>
      </w:r>
    </w:p>
    <w:p w14:paraId="32B785BA" w14:textId="77777777" w:rsidR="00B81313" w:rsidRPr="00544D0E" w:rsidRDefault="00B81313" w:rsidP="00B81313">
      <w:pPr>
        <w:pStyle w:val="ListParagraph"/>
        <w:ind w:left="0"/>
        <w:rPr>
          <w:lang w:val="en-US"/>
        </w:rPr>
      </w:pPr>
      <w:r>
        <w:rPr>
          <w:noProof/>
        </w:rPr>
        <w:drawing>
          <wp:inline distT="0" distB="0" distL="0" distR="0" wp14:anchorId="4591EF36" wp14:editId="0A92BEC4">
            <wp:extent cx="6331821" cy="1938528"/>
            <wp:effectExtent l="0" t="0" r="0" b="5080"/>
            <wp:docPr id="665520942" name="Picture 665520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464850" cy="1979256"/>
                    </a:xfrm>
                    <a:prstGeom prst="rect">
                      <a:avLst/>
                    </a:prstGeom>
                  </pic:spPr>
                </pic:pic>
              </a:graphicData>
            </a:graphic>
          </wp:inline>
        </w:drawing>
      </w:r>
      <w:r w:rsidRPr="00544D0E">
        <w:rPr>
          <w:lang w:val="en-US"/>
        </w:rPr>
        <w:t xml:space="preserve">From: </w:t>
      </w:r>
      <w:r w:rsidRPr="00544D0E">
        <w:rPr>
          <w:rFonts w:ascii="Calibri" w:eastAsia="Calibri" w:hAnsi="Calibri" w:cs="Calibri"/>
          <w:b/>
          <w:bCs/>
          <w:lang w:val="en-US"/>
        </w:rPr>
        <w:t>Parameter estimation for urban runoff modelling (2001)</w:t>
      </w:r>
    </w:p>
    <w:p w14:paraId="72B75A7F" w14:textId="7430A2AC" w:rsidR="004017D0" w:rsidRDefault="004017D0" w:rsidP="00C30BA7">
      <w:pPr>
        <w:rPr>
          <w:lang w:val="en-US"/>
        </w:rPr>
      </w:pPr>
    </w:p>
    <w:p w14:paraId="4D3AFD75" w14:textId="7DB7CA9F" w:rsidR="00C30BA7" w:rsidRDefault="00865A01" w:rsidP="00C30BA7">
      <w:pPr>
        <w:rPr>
          <w:lang w:val="en-US"/>
        </w:rPr>
      </w:pPr>
      <w:r>
        <w:rPr>
          <w:lang w:val="en-US"/>
        </w:rPr>
        <w:t xml:space="preserve">Losses </w:t>
      </w:r>
    </w:p>
    <w:p w14:paraId="0EE52DA6" w14:textId="091504C3" w:rsidR="0094128E" w:rsidRDefault="0094128E" w:rsidP="00C30BA7">
      <w:pPr>
        <w:rPr>
          <w:lang w:val="en-US"/>
        </w:rPr>
      </w:pPr>
    </w:p>
    <w:p w14:paraId="06645CF3" w14:textId="0F2B3193" w:rsidR="0094128E" w:rsidRDefault="0094128E" w:rsidP="00C30BA7">
      <w:pPr>
        <w:rPr>
          <w:lang w:val="en-US"/>
        </w:rPr>
      </w:pPr>
      <w:r>
        <w:rPr>
          <w:lang w:val="en-US"/>
        </w:rPr>
        <w:t>Snowmelt</w:t>
      </w:r>
    </w:p>
    <w:p w14:paraId="07198F99" w14:textId="6D189E5C" w:rsidR="0094128E" w:rsidRPr="00493520" w:rsidRDefault="00FB612D" w:rsidP="00C30BA7">
      <w:pPr>
        <w:rPr>
          <w:lang w:val="en-US"/>
        </w:rPr>
      </w:pPr>
      <w:r>
        <w:rPr>
          <w:lang w:val="en-US"/>
        </w:rPr>
        <w:t xml:space="preserve">SNOTMP </w:t>
      </w:r>
      <w:r w:rsidR="00FB68AC">
        <w:rPr>
          <w:lang w:val="en-US"/>
        </w:rPr>
        <w:t>is a temp</w:t>
      </w:r>
      <w:r w:rsidR="002129E0">
        <w:rPr>
          <w:lang w:val="en-US"/>
        </w:rPr>
        <w:t xml:space="preserve">erature </w:t>
      </w:r>
      <w:r>
        <w:rPr>
          <w:lang w:val="en-US"/>
        </w:rPr>
        <w:t>parameter</w:t>
      </w:r>
      <w:r w:rsidR="002129E0">
        <w:rPr>
          <w:lang w:val="en-US"/>
        </w:rPr>
        <w:t xml:space="preserve"> that divides </w:t>
      </w:r>
      <w:r>
        <w:rPr>
          <w:lang w:val="en-US"/>
        </w:rPr>
        <w:t>precipitation input</w:t>
      </w:r>
      <w:r w:rsidR="002129E0">
        <w:rPr>
          <w:lang w:val="en-US"/>
        </w:rPr>
        <w:t xml:space="preserve"> </w:t>
      </w:r>
      <w:r w:rsidR="004247D7">
        <w:rPr>
          <w:lang w:val="en-US"/>
        </w:rPr>
        <w:t>into snowfall or rainfall.</w:t>
      </w:r>
      <w:r w:rsidR="00F74CDF">
        <w:rPr>
          <w:lang w:val="en-US"/>
        </w:rPr>
        <w:t xml:space="preserve"> Rossman 2016</w:t>
      </w:r>
      <w:r w:rsidR="004247D7">
        <w:rPr>
          <w:lang w:val="en-US"/>
        </w:rPr>
        <w:t xml:space="preserve"> </w:t>
      </w:r>
      <w:r w:rsidR="00F74CDF">
        <w:rPr>
          <w:lang w:val="en-US"/>
        </w:rPr>
        <w:fldChar w:fldCharType="begin" w:fldLock="1"/>
      </w:r>
      <w:r w:rsidR="00F74CDF">
        <w:rPr>
          <w:lang w:val="en-US"/>
        </w:rPr>
        <w:instrText>ADDIN CSL_CITATION {"citationItems":[{"id":"ITEM-1","itemData":{"abstract":"EPA. (2016). Storm Water Management Model Reference Manual Volume I – Hydrology ( Revised ) (Vol. I).","author":[{"dropping-particle":"","family":"Rossman","given":"Lewis A","non-dropping-particle":"","parse-names":false,"suffix":""},{"dropping-particle":"","family":"Huber","given":"Wayne C","non-dropping-particle":"","parse-names":false,"suffix":""}],"id":"ITEM-1","issued":{"date-parts":[["2016"]]},"page":"231","title":"Storm Water Management Model Reference Manual. Volume I - Hydrology (Revised). EPA/600/R-15/162A","type":"article-journal","volume":"I"},"uris":["http://www.mendeley.com/documents/?uuid=0349ee79-8611-475c-80b9-7036b16f0246"]}],"mendeley":{"formattedCitation":"[4]","plainTextFormattedCitation":"[4]"},"properties":{"noteIndex":0},"schema":"https://github.com/citation-style-language/schema/raw/master/csl-citation.json"}</w:instrText>
      </w:r>
      <w:r w:rsidR="00F74CDF">
        <w:rPr>
          <w:lang w:val="en-US"/>
        </w:rPr>
        <w:fldChar w:fldCharType="separate"/>
      </w:r>
      <w:r w:rsidR="00F74CDF" w:rsidRPr="00F74CDF">
        <w:rPr>
          <w:noProof/>
          <w:lang w:val="en-US"/>
        </w:rPr>
        <w:t>[4]</w:t>
      </w:r>
      <w:r w:rsidR="00F74CDF">
        <w:rPr>
          <w:lang w:val="en-US"/>
        </w:rPr>
        <w:fldChar w:fldCharType="end"/>
      </w:r>
      <w:r w:rsidR="00F74CDF">
        <w:rPr>
          <w:lang w:val="en-US"/>
        </w:rPr>
        <w:t xml:space="preserve"> suggests </w:t>
      </w:r>
      <w:r w:rsidR="00947128">
        <w:rPr>
          <w:lang w:val="en-US"/>
        </w:rPr>
        <w:t>a lower temperature for urban areas</w:t>
      </w:r>
      <w:r w:rsidR="00640AA8">
        <w:rPr>
          <w:lang w:val="en-US"/>
        </w:rPr>
        <w:t xml:space="preserve"> in comparison with rural catchments which </w:t>
      </w:r>
      <w:r w:rsidR="007F0EF1">
        <w:rPr>
          <w:lang w:val="en-US"/>
        </w:rPr>
        <w:t>uses a range from 1 to 2°C</w:t>
      </w:r>
      <w:r w:rsidR="00947128">
        <w:rPr>
          <w:lang w:val="en-US"/>
        </w:rPr>
        <w:t xml:space="preserve">. For this study, </w:t>
      </w:r>
      <w:r w:rsidR="00640AA8">
        <w:rPr>
          <w:lang w:val="en-US"/>
        </w:rPr>
        <w:t>a range from 0</w:t>
      </w:r>
      <w:r w:rsidR="007F0EF1">
        <w:rPr>
          <w:lang w:val="en-US"/>
        </w:rPr>
        <w:t xml:space="preserve"> to </w:t>
      </w:r>
      <w:r w:rsidR="00603096">
        <w:rPr>
          <w:lang w:val="en-US"/>
        </w:rPr>
        <w:t>1°C was ch</w:t>
      </w:r>
      <w:r w:rsidR="00FE6C1A">
        <w:rPr>
          <w:lang w:val="en-US"/>
        </w:rPr>
        <w:t xml:space="preserve">osen. </w:t>
      </w:r>
    </w:p>
    <w:p w14:paraId="684C0136" w14:textId="207AF936" w:rsidR="00C22366" w:rsidRDefault="00C22366" w:rsidP="00865D32">
      <w:pPr>
        <w:rPr>
          <w:lang w:val="en-US"/>
        </w:rPr>
      </w:pPr>
    </w:p>
    <w:p w14:paraId="28B75EE4" w14:textId="6F6DCB07" w:rsidR="00EF3C47" w:rsidRDefault="00EF3C47" w:rsidP="00EF3C47">
      <w:pPr>
        <w:pStyle w:val="Heading2"/>
      </w:pPr>
      <w:r>
        <w:t>Parameter Estimation</w:t>
      </w:r>
    </w:p>
    <w:p w14:paraId="4FC26653" w14:textId="77777777" w:rsidR="001C7F49" w:rsidRPr="00E33FE8" w:rsidRDefault="001C7F49" w:rsidP="001C7F49">
      <w:pPr>
        <w:rPr>
          <w:lang w:val="en-US"/>
        </w:rPr>
      </w:pPr>
      <w:r>
        <w:rPr>
          <w:lang w:val="en-US"/>
        </w:rPr>
        <w:t xml:space="preserve">Physically meaningful range for all design variables? R, T, K, </w:t>
      </w:r>
      <w:proofErr w:type="spellStart"/>
      <w:r>
        <w:rPr>
          <w:lang w:val="en-US"/>
        </w:rPr>
        <w:t>Dmax</w:t>
      </w:r>
      <w:proofErr w:type="spellEnd"/>
      <w:r>
        <w:rPr>
          <w:lang w:val="en-US"/>
        </w:rPr>
        <w:t xml:space="preserve">, </w:t>
      </w:r>
      <w:proofErr w:type="spellStart"/>
      <w:r>
        <w:rPr>
          <w:lang w:val="en-US"/>
        </w:rPr>
        <w:t>Drec</w:t>
      </w:r>
      <w:proofErr w:type="spellEnd"/>
      <w:r>
        <w:rPr>
          <w:lang w:val="en-US"/>
        </w:rPr>
        <w:t>, Do</w:t>
      </w:r>
    </w:p>
    <w:p w14:paraId="6FDC58F6" w14:textId="77777777" w:rsidR="001C7F49" w:rsidRPr="00380F20" w:rsidRDefault="001C7F49" w:rsidP="001C7F49">
      <w:pPr>
        <w:rPr>
          <w:b/>
          <w:lang w:val="en-US"/>
        </w:rPr>
      </w:pPr>
      <w:r w:rsidRPr="00380F20">
        <w:rPr>
          <w:b/>
          <w:lang w:val="en-US"/>
        </w:rPr>
        <w:t xml:space="preserve">R: </w:t>
      </w:r>
    </w:p>
    <w:p w14:paraId="734DDB43" w14:textId="77777777" w:rsidR="001C7F49" w:rsidRPr="00575A89" w:rsidRDefault="001C7F49" w:rsidP="001C7F49">
      <w:pPr>
        <w:rPr>
          <w:lang w:val="en-US"/>
        </w:rPr>
      </w:pPr>
      <w:r w:rsidRPr="00575A89">
        <w:rPr>
          <w:lang w:val="en-US"/>
        </w:rPr>
        <w:t>the fraction of rainfall volume that enters the sewer system and equals the volume under the hydrograph</w:t>
      </w:r>
    </w:p>
    <w:p w14:paraId="0CE189F6" w14:textId="77777777" w:rsidR="001C7F49" w:rsidRDefault="001C7F49" w:rsidP="001C7F49">
      <w:pPr>
        <w:rPr>
          <w:lang w:val="en-US"/>
        </w:rPr>
      </w:pPr>
      <w:proofErr w:type="spellStart"/>
      <w:r>
        <w:rPr>
          <w:lang w:val="en-US"/>
        </w:rPr>
        <w:t>RxAx</w:t>
      </w:r>
      <w:proofErr w:type="spellEnd"/>
    </w:p>
    <w:p w14:paraId="43765625" w14:textId="77777777" w:rsidR="001C7F49" w:rsidRDefault="001C7F49" w:rsidP="001C7F49">
      <w:pPr>
        <w:rPr>
          <w:lang w:val="en-US"/>
        </w:rPr>
      </w:pPr>
    </w:p>
    <w:p w14:paraId="2DD390A0" w14:textId="77777777" w:rsidR="001C7F49" w:rsidRPr="006B3A7A" w:rsidRDefault="001C7F49" w:rsidP="001C7F49">
      <w:pPr>
        <w:rPr>
          <w:lang w:val="en-US"/>
        </w:rPr>
      </w:pPr>
      <w:r w:rsidRPr="006B3A7A">
        <w:rPr>
          <w:lang w:val="en-US"/>
        </w:rPr>
        <w:t>0.0042 (sum of R values)</w:t>
      </w:r>
      <w:r>
        <w:rPr>
          <w:lang w:val="en-US"/>
        </w:rPr>
        <w:t xml:space="preserve"> – 0.4% of rainfall volume</w:t>
      </w:r>
      <w:r w:rsidRPr="006B3A7A">
        <w:rPr>
          <w:lang w:val="en-US"/>
        </w:rPr>
        <w:br/>
        <w:t>Area: 1355 ha / ~190 soccer fields</w:t>
      </w:r>
      <w:r w:rsidRPr="006B3A7A">
        <w:rPr>
          <w:lang w:val="en-US"/>
        </w:rPr>
        <w:br/>
        <w:t>Delineation: D4</w:t>
      </w:r>
    </w:p>
    <w:p w14:paraId="28601308" w14:textId="77777777" w:rsidR="001C7F49" w:rsidRDefault="001C7F49" w:rsidP="001C7F49">
      <w:pPr>
        <w:rPr>
          <w:lang w:val="en-US"/>
        </w:rPr>
      </w:pPr>
    </w:p>
    <w:p w14:paraId="08C6E9A2" w14:textId="77777777" w:rsidR="001C7F49" w:rsidRPr="00380F20" w:rsidRDefault="001C7F49" w:rsidP="001C7F49">
      <w:pPr>
        <w:rPr>
          <w:lang w:val="en-US"/>
        </w:rPr>
      </w:pPr>
      <w:proofErr w:type="gramStart"/>
      <w:r w:rsidRPr="00F85594">
        <w:rPr>
          <w:lang w:val="en-US"/>
        </w:rPr>
        <w:t>0.0104  (</w:t>
      </w:r>
      <w:proofErr w:type="gramEnd"/>
      <w:r w:rsidRPr="00F85594">
        <w:rPr>
          <w:lang w:val="en-US"/>
        </w:rPr>
        <w:t>sum of R values)</w:t>
      </w:r>
      <w:r>
        <w:rPr>
          <w:lang w:val="en-US"/>
        </w:rPr>
        <w:t xml:space="preserve"> – 1% of rainfall volume</w:t>
      </w:r>
      <w:r w:rsidRPr="00F85594">
        <w:rPr>
          <w:lang w:val="en-US"/>
        </w:rPr>
        <w:br/>
        <w:t>Area: 548.5 ha / ~80 soccer fields</w:t>
      </w:r>
      <w:r w:rsidRPr="00F85594">
        <w:rPr>
          <w:lang w:val="en-US"/>
        </w:rPr>
        <w:br/>
        <w:t>Delineation: D2</w:t>
      </w:r>
    </w:p>
    <w:p w14:paraId="51FDA984" w14:textId="77777777" w:rsidR="001C7F49" w:rsidRPr="007A3C4E" w:rsidRDefault="001C7F49" w:rsidP="001C7F49">
      <w:pPr>
        <w:rPr>
          <w:b/>
          <w:lang w:val="en-US"/>
        </w:rPr>
      </w:pPr>
      <w:r w:rsidRPr="00380F20">
        <w:rPr>
          <w:b/>
          <w:lang w:val="en-US"/>
        </w:rPr>
        <w:t>T:</w:t>
      </w:r>
      <w:r>
        <w:rPr>
          <w:b/>
          <w:lang w:val="en-US"/>
        </w:rPr>
        <w:t xml:space="preserve"> </w:t>
      </w:r>
      <w:r w:rsidRPr="00575A89">
        <w:rPr>
          <w:lang w:val="en-US"/>
        </w:rPr>
        <w:t>the time from the onset of rainfall to the peak of the unit hydrograph</w:t>
      </w:r>
    </w:p>
    <w:p w14:paraId="0B5D199A" w14:textId="77777777" w:rsidR="001C7F49" w:rsidRPr="007A3C4E" w:rsidRDefault="001C7F49" w:rsidP="001C7F49">
      <w:pPr>
        <w:rPr>
          <w:b/>
          <w:lang w:val="en-US"/>
        </w:rPr>
      </w:pPr>
      <w:r w:rsidRPr="00380F20">
        <w:rPr>
          <w:b/>
          <w:lang w:val="en-US"/>
        </w:rPr>
        <w:t>K:</w:t>
      </w:r>
      <w:r>
        <w:rPr>
          <w:b/>
          <w:lang w:val="en-US"/>
        </w:rPr>
        <w:t xml:space="preserve"> </w:t>
      </w:r>
      <w:r w:rsidRPr="00575A89">
        <w:rPr>
          <w:lang w:val="en-US"/>
        </w:rPr>
        <w:t>the ratio of time to recession of the unit hydrograph to the time to peak</w:t>
      </w:r>
    </w:p>
    <w:p w14:paraId="0DABEAF6" w14:textId="77777777" w:rsidR="001C7F49" w:rsidRPr="00C93B4F" w:rsidRDefault="001C7F49" w:rsidP="001C7F49">
      <w:pPr>
        <w:rPr>
          <w:lang w:val="en-US"/>
        </w:rPr>
      </w:pPr>
      <w:proofErr w:type="spellStart"/>
      <w:r w:rsidRPr="00C93B4F">
        <w:rPr>
          <w:b/>
          <w:lang w:val="en-US"/>
        </w:rPr>
        <w:t>Dmax</w:t>
      </w:r>
      <w:proofErr w:type="spellEnd"/>
      <w:r w:rsidRPr="00C93B4F">
        <w:rPr>
          <w:b/>
          <w:lang w:val="en-US"/>
        </w:rPr>
        <w:t>:</w:t>
      </w:r>
      <w:r w:rsidRPr="00C93B4F">
        <w:rPr>
          <w:lang w:val="en-US"/>
        </w:rPr>
        <w:t xml:space="preserve"> the maximum depth of initial abstraction available (in rain depth units) </w:t>
      </w:r>
    </w:p>
    <w:p w14:paraId="176193D2" w14:textId="77777777" w:rsidR="001C7F49" w:rsidRPr="00C93B4F" w:rsidRDefault="001C7F49" w:rsidP="001C7F49">
      <w:pPr>
        <w:rPr>
          <w:lang w:val="en-US"/>
        </w:rPr>
      </w:pPr>
      <w:proofErr w:type="spellStart"/>
      <w:r w:rsidRPr="00C93B4F">
        <w:rPr>
          <w:b/>
          <w:lang w:val="en-US"/>
        </w:rPr>
        <w:t>Drec</w:t>
      </w:r>
      <w:proofErr w:type="spellEnd"/>
      <w:r w:rsidRPr="00C93B4F">
        <w:rPr>
          <w:b/>
          <w:lang w:val="en-US"/>
        </w:rPr>
        <w:t>:</w:t>
      </w:r>
      <w:r>
        <w:rPr>
          <w:b/>
          <w:lang w:val="en-US"/>
        </w:rPr>
        <w:t xml:space="preserve"> </w:t>
      </w:r>
      <w:r w:rsidRPr="00877A36">
        <w:rPr>
          <w:lang w:val="en-US"/>
        </w:rPr>
        <w:t>Recovery rate.</w:t>
      </w:r>
      <w:r w:rsidRPr="00C93B4F">
        <w:rPr>
          <w:lang w:val="en-US"/>
        </w:rPr>
        <w:t xml:space="preserve"> </w:t>
      </w:r>
      <w:r>
        <w:rPr>
          <w:lang w:val="en-US"/>
        </w:rPr>
        <w:t>T</w:t>
      </w:r>
      <w:r w:rsidRPr="00C93B4F">
        <w:rPr>
          <w:lang w:val="en-US"/>
        </w:rPr>
        <w:t>he rate at which any utilized initial abstraction is made available again (in rain depth units per day)</w:t>
      </w:r>
      <w:r>
        <w:rPr>
          <w:lang w:val="en-US"/>
        </w:rPr>
        <w:t>3</w:t>
      </w:r>
      <w:r w:rsidRPr="00C93B4F">
        <w:rPr>
          <w:lang w:val="en-US"/>
        </w:rPr>
        <w:t xml:space="preserve"> </w:t>
      </w:r>
    </w:p>
    <w:p w14:paraId="15709876" w14:textId="77777777" w:rsidR="001C7F49" w:rsidRPr="00C93B4F" w:rsidRDefault="001C7F49" w:rsidP="001C7F49">
      <w:pPr>
        <w:rPr>
          <w:lang w:val="en-US"/>
        </w:rPr>
      </w:pPr>
    </w:p>
    <w:p w14:paraId="1B95B10C" w14:textId="77777777" w:rsidR="001C7F49" w:rsidRDefault="001C7F49" w:rsidP="001C7F49">
      <w:pPr>
        <w:rPr>
          <w:lang w:val="en-US"/>
        </w:rPr>
      </w:pPr>
      <w:r w:rsidRPr="00C93B4F">
        <w:rPr>
          <w:b/>
          <w:lang w:val="en-US"/>
        </w:rPr>
        <w:t>Do:</w:t>
      </w:r>
      <w:r w:rsidRPr="00C93B4F">
        <w:rPr>
          <w:lang w:val="en-US"/>
        </w:rPr>
        <w:t xml:space="preserve"> the amount of initial abstraction that has already been utilized at the start of the simulation (in rain depth units).</w:t>
      </w:r>
    </w:p>
    <w:p w14:paraId="58B5EC74" w14:textId="77777777" w:rsidR="001C7F49" w:rsidRDefault="001C7F49" w:rsidP="001C7F49">
      <w:pPr>
        <w:rPr>
          <w:lang w:val="en-US"/>
        </w:rPr>
      </w:pPr>
    </w:p>
    <w:p w14:paraId="563D08D6" w14:textId="77777777" w:rsidR="001C7F49" w:rsidRDefault="001C7F49" w:rsidP="001C7F49">
      <w:pPr>
        <w:rPr>
          <w:lang w:val="en-US"/>
        </w:rPr>
      </w:pPr>
    </w:p>
    <w:p w14:paraId="7E88ECC1" w14:textId="77777777" w:rsidR="001C7F49" w:rsidRPr="00E228BC" w:rsidRDefault="001C7F49" w:rsidP="001C7F49">
      <w:pPr>
        <w:rPr>
          <w:lang w:val="en-US"/>
        </w:rPr>
      </w:pPr>
      <w:r>
        <w:rPr>
          <w:lang w:val="en-US"/>
        </w:rPr>
        <w:t xml:space="preserve">As stated by </w:t>
      </w:r>
      <w:r w:rsidRPr="00E228BC">
        <w:rPr>
          <w:lang w:val="en-US"/>
        </w:rPr>
        <w:t>(</w:t>
      </w:r>
      <w:proofErr w:type="spellStart"/>
      <w:r w:rsidRPr="00E228BC">
        <w:rPr>
          <w:lang w:val="en-US"/>
        </w:rPr>
        <w:t>Vallabhaneni</w:t>
      </w:r>
      <w:proofErr w:type="spellEnd"/>
      <w:r w:rsidRPr="00E228BC">
        <w:rPr>
          <w:lang w:val="en-US"/>
        </w:rPr>
        <w:t xml:space="preserve"> and Burgess 2007</w:t>
      </w:r>
      <w:r>
        <w:rPr>
          <w:lang w:val="en-US"/>
        </w:rPr>
        <w:t xml:space="preserve">) R-values are proportional to the sewershed delineated area. This relation can be seen by the comparison table </w:t>
      </w:r>
      <w:r w:rsidRPr="00DE2F77">
        <w:rPr>
          <w:highlight w:val="yellow"/>
          <w:lang w:val="en-US"/>
        </w:rPr>
        <w:t>X</w:t>
      </w:r>
      <w:r>
        <w:rPr>
          <w:lang w:val="en-US"/>
        </w:rPr>
        <w:t xml:space="preserve"> of R-values for four different sewershed delineation of Jokela’s catchment proposed on the previous section. Taking as example the sewershed </w:t>
      </w:r>
      <w:r w:rsidRPr="001C36F3">
        <w:rPr>
          <w:highlight w:val="yellow"/>
          <w:lang w:val="en-US"/>
        </w:rPr>
        <w:t>D4 (largest)</w:t>
      </w:r>
      <w:r>
        <w:rPr>
          <w:lang w:val="en-US"/>
        </w:rPr>
        <w:t xml:space="preserve"> and </w:t>
      </w:r>
      <w:r w:rsidRPr="001C36F3">
        <w:rPr>
          <w:highlight w:val="yellow"/>
          <w:lang w:val="en-US"/>
        </w:rPr>
        <w:t>D1 (smallest)</w:t>
      </w:r>
      <w:r>
        <w:rPr>
          <w:lang w:val="en-US"/>
        </w:rPr>
        <w:t xml:space="preserve"> of the previous section. The fraction of rain falling over the D4 area that finds its way into the sewer system is smaller than the fraction of D1. As depicted in Equation </w:t>
      </w:r>
      <w:r w:rsidRPr="003E3920">
        <w:rPr>
          <w:highlight w:val="yellow"/>
          <w:lang w:val="en-US"/>
        </w:rPr>
        <w:t>X</w:t>
      </w:r>
      <w:r>
        <w:rPr>
          <w:lang w:val="en-US"/>
        </w:rPr>
        <w:t>, R-values are calibrated to be further multiplied by the sewershed area resulting the desired volume entering the pipe network.</w:t>
      </w:r>
    </w:p>
    <w:p w14:paraId="65EFA158" w14:textId="77777777" w:rsidR="001C7F49" w:rsidRPr="00CD01C8" w:rsidRDefault="001C7F49" w:rsidP="001C7F49">
      <w:pPr>
        <w:rPr>
          <w:highlight w:val="yellow"/>
          <w:lang w:val="en-US"/>
        </w:rPr>
      </w:pPr>
      <w:r>
        <w:rPr>
          <w:lang w:val="en-US"/>
        </w:rPr>
        <w:t>Precipitation input data is another factor influencing the estimation of R-values. In case precipitation measurements used for calibration of R-values fails to capture the realistic volume falling over the sewershed, estimated R-values will also represent erroneous fractions of the precipitation entering the sanitary sewer network</w:t>
      </w:r>
      <w:r w:rsidRPr="00CD01C8">
        <w:rPr>
          <w:highlight w:val="yellow"/>
          <w:lang w:val="en-US"/>
        </w:rPr>
        <w:t xml:space="preserve">. </w:t>
      </w:r>
    </w:p>
    <w:p w14:paraId="350DA947" w14:textId="77777777" w:rsidR="001C7F49" w:rsidRDefault="001C7F49" w:rsidP="001C7F49">
      <w:pPr>
        <w:rPr>
          <w:lang w:val="en-US"/>
        </w:rPr>
      </w:pPr>
      <w:r>
        <w:rPr>
          <w:highlight w:val="yellow"/>
          <w:lang w:val="en-US"/>
        </w:rPr>
        <w:lastRenderedPageBreak/>
        <w:t>(</w:t>
      </w:r>
      <w:r w:rsidRPr="00CD01C8">
        <w:rPr>
          <w:highlight w:val="yellow"/>
          <w:lang w:val="en-US"/>
        </w:rPr>
        <w:t>Paragraph with references)</w:t>
      </w:r>
      <w:r>
        <w:rPr>
          <w:lang w:val="en-US"/>
        </w:rPr>
        <w:t xml:space="preserve"> Radar x Rain gauge x combination of both.  </w:t>
      </w:r>
      <w:r w:rsidRPr="00E228BC">
        <w:rPr>
          <w:noProof/>
          <w:lang w:val="en-US"/>
        </w:rPr>
        <w:t>Vallabhaneni and Burgess 2007</w:t>
      </w:r>
      <w:r>
        <w:rPr>
          <w:lang w:val="en-US"/>
        </w:rPr>
        <w:t>.</w:t>
      </w:r>
    </w:p>
    <w:p w14:paraId="6823C961" w14:textId="77777777" w:rsidR="001C7F49" w:rsidRPr="00100CDD" w:rsidRDefault="001C7F49" w:rsidP="001C7F49">
      <w:pPr>
        <w:rPr>
          <w:lang w:val="en-US"/>
        </w:rPr>
      </w:pPr>
      <w:r>
        <w:rPr>
          <w:lang w:val="en-US"/>
        </w:rPr>
        <w:t xml:space="preserve">Although distinct precipitation measurements lead to different R-values. rain gauges and radar in some cases do capture similar rainfall pattern as concluded by </w:t>
      </w:r>
      <w:r>
        <w:rPr>
          <w:lang w:val="en-US"/>
        </w:rPr>
        <w:fldChar w:fldCharType="begin" w:fldLock="1"/>
      </w:r>
      <w:r>
        <w:rPr>
          <w:lang w:val="en-US"/>
        </w:rPr>
        <w:instrText>ADDIN CSL_CITATION {"citationItems":[{"id":"ITEM-1","itemData":{"author":[{"dropping-particle":"","family":"Wride","given":"Derek","non-dropping-particle":"","parse-names":false,"suffix":""},{"dropping-particle":"","family":"Chen","given":"Mi","non-dropping-particle":"","parse-names":false,"suffix":""},{"dropping-particle":"","family":"Ph","given":"D","non-dropping-particle":"","parse-names":false,"suffix":""},{"dropping-particle":"","family":"Johnstone","given":"Ralph","non-dropping-particle":"","parse-names":false,"suffix":""}],"id":"ITEM-1","issued":{"date-parts":[["2004"]]},"page":"1-10","title":"Characterizing the Spatial Variability of Rainfall Across a Large Metropolitan Area","type":"article-journal","volume":"2"},"uris":["http://www.mendeley.com/documents/?uuid=56166355-413f-4044-b273-8b41c2d82223"]}],"mendeley":{"formattedCitation":"[18]","plainTextFormattedCitation":"[18]","previouslyFormattedCitation":"[18]"},"properties":{"noteIndex":0},"schema":"https://github.com/citation-style-language/schema/raw/master/csl-citation.json"}</w:instrText>
      </w:r>
      <w:r>
        <w:rPr>
          <w:lang w:val="en-US"/>
        </w:rPr>
        <w:fldChar w:fldCharType="separate"/>
      </w:r>
      <w:r w:rsidRPr="005F7BD3">
        <w:rPr>
          <w:noProof/>
          <w:lang w:val="en-US"/>
        </w:rPr>
        <w:t>[18]</w:t>
      </w:r>
      <w:r>
        <w:rPr>
          <w:lang w:val="en-US"/>
        </w:rPr>
        <w:fldChar w:fldCharType="end"/>
      </w:r>
      <w:r>
        <w:rPr>
          <w:lang w:val="en-US"/>
        </w:rPr>
        <w:t>. Therefore, both rain gauge and radar may yield similar T and K estimated values.</w:t>
      </w:r>
    </w:p>
    <w:p w14:paraId="3FF17E1B" w14:textId="77777777" w:rsidR="001C7F49" w:rsidRDefault="001C7F49" w:rsidP="001C7F49">
      <w:pPr>
        <w:rPr>
          <w:lang w:val="en-US"/>
        </w:rPr>
      </w:pPr>
      <w:r>
        <w:rPr>
          <w:lang w:val="en-US"/>
        </w:rPr>
        <w:t xml:space="preserve">In summary, R-values are influenced by sewershed area, precipitation input, </w:t>
      </w:r>
      <w:r w:rsidRPr="00BA54A2">
        <w:rPr>
          <w:highlight w:val="yellow"/>
          <w:lang w:val="en-US"/>
        </w:rPr>
        <w:t>network and catchment’s characteristics</w:t>
      </w:r>
      <w:r>
        <w:rPr>
          <w:lang w:val="en-US"/>
        </w:rPr>
        <w:t xml:space="preserve"> //include network characteristics that influences R-values such as aging, defects, etc.  </w:t>
      </w:r>
    </w:p>
    <w:p w14:paraId="2E7FB2EB" w14:textId="77777777" w:rsidR="001C7F49" w:rsidRPr="001C7F49" w:rsidRDefault="001C7F49" w:rsidP="001C7F49">
      <w:pPr>
        <w:rPr>
          <w:lang w:val="en-US"/>
        </w:rPr>
      </w:pPr>
    </w:p>
    <w:p w14:paraId="73FFA46E" w14:textId="77777777" w:rsidR="001C7F49" w:rsidRDefault="001C7F49" w:rsidP="001C7F49">
      <w:pPr>
        <w:rPr>
          <w:lang w:val="en-US"/>
        </w:rPr>
      </w:pPr>
      <w:r>
        <w:rPr>
          <w:lang w:val="en-US"/>
        </w:rPr>
        <w:t xml:space="preserve">RTK event based. Manually calibrate RTK parameters for each rainfall of the period without snowmelt of 2018 for Jokela catchment. Linear regression available in SSOAP toolbox was first used to determine the relationship between the rainfall volume and R-values.  </w:t>
      </w:r>
    </w:p>
    <w:p w14:paraId="3153FF9B" w14:textId="77777777" w:rsidR="001C7F49" w:rsidRDefault="001C7F49" w:rsidP="001C7F49">
      <w:pPr>
        <w:rPr>
          <w:lang w:val="en-US"/>
        </w:rPr>
      </w:pPr>
    </w:p>
    <w:p w14:paraId="7E81A9A8" w14:textId="77777777" w:rsidR="001C7F49" w:rsidRDefault="001C7F49" w:rsidP="001C7F49">
      <w:pPr>
        <w:rPr>
          <w:lang w:val="en-US"/>
        </w:rPr>
      </w:pPr>
      <w:r>
        <w:rPr>
          <w:noProof/>
        </w:rPr>
        <w:drawing>
          <wp:inline distT="0" distB="0" distL="0" distR="0" wp14:anchorId="34DFDD41" wp14:editId="0B37CFE6">
            <wp:extent cx="4895850" cy="1200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5850" cy="1200150"/>
                    </a:xfrm>
                    <a:prstGeom prst="rect">
                      <a:avLst/>
                    </a:prstGeom>
                  </pic:spPr>
                </pic:pic>
              </a:graphicData>
            </a:graphic>
          </wp:inline>
        </w:drawing>
      </w:r>
    </w:p>
    <w:p w14:paraId="4F5695C1" w14:textId="77777777" w:rsidR="001C7F49" w:rsidRDefault="001C7F49" w:rsidP="001C7F49">
      <w:pPr>
        <w:rPr>
          <w:lang w:val="en-US"/>
        </w:rPr>
      </w:pPr>
    </w:p>
    <w:p w14:paraId="47BBF38A" w14:textId="77777777" w:rsidR="001C7F49" w:rsidRDefault="001C7F49" w:rsidP="001C7F49">
      <w:pPr>
        <w:rPr>
          <w:lang w:val="en-US"/>
        </w:rPr>
      </w:pPr>
      <w:r>
        <w:rPr>
          <w:lang w:val="en-US"/>
        </w:rPr>
        <w:t xml:space="preserve">We can use T and K as proposed by </w:t>
      </w:r>
      <w:proofErr w:type="spellStart"/>
      <w:r>
        <w:rPr>
          <w:lang w:val="en-US"/>
        </w:rPr>
        <w:t>Vallabhaneni</w:t>
      </w:r>
      <w:proofErr w:type="spellEnd"/>
      <w:r>
        <w:rPr>
          <w:lang w:val="en-US"/>
        </w:rPr>
        <w:t xml:space="preserve"> et al. and R based on first calibration. (ex. Manually calibrate three </w:t>
      </w:r>
      <w:proofErr w:type="spellStart"/>
      <w:r>
        <w:rPr>
          <w:lang w:val="en-US"/>
        </w:rPr>
        <w:t>Sewersheds</w:t>
      </w:r>
      <w:proofErr w:type="spellEnd"/>
      <w:r>
        <w:rPr>
          <w:lang w:val="en-US"/>
        </w:rPr>
        <w:t xml:space="preserve"> upstream </w:t>
      </w:r>
      <w:proofErr w:type="spellStart"/>
      <w:r>
        <w:rPr>
          <w:lang w:val="en-US"/>
        </w:rPr>
        <w:t>tehtaantie</w:t>
      </w:r>
      <w:proofErr w:type="spellEnd"/>
      <w:r>
        <w:rPr>
          <w:lang w:val="en-US"/>
        </w:rPr>
        <w:t xml:space="preserve"> </w:t>
      </w:r>
      <w:proofErr w:type="spellStart"/>
      <w:r>
        <w:rPr>
          <w:lang w:val="en-US"/>
        </w:rPr>
        <w:t>ps</w:t>
      </w:r>
      <w:proofErr w:type="spellEnd"/>
      <w:r>
        <w:rPr>
          <w:lang w:val="en-US"/>
        </w:rPr>
        <w:t xml:space="preserve"> and find the maximum Total R value. Consider it was R-20%.   Divide 20% proportionally to the sewershed areas. Ex. S1 Rmax1 = 10%, S2 Rmax2 = 5%, S3 Rmax3 = 5%. Do a similar process to find </w:t>
      </w:r>
      <w:proofErr w:type="spellStart"/>
      <w:r>
        <w:rPr>
          <w:lang w:val="en-US"/>
        </w:rPr>
        <w:t>Rmin</w:t>
      </w:r>
      <w:proofErr w:type="spellEnd"/>
      <w:r>
        <w:rPr>
          <w:lang w:val="en-US"/>
        </w:rPr>
        <w:t xml:space="preserve"> values. From that, define the range. Give these limits to the optimization algorithm.</w:t>
      </w:r>
    </w:p>
    <w:p w14:paraId="107ADA97" w14:textId="77777777" w:rsidR="001C7F49" w:rsidRDefault="001C7F49" w:rsidP="001C7F49">
      <w:pPr>
        <w:rPr>
          <w:lang w:val="en-US"/>
        </w:rPr>
      </w:pPr>
      <w:r>
        <w:rPr>
          <w:lang w:val="en-US"/>
        </w:rPr>
        <w:t xml:space="preserve">Do similar for the </w:t>
      </w:r>
      <w:proofErr w:type="spellStart"/>
      <w:r>
        <w:rPr>
          <w:lang w:val="en-US"/>
        </w:rPr>
        <w:t>sewersheds</w:t>
      </w:r>
      <w:proofErr w:type="spellEnd"/>
      <w:r>
        <w:rPr>
          <w:lang w:val="en-US"/>
        </w:rPr>
        <w:t xml:space="preserve"> upstream Jokela Ps. (Jokela Flow – </w:t>
      </w:r>
      <w:proofErr w:type="spellStart"/>
      <w:r>
        <w:rPr>
          <w:lang w:val="en-US"/>
        </w:rPr>
        <w:t>Tehtaantie</w:t>
      </w:r>
      <w:proofErr w:type="spellEnd"/>
      <w:r>
        <w:rPr>
          <w:lang w:val="en-US"/>
        </w:rPr>
        <w:t xml:space="preserve"> Flow). </w:t>
      </w:r>
    </w:p>
    <w:p w14:paraId="54208415" w14:textId="77777777" w:rsidR="001C7F49" w:rsidRDefault="001C7F49" w:rsidP="001C7F49">
      <w:pPr>
        <w:rPr>
          <w:lang w:val="en-US"/>
        </w:rPr>
      </w:pPr>
    </w:p>
    <w:p w14:paraId="7E78006D" w14:textId="77777777" w:rsidR="001C7F49" w:rsidRDefault="001C7F49" w:rsidP="001C7F49">
      <w:pPr>
        <w:rPr>
          <w:lang w:val="en-US"/>
        </w:rPr>
      </w:pPr>
      <w:r>
        <w:rPr>
          <w:lang w:val="en-US"/>
        </w:rPr>
        <w:t>Separate the calibration of each sewershed to leave room for further analysis when flow meters will be installed to each storage unit.</w:t>
      </w:r>
    </w:p>
    <w:p w14:paraId="5CB55DE4" w14:textId="77777777" w:rsidR="001C7F49" w:rsidRDefault="001C7F49" w:rsidP="001C7F49">
      <w:pPr>
        <w:rPr>
          <w:lang w:val="en-US"/>
        </w:rPr>
      </w:pPr>
      <w:r>
        <w:rPr>
          <w:lang w:val="en-US"/>
        </w:rPr>
        <w:t>The process of finding the R-max and R-min during the calibration process could also be automatized. What was the R-max assigned to an event for the period from May to November? What was the R-min? If the calibration process will be repeated monthly, by the end of the period (November) the 6 months data with each R-value calibrated for each event would be gathered and summed up with the previous years. R-min and R-max could be then fetched from this database and stored for the next calibrations.</w:t>
      </w:r>
    </w:p>
    <w:p w14:paraId="6212CF74" w14:textId="1AFF5090" w:rsidR="00EF3C47" w:rsidRPr="00EF3C47" w:rsidRDefault="00EF3C47" w:rsidP="00EF3C47">
      <w:pPr>
        <w:rPr>
          <w:lang w:val="en-US"/>
        </w:rPr>
      </w:pPr>
    </w:p>
    <w:p w14:paraId="442E9537" w14:textId="0DD8C4EB" w:rsidR="00530BA9" w:rsidRDefault="009B0058" w:rsidP="00A61211">
      <w:pPr>
        <w:pStyle w:val="Heading1"/>
      </w:pPr>
      <w:bookmarkStart w:id="29" w:name="_Toc4419000"/>
      <w:r>
        <w:t>HYDRAULIC MODEL</w:t>
      </w:r>
      <w:bookmarkEnd w:id="29"/>
    </w:p>
    <w:p w14:paraId="50071268" w14:textId="77777777" w:rsidR="00645773" w:rsidRPr="00645773" w:rsidRDefault="00645773" w:rsidP="00645773">
      <w:pPr>
        <w:rPr>
          <w:lang w:val="en-US"/>
        </w:rPr>
      </w:pPr>
    </w:p>
    <w:p w14:paraId="774394FF" w14:textId="45EA83F4" w:rsidR="0041012F" w:rsidRPr="00492B63" w:rsidRDefault="00EE3CE7" w:rsidP="009A55C4">
      <w:pPr>
        <w:pStyle w:val="Heading2"/>
      </w:pPr>
      <w:bookmarkStart w:id="30" w:name="_Toc4419001"/>
      <w:r>
        <w:lastRenderedPageBreak/>
        <w:t>Demand estimation</w:t>
      </w:r>
      <w:bookmarkEnd w:id="30"/>
    </w:p>
    <w:p w14:paraId="0C554DE3" w14:textId="77777777" w:rsidR="0041012F" w:rsidRDefault="0041012F" w:rsidP="00753533">
      <w:pPr>
        <w:rPr>
          <w:b/>
          <w:lang w:val="en-US"/>
        </w:rPr>
      </w:pPr>
    </w:p>
    <w:p w14:paraId="3AE92AE3" w14:textId="6A7EAB97" w:rsidR="0041012F" w:rsidRDefault="0041012F" w:rsidP="009A55C4">
      <w:pPr>
        <w:pStyle w:val="Heading2"/>
      </w:pPr>
      <w:r>
        <w:t>Forecast Estimation</w:t>
      </w:r>
    </w:p>
    <w:p w14:paraId="14C7CDAF" w14:textId="77777777" w:rsidR="00771989" w:rsidRDefault="00771989" w:rsidP="00771989">
      <w:pPr>
        <w:ind w:left="1304"/>
        <w:rPr>
          <w:b/>
          <w:bCs/>
          <w:lang w:val="en-US"/>
        </w:rPr>
      </w:pPr>
    </w:p>
    <w:p w14:paraId="315988C6" w14:textId="64A4FCBA" w:rsidR="00DA08EA" w:rsidRDefault="00DA08EA" w:rsidP="00771989">
      <w:pPr>
        <w:rPr>
          <w:b/>
          <w:lang w:val="en-US"/>
        </w:rPr>
      </w:pPr>
    </w:p>
    <w:p w14:paraId="28805D77" w14:textId="38C33108" w:rsidR="00DA08EA" w:rsidRDefault="007A5886" w:rsidP="00A61211">
      <w:pPr>
        <w:pStyle w:val="Heading1"/>
      </w:pPr>
      <w:bookmarkStart w:id="31" w:name="_DATA_AND_CASE"/>
      <w:bookmarkStart w:id="32" w:name="_Toc4419002"/>
      <w:bookmarkEnd w:id="31"/>
      <w:r>
        <w:t>DATA AND CASE STUDIES</w:t>
      </w:r>
      <w:bookmarkEnd w:id="32"/>
    </w:p>
    <w:p w14:paraId="60752140" w14:textId="3C551649" w:rsidR="004D1891" w:rsidRPr="00A46E8F" w:rsidRDefault="004D1891" w:rsidP="004D1891">
      <w:pPr>
        <w:pStyle w:val="ListParagraph"/>
        <w:rPr>
          <w:lang w:val="en-US"/>
        </w:rPr>
      </w:pPr>
      <w:r>
        <w:rPr>
          <w:lang w:val="en-US"/>
        </w:rPr>
        <w:t xml:space="preserve">Article of Decision support system for combined overflow </w:t>
      </w:r>
      <w:r>
        <w:rPr>
          <w:lang w:val="en-US"/>
        </w:rPr>
        <w:fldChar w:fldCharType="begin" w:fldLock="1"/>
      </w:r>
      <w:r w:rsidR="00F5682B">
        <w:rPr>
          <w:lang w:val="en-US"/>
        </w:rPr>
        <w:instrText>ADDIN CSL_CITATION {"citationItems":[{"id":"ITEM-1","itemData":{"DOI":".1037//0033-2909.I26.1.78","abstract":"When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Turkheimer","given":"Eric","non-dropping-particle":"","parse-names":false,"suffix":""},{"dropping-particle":"","family":"Waldron","given":"Mary","non-dropping-particle":"","parse-names":false,"suffix":""}],"container-title":"Science of the Total Environment","id":"ITEM-1","issue":"1","issued":{"date-parts":[["2016"]]},"page":"21","title":"Coordinated management of combined sewer overflows by means of environmental decision support systems","type":"article-journal","volume":"126"},"uris":["http://www.mendeley.com/documents/?uuid=6e1a0db2-589c-468b-b2d4-928c12b13cae"]}],"mendeley":{"formattedCitation":"[19]","plainTextFormattedCitation":"[19]","previouslyFormattedCitation":"[19]"},"properties":{"noteIndex":0},"schema":"https://github.com/citation-style-language/schema/raw/master/csl-citation.json"}</w:instrText>
      </w:r>
      <w:r>
        <w:rPr>
          <w:lang w:val="en-US"/>
        </w:rPr>
        <w:fldChar w:fldCharType="separate"/>
      </w:r>
      <w:r w:rsidR="005F7BD3" w:rsidRPr="005F7BD3">
        <w:rPr>
          <w:noProof/>
          <w:lang w:val="en-US"/>
        </w:rPr>
        <w:t>[19]</w:t>
      </w:r>
      <w:r>
        <w:rPr>
          <w:lang w:val="en-US"/>
        </w:rPr>
        <w:fldChar w:fldCharType="end"/>
      </w:r>
    </w:p>
    <w:p w14:paraId="333CD95F" w14:textId="580C33E8" w:rsidR="00CD12AB" w:rsidRDefault="00804AB8" w:rsidP="00CD12AB">
      <w:pPr>
        <w:rPr>
          <w:lang w:val="en-US"/>
        </w:rPr>
      </w:pPr>
      <w:r>
        <w:rPr>
          <w:noProof/>
        </w:rPr>
        <w:drawing>
          <wp:inline distT="0" distB="0" distL="0" distR="0" wp14:anchorId="3A4DE87A" wp14:editId="5EB3C08E">
            <wp:extent cx="5731510" cy="2555240"/>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555240"/>
                    </a:xfrm>
                    <a:prstGeom prst="rect">
                      <a:avLst/>
                    </a:prstGeom>
                    <a:ln w="3175">
                      <a:solidFill>
                        <a:schemeClr val="bg2">
                          <a:lumMod val="90000"/>
                        </a:schemeClr>
                      </a:solidFill>
                    </a:ln>
                  </pic:spPr>
                </pic:pic>
              </a:graphicData>
            </a:graphic>
          </wp:inline>
        </w:drawing>
      </w:r>
    </w:p>
    <w:p w14:paraId="67303334" w14:textId="51391CA2" w:rsidR="007B48BA" w:rsidRDefault="007B48BA" w:rsidP="00CD12AB">
      <w:pPr>
        <w:rPr>
          <w:lang w:val="en-US"/>
        </w:rPr>
      </w:pPr>
      <w:r>
        <w:rPr>
          <w:noProof/>
        </w:rPr>
        <w:drawing>
          <wp:inline distT="0" distB="0" distL="0" distR="0" wp14:anchorId="170C6293" wp14:editId="10A99663">
            <wp:extent cx="5731510" cy="2732405"/>
            <wp:effectExtent l="19050" t="19050" r="2159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32405"/>
                    </a:xfrm>
                    <a:prstGeom prst="rect">
                      <a:avLst/>
                    </a:prstGeom>
                    <a:ln w="3175">
                      <a:solidFill>
                        <a:schemeClr val="bg2">
                          <a:lumMod val="90000"/>
                        </a:schemeClr>
                      </a:solidFill>
                    </a:ln>
                  </pic:spPr>
                </pic:pic>
              </a:graphicData>
            </a:graphic>
          </wp:inline>
        </w:drawing>
      </w:r>
    </w:p>
    <w:p w14:paraId="2ADB6A36" w14:textId="2D95CAA9" w:rsidR="00CD12AB" w:rsidRDefault="00CD12AB" w:rsidP="009A55C4">
      <w:pPr>
        <w:pStyle w:val="Heading2"/>
      </w:pPr>
      <w:bookmarkStart w:id="33" w:name="_Toc4419003"/>
      <w:r>
        <w:t>Data</w:t>
      </w:r>
      <w:bookmarkEnd w:id="33"/>
      <w:r>
        <w:t xml:space="preserve"> </w:t>
      </w:r>
    </w:p>
    <w:p w14:paraId="500A0E6A" w14:textId="77777777" w:rsidR="007A43D2" w:rsidRDefault="007A43D2" w:rsidP="00CD12AB">
      <w:pPr>
        <w:rPr>
          <w:b/>
          <w:lang w:val="en-US"/>
        </w:rPr>
      </w:pPr>
    </w:p>
    <w:p w14:paraId="1FC0D5E0" w14:textId="25167C89" w:rsidR="00212741" w:rsidRDefault="00212741" w:rsidP="007A43D2">
      <w:pPr>
        <w:rPr>
          <w:b/>
          <w:lang w:val="en-US"/>
        </w:rPr>
      </w:pPr>
      <w:r>
        <w:rPr>
          <w:b/>
          <w:lang w:val="en-US"/>
        </w:rPr>
        <w:t>Pr</w:t>
      </w:r>
      <w:r w:rsidR="00C92606">
        <w:rPr>
          <w:b/>
          <w:lang w:val="en-US"/>
        </w:rPr>
        <w:t>e-processing</w:t>
      </w:r>
    </w:p>
    <w:p w14:paraId="1CCB9AA4" w14:textId="649CCD7D" w:rsidR="00C92606" w:rsidRPr="007F51A2" w:rsidRDefault="002B5ED6" w:rsidP="007A43D2">
      <w:pPr>
        <w:rPr>
          <w:lang w:val="en-US"/>
        </w:rPr>
      </w:pPr>
      <w:r w:rsidRPr="007F51A2">
        <w:rPr>
          <w:lang w:val="en-US"/>
        </w:rPr>
        <w:lastRenderedPageBreak/>
        <w:t xml:space="preserve">Two main data sets were used during </w:t>
      </w:r>
      <w:r w:rsidR="00EB21F1" w:rsidRPr="007F51A2">
        <w:rPr>
          <w:lang w:val="en-US"/>
        </w:rPr>
        <w:t>the model calibration: 1.</w:t>
      </w:r>
      <w:r w:rsidR="004F2A24" w:rsidRPr="007F51A2">
        <w:rPr>
          <w:lang w:val="en-US"/>
        </w:rPr>
        <w:t xml:space="preserve"> </w:t>
      </w:r>
      <w:r w:rsidR="00EB21F1" w:rsidRPr="007F51A2">
        <w:rPr>
          <w:lang w:val="en-US"/>
        </w:rPr>
        <w:t>D</w:t>
      </w:r>
      <w:r w:rsidR="004F2A24" w:rsidRPr="007F51A2">
        <w:rPr>
          <w:lang w:val="en-US"/>
        </w:rPr>
        <w:t>igital Elevation Model (DEM)</w:t>
      </w:r>
      <w:r w:rsidR="00EB21F1" w:rsidRPr="007F51A2">
        <w:rPr>
          <w:lang w:val="en-US"/>
        </w:rPr>
        <w:t xml:space="preserve"> and </w:t>
      </w:r>
      <w:r w:rsidR="004F2A24" w:rsidRPr="007F51A2">
        <w:rPr>
          <w:lang w:val="en-US"/>
        </w:rPr>
        <w:t xml:space="preserve">2. Precipitation as </w:t>
      </w:r>
      <w:r w:rsidR="00FA24FE" w:rsidRPr="007F51A2">
        <w:rPr>
          <w:lang w:val="en-US"/>
        </w:rPr>
        <w:t xml:space="preserve">point and </w:t>
      </w:r>
      <w:r w:rsidR="00FA24FE" w:rsidRPr="00DA1178">
        <w:rPr>
          <w:highlight w:val="yellow"/>
          <w:lang w:val="en-US"/>
        </w:rPr>
        <w:t>grid data</w:t>
      </w:r>
      <w:r w:rsidR="00FA24FE" w:rsidRPr="007F51A2">
        <w:rPr>
          <w:lang w:val="en-US"/>
        </w:rPr>
        <w:t>.</w:t>
      </w:r>
    </w:p>
    <w:p w14:paraId="6E8432BD" w14:textId="6AE735EB" w:rsidR="00FA24FE" w:rsidRPr="007F51A2" w:rsidRDefault="00FA24FE" w:rsidP="007A43D2">
      <w:pPr>
        <w:rPr>
          <w:lang w:val="en-US"/>
        </w:rPr>
      </w:pPr>
      <w:r w:rsidRPr="007F51A2">
        <w:rPr>
          <w:lang w:val="en-US"/>
        </w:rPr>
        <w:t xml:space="preserve">The DEM used </w:t>
      </w:r>
      <w:r w:rsidR="00284242">
        <w:rPr>
          <w:lang w:val="en-US"/>
        </w:rPr>
        <w:t xml:space="preserve">is this study </w:t>
      </w:r>
      <w:r w:rsidRPr="007F51A2">
        <w:rPr>
          <w:lang w:val="en-US"/>
        </w:rPr>
        <w:t xml:space="preserve">was provided by the National Land Survey of Finland </w:t>
      </w:r>
      <w:r w:rsidR="003C3593" w:rsidRPr="007F51A2">
        <w:rPr>
          <w:lang w:val="en-US"/>
        </w:rPr>
        <w:t xml:space="preserve">(NLS) </w:t>
      </w:r>
      <w:r w:rsidR="00D93249">
        <w:rPr>
          <w:lang w:val="en-US"/>
        </w:rPr>
        <w:t>as</w:t>
      </w:r>
      <w:r w:rsidR="003C3593" w:rsidRPr="007F51A2">
        <w:rPr>
          <w:lang w:val="en-US"/>
        </w:rPr>
        <w:t xml:space="preserve"> 2m </w:t>
      </w:r>
      <w:r w:rsidR="00FD40C0" w:rsidRPr="007F51A2">
        <w:rPr>
          <w:lang w:val="en-US"/>
        </w:rPr>
        <w:t>x 2m</w:t>
      </w:r>
      <w:r w:rsidR="00D93249">
        <w:rPr>
          <w:lang w:val="en-US"/>
        </w:rPr>
        <w:t xml:space="preserve"> resolution </w:t>
      </w:r>
      <w:r w:rsidR="00D86E81" w:rsidRPr="007F51A2">
        <w:rPr>
          <w:lang w:val="en-US"/>
        </w:rPr>
        <w:t xml:space="preserve">based on </w:t>
      </w:r>
      <w:r w:rsidR="009E2878" w:rsidRPr="007F51A2">
        <w:rPr>
          <w:lang w:val="en-US"/>
        </w:rPr>
        <w:t>laser scanning data</w:t>
      </w:r>
      <w:r w:rsidR="00D86E81" w:rsidRPr="007F51A2">
        <w:rPr>
          <w:lang w:val="en-US"/>
        </w:rPr>
        <w:t xml:space="preserve"> collected in </w:t>
      </w:r>
      <w:r w:rsidR="00234DE9" w:rsidRPr="007F51A2">
        <w:rPr>
          <w:lang w:val="en-US"/>
        </w:rPr>
        <w:t xml:space="preserve">the summer of </w:t>
      </w:r>
      <w:r w:rsidR="00D86E81" w:rsidRPr="007F51A2">
        <w:rPr>
          <w:lang w:val="en-US"/>
        </w:rPr>
        <w:t xml:space="preserve">2015. The </w:t>
      </w:r>
      <w:r w:rsidR="00D93249">
        <w:rPr>
          <w:lang w:val="en-US"/>
        </w:rPr>
        <w:t xml:space="preserve">vertical </w:t>
      </w:r>
      <w:r w:rsidR="00D86E81" w:rsidRPr="007F51A2">
        <w:rPr>
          <w:lang w:val="en-US"/>
        </w:rPr>
        <w:t xml:space="preserve">resolution varies from </w:t>
      </w:r>
      <w:r w:rsidR="008C4DFD" w:rsidRPr="007F51A2">
        <w:rPr>
          <w:lang w:val="en-US"/>
        </w:rPr>
        <w:t>0.3 to 1 meter</w:t>
      </w:r>
      <w:r w:rsidR="00234DE9" w:rsidRPr="007F51A2">
        <w:rPr>
          <w:lang w:val="en-US"/>
        </w:rPr>
        <w:t xml:space="preserve"> </w:t>
      </w:r>
      <w:r w:rsidR="00234DE9" w:rsidRPr="007F51A2">
        <w:rPr>
          <w:highlight w:val="yellow"/>
          <w:lang w:val="en-US"/>
        </w:rPr>
        <w:t>(NSL, 2019)</w:t>
      </w:r>
      <w:r w:rsidR="007F51A2">
        <w:rPr>
          <w:lang w:val="en-US"/>
        </w:rPr>
        <w:t xml:space="preserve">. </w:t>
      </w:r>
    </w:p>
    <w:p w14:paraId="328CE13A" w14:textId="1CD68DF4" w:rsidR="00212741" w:rsidRPr="0000315F" w:rsidRDefault="00212741" w:rsidP="007A43D2">
      <w:pPr>
        <w:rPr>
          <w:lang w:val="en-US"/>
        </w:rPr>
      </w:pPr>
    </w:p>
    <w:p w14:paraId="13F32CC6" w14:textId="0B46B4A5" w:rsidR="007A43D2" w:rsidRDefault="007A43D2" w:rsidP="007A43D2">
      <w:pPr>
        <w:rPr>
          <w:b/>
          <w:lang w:val="en-US"/>
        </w:rPr>
      </w:pPr>
      <w:r>
        <w:rPr>
          <w:b/>
          <w:lang w:val="en-US"/>
        </w:rPr>
        <w:t>Rainfall</w:t>
      </w:r>
    </w:p>
    <w:p w14:paraId="1916DB08" w14:textId="77777777" w:rsidR="00F51297" w:rsidRDefault="00F51297" w:rsidP="007A43D2">
      <w:pPr>
        <w:rPr>
          <w:b/>
          <w:lang w:val="en-US"/>
        </w:rPr>
      </w:pPr>
    </w:p>
    <w:p w14:paraId="79F23F7B" w14:textId="3689669E" w:rsidR="00F51297" w:rsidRDefault="00C504C7" w:rsidP="007A43D2">
      <w:pPr>
        <w:rPr>
          <w:b/>
          <w:lang w:val="en-US"/>
        </w:rPr>
      </w:pPr>
      <w:r>
        <w:rPr>
          <w:b/>
          <w:lang w:val="en-US"/>
        </w:rPr>
        <w:t>H</w:t>
      </w:r>
      <w:r w:rsidR="00721538">
        <w:rPr>
          <w:b/>
          <w:lang w:val="en-US"/>
        </w:rPr>
        <w:t>indcast:</w:t>
      </w:r>
      <w:r w:rsidR="00434DA2">
        <w:rPr>
          <w:b/>
          <w:lang w:val="en-US"/>
        </w:rPr>
        <w:br/>
      </w:r>
      <w:r w:rsidR="00BE48FA">
        <w:rPr>
          <w:b/>
          <w:lang w:val="en-US"/>
        </w:rPr>
        <w:br/>
      </w:r>
      <w:r w:rsidR="002E7273" w:rsidRPr="002E7273">
        <w:rPr>
          <w:lang w:val="en-US"/>
        </w:rPr>
        <w:t xml:space="preserve">FMI - </w:t>
      </w:r>
      <w:r w:rsidR="00BE48FA" w:rsidRPr="002E7273">
        <w:rPr>
          <w:lang w:val="en-US"/>
        </w:rPr>
        <w:t>Radar</w:t>
      </w:r>
      <w:r w:rsidR="00780841">
        <w:rPr>
          <w:b/>
          <w:lang w:val="en-US"/>
        </w:rPr>
        <w:br/>
      </w:r>
    </w:p>
    <w:p w14:paraId="2ACD1220" w14:textId="77777777" w:rsidR="002944B4" w:rsidRDefault="00780841" w:rsidP="007A43D2">
      <w:pPr>
        <w:rPr>
          <w:rStyle w:val="Hyperlink"/>
          <w:lang w:val="en-US"/>
        </w:rPr>
      </w:pPr>
      <w:r w:rsidRPr="001163CA">
        <w:rPr>
          <w:lang w:val="en-US"/>
        </w:rPr>
        <w:t xml:space="preserve">Query to get link for the data: </w:t>
      </w:r>
      <w:hyperlink r:id="rId24" w:history="1">
        <w:r w:rsidRPr="00780841">
          <w:rPr>
            <w:rStyle w:val="Hyperlink"/>
            <w:lang w:val="en-US"/>
          </w:rPr>
          <w:t>http://opendata.fmi.fi/wfs?service=WFS&amp;version=2.0.0&amp;request=getFeature&amp;storedquery_id=fmi::radar::composite::rr</w:t>
        </w:r>
      </w:hyperlink>
      <w:r w:rsidR="002944B4">
        <w:rPr>
          <w:rStyle w:val="Hyperlink"/>
          <w:lang w:val="en-US"/>
        </w:rPr>
        <w:br/>
      </w:r>
    </w:p>
    <w:p w14:paraId="2E534016" w14:textId="58DF4A8D" w:rsidR="00780841" w:rsidRPr="00942AB0" w:rsidRDefault="002944B4" w:rsidP="007A43D2">
      <w:pPr>
        <w:rPr>
          <w:lang w:val="en-US"/>
        </w:rPr>
      </w:pPr>
      <w:r w:rsidRPr="002944B4">
        <w:rPr>
          <w:lang w:val="en-US"/>
        </w:rPr>
        <w:t>Metadata:</w:t>
      </w:r>
      <w:r>
        <w:rPr>
          <w:rStyle w:val="Hyperlink"/>
          <w:lang w:val="en-US"/>
        </w:rPr>
        <w:br/>
      </w:r>
      <w:hyperlink r:id="rId25" w:anchor="/metadata/b8105f88-fa49-4d26-9b92-eb269d2c8e18" w:history="1">
        <w:r w:rsidRPr="002944B4">
          <w:rPr>
            <w:rStyle w:val="Hyperlink"/>
            <w:lang w:val="en-US"/>
          </w:rPr>
          <w:t>http://catalog.fmi.fi/geonetwork/srv/eng/catalog.search#/metadata/b8105f88-fa49-4d26-9b92-eb269d2c8e18</w:t>
        </w:r>
      </w:hyperlink>
    </w:p>
    <w:p w14:paraId="4EC99DC6" w14:textId="1D5DD635" w:rsidR="00780841" w:rsidRPr="00780841" w:rsidRDefault="00780841" w:rsidP="007A43D2">
      <w:pPr>
        <w:rPr>
          <w:b/>
          <w:lang w:val="en-US"/>
        </w:rPr>
      </w:pPr>
      <w:r w:rsidRPr="00780841">
        <w:rPr>
          <w:lang w:val="en-US"/>
        </w:rPr>
        <w:t>Link for downloading direc</w:t>
      </w:r>
      <w:r>
        <w:rPr>
          <w:lang w:val="en-US"/>
        </w:rPr>
        <w:t>tly the data</w:t>
      </w:r>
      <w:r w:rsidR="001163CA">
        <w:rPr>
          <w:lang w:val="en-US"/>
        </w:rPr>
        <w:t>:</w:t>
      </w:r>
    </w:p>
    <w:p w14:paraId="7252BB14" w14:textId="77777777" w:rsidR="00A641EC" w:rsidRPr="00A641EC" w:rsidRDefault="00851F62" w:rsidP="00A641EC">
      <w:pPr>
        <w:rPr>
          <w:lang w:val="en-US"/>
        </w:rPr>
      </w:pPr>
      <w:hyperlink r:id="rId26" w:history="1">
        <w:r w:rsidR="000E07FD" w:rsidRPr="00EC5825">
          <w:rPr>
            <w:rStyle w:val="Hyperlink"/>
            <w:lang w:val="en-US"/>
          </w:rPr>
          <w:t>http://wms.fmi.fi/fmi-apikey/16161ed5-21aa-4c0e-9c9c-5c4facf87d0a/geoserver/Radar/wms?service=WMS&amp;version=1.3.0&amp;request=GetMap&amp;layers=Radar:suomi_rr_eureffin&amp;styles=raster&amp;bbox=-118331.366,6335621.167,875567.732,7907751.537&amp;srs=EPSG:3067&amp;format=image%2Fgeotiff&amp;time=2019-05-09T10:50:00Z&amp;width=1987&amp;height=3144</w:t>
        </w:r>
      </w:hyperlink>
      <w:r w:rsidR="008C2D8E" w:rsidRPr="008C2D8E">
        <w:rPr>
          <w:lang w:val="en-US"/>
        </w:rPr>
        <w:t xml:space="preserve"> </w:t>
      </w:r>
      <w:r w:rsidR="008C2D8E">
        <w:rPr>
          <w:lang w:val="en-US"/>
        </w:rPr>
        <w:t xml:space="preserve">– note that </w:t>
      </w:r>
      <w:r w:rsidR="00663080">
        <w:rPr>
          <w:lang w:val="en-US"/>
        </w:rPr>
        <w:t>Johan</w:t>
      </w:r>
      <w:r w:rsidR="00663080" w:rsidRPr="00663080">
        <w:rPr>
          <w:lang w:val="en-US"/>
        </w:rPr>
        <w:t>’s</w:t>
      </w:r>
      <w:r w:rsidR="00663080">
        <w:rPr>
          <w:lang w:val="en-US"/>
        </w:rPr>
        <w:t xml:space="preserve"> API key </w:t>
      </w:r>
      <w:r w:rsidR="008C2D8E">
        <w:rPr>
          <w:lang w:val="en-US"/>
        </w:rPr>
        <w:t>is being used</w:t>
      </w:r>
      <w:r w:rsidR="00BE48FA">
        <w:rPr>
          <w:lang w:val="en-US"/>
        </w:rPr>
        <w:br/>
      </w:r>
      <w:r w:rsidR="00A641EC" w:rsidRPr="00A641EC">
        <w:rPr>
          <w:lang w:val="en-US"/>
        </w:rPr>
        <w:t>rainfall intensity (</w:t>
      </w:r>
      <w:proofErr w:type="spellStart"/>
      <w:r w:rsidR="00A641EC" w:rsidRPr="00A641EC">
        <w:rPr>
          <w:lang w:val="en-US"/>
        </w:rPr>
        <w:t>rr</w:t>
      </w:r>
      <w:proofErr w:type="spellEnd"/>
      <w:r w:rsidR="00A641EC" w:rsidRPr="00A641EC">
        <w:rPr>
          <w:lang w:val="en-US"/>
        </w:rPr>
        <w:t xml:space="preserve">), conversion: </w:t>
      </w:r>
      <w:proofErr w:type="spellStart"/>
      <w:r w:rsidR="00A641EC" w:rsidRPr="00A641EC">
        <w:rPr>
          <w:lang w:val="en-US"/>
        </w:rPr>
        <w:t>rr</w:t>
      </w:r>
      <w:proofErr w:type="spellEnd"/>
      <w:r w:rsidR="00A641EC" w:rsidRPr="00A641EC">
        <w:rPr>
          <w:lang w:val="en-US"/>
        </w:rPr>
        <w:t>[mm/h] = 0.01 * pixel value</w:t>
      </w:r>
    </w:p>
    <w:p w14:paraId="00F05A6F" w14:textId="6ADFEE51" w:rsidR="000E07FD" w:rsidRDefault="00A641EC" w:rsidP="00A641EC">
      <w:pPr>
        <w:rPr>
          <w:lang w:val="en-US"/>
        </w:rPr>
      </w:pPr>
      <w:proofErr w:type="gramStart"/>
      <w:r w:rsidRPr="00A641EC">
        <w:rPr>
          <w:lang w:val="en-US"/>
        </w:rPr>
        <w:t>1 hour</w:t>
      </w:r>
      <w:proofErr w:type="gramEnd"/>
      <w:r w:rsidRPr="00A641EC">
        <w:rPr>
          <w:lang w:val="en-US"/>
        </w:rPr>
        <w:t xml:space="preserve"> precipitation (rr1h), conversion: rr1h[mm] = 0.01 * pixel value</w:t>
      </w:r>
    </w:p>
    <w:p w14:paraId="14EB9739" w14:textId="47E390DF" w:rsidR="00722968" w:rsidRPr="004E13CA" w:rsidRDefault="00851F62" w:rsidP="007A43D2">
      <w:pPr>
        <w:rPr>
          <w:lang w:val="en-US"/>
        </w:rPr>
      </w:pPr>
      <w:hyperlink r:id="rId27" w:history="1">
        <w:r w:rsidR="00722968" w:rsidRPr="004E13CA">
          <w:rPr>
            <w:rStyle w:val="Hyperlink"/>
            <w:lang w:val="en-US"/>
          </w:rPr>
          <w:t>http://wms.fmi.fi/fmi-apikey/16161ed5-21aa-4c0e-9c9c-5c4facf87d0a/geoserver/Radar/wms?service=WMS&amp;version=1.3.0&amp;request=GetMap&amp;layers=Radar:suomi_rr1h_eureffin&amp;styles=raster&amp;bbox=384237.338,6710848.381,391921.243,6718990.700&amp;srs=EPSG:3067&amp;format=image%2Fgeotiff&amp;time=2019-05-02T21:00:00Z&amp;width=850&amp;height=1345</w:t>
        </w:r>
      </w:hyperlink>
      <w:r w:rsidR="004E13CA" w:rsidRPr="004E13CA">
        <w:rPr>
          <w:lang w:val="en-US"/>
        </w:rPr>
        <w:t xml:space="preserve"> </w:t>
      </w:r>
      <w:r w:rsidR="004E13CA">
        <w:rPr>
          <w:lang w:val="en-US"/>
        </w:rPr>
        <w:t>–</w:t>
      </w:r>
      <w:r w:rsidR="004E13CA" w:rsidRPr="004E13CA">
        <w:rPr>
          <w:lang w:val="en-US"/>
        </w:rPr>
        <w:t xml:space="preserve"> lim</w:t>
      </w:r>
      <w:r w:rsidR="004E13CA">
        <w:rPr>
          <w:lang w:val="en-US"/>
        </w:rPr>
        <w:t>its the area for Jokela town</w:t>
      </w:r>
    </w:p>
    <w:p w14:paraId="1E8D0163" w14:textId="65CA1745" w:rsidR="00F41F62" w:rsidRDefault="00BE48FA" w:rsidP="007A43D2">
      <w:pPr>
        <w:rPr>
          <w:lang w:val="en-US"/>
        </w:rPr>
      </w:pPr>
      <w:r w:rsidRPr="004E13CA">
        <w:rPr>
          <w:lang w:val="en-US"/>
        </w:rPr>
        <w:br/>
      </w:r>
      <w:r w:rsidR="00D96B06">
        <w:rPr>
          <w:lang w:val="en-US"/>
        </w:rPr>
        <w:t>FMI</w:t>
      </w:r>
      <w:r w:rsidR="002E7273">
        <w:rPr>
          <w:lang w:val="en-US"/>
        </w:rPr>
        <w:t xml:space="preserve"> – Point Observation</w:t>
      </w:r>
      <w:r w:rsidR="00D96B06">
        <w:rPr>
          <w:lang w:val="en-US"/>
        </w:rPr>
        <w:br/>
      </w:r>
      <w:r w:rsidR="00F41F62">
        <w:rPr>
          <w:lang w:val="en-US"/>
        </w:rPr>
        <w:t>Webpage</w:t>
      </w:r>
      <w:r w:rsidR="00BA1C80">
        <w:rPr>
          <w:lang w:val="en-US"/>
        </w:rPr>
        <w:t xml:space="preserve"> Download Service</w:t>
      </w:r>
      <w:r w:rsidR="002E7273">
        <w:rPr>
          <w:lang w:val="en-US"/>
        </w:rPr>
        <w:t xml:space="preserve"> for Point Observation</w:t>
      </w:r>
      <w:r w:rsidR="00F41F62">
        <w:rPr>
          <w:lang w:val="en-US"/>
        </w:rPr>
        <w:t xml:space="preserve">: </w:t>
      </w:r>
    </w:p>
    <w:p w14:paraId="7FA68117" w14:textId="77777777" w:rsidR="003E348F" w:rsidRDefault="00851F62" w:rsidP="007A43D2">
      <w:pPr>
        <w:rPr>
          <w:lang w:val="en-US"/>
        </w:rPr>
      </w:pPr>
      <w:hyperlink r:id="rId28" w:anchor="!/" w:history="1">
        <w:r w:rsidR="00AB07C0" w:rsidRPr="00AB07C0">
          <w:rPr>
            <w:rStyle w:val="Hyperlink"/>
            <w:lang w:val="en-US"/>
          </w:rPr>
          <w:t>https://en.ilmatieteenlaitos.fi/download-observations#!/</w:t>
        </w:r>
      </w:hyperlink>
      <w:r w:rsidR="00F41F62">
        <w:rPr>
          <w:lang w:val="en-US"/>
        </w:rPr>
        <w:br/>
      </w:r>
    </w:p>
    <w:p w14:paraId="57BC89EB" w14:textId="3954A764" w:rsidR="00CF45EA" w:rsidRPr="00CF45EA" w:rsidRDefault="00CF45EA" w:rsidP="007A43D2">
      <w:pPr>
        <w:rPr>
          <w:lang w:val="en-US"/>
        </w:rPr>
      </w:pPr>
      <w:r w:rsidRPr="00CF45EA">
        <w:rPr>
          <w:lang w:val="en-US"/>
        </w:rPr>
        <w:t>WFS: has the limit o</w:t>
      </w:r>
      <w:r>
        <w:rPr>
          <w:lang w:val="en-US"/>
        </w:rPr>
        <w:t>f 7 days</w:t>
      </w:r>
      <w:r w:rsidR="003E348F">
        <w:rPr>
          <w:lang w:val="en-US"/>
        </w:rPr>
        <w:t>:</w:t>
      </w:r>
    </w:p>
    <w:p w14:paraId="1DDB465D" w14:textId="2926F18F" w:rsidR="00721538" w:rsidRPr="00066913" w:rsidRDefault="00851F62" w:rsidP="007A43D2">
      <w:pPr>
        <w:rPr>
          <w:b/>
          <w:lang w:val="en-US"/>
        </w:rPr>
      </w:pPr>
      <w:hyperlink r:id="rId29" w:history="1">
        <w:r w:rsidR="00CF45EA" w:rsidRPr="00066913">
          <w:rPr>
            <w:rStyle w:val="Hyperlink"/>
            <w:lang w:val="en-US"/>
          </w:rPr>
          <w:t>http://opendata.fmi.fi/wfs?service=WFS&amp;version=2.0.0&amp;request=getFeature&amp;storedquery_id=fmi::observations::weather::timevaluepair&amp;fmisid=101130&amp;timestep=60&amp;parameters=r_1h&amp;starttime=2018-01-02T09:00:00Z&amp;endtime=2018-01-09T09:00:00Z</w:t>
        </w:r>
      </w:hyperlink>
      <w:r w:rsidR="00066913" w:rsidRPr="00066913">
        <w:rPr>
          <w:lang w:val="en-US"/>
        </w:rPr>
        <w:t xml:space="preserve"> </w:t>
      </w:r>
      <w:r w:rsidR="00066913">
        <w:rPr>
          <w:lang w:val="en-US"/>
        </w:rPr>
        <w:t xml:space="preserve">i.e. </w:t>
      </w:r>
      <w:r w:rsidR="00434DA2">
        <w:rPr>
          <w:lang w:val="en-US"/>
        </w:rPr>
        <w:t xml:space="preserve">rain amount </w:t>
      </w:r>
      <w:r w:rsidR="00066913">
        <w:rPr>
          <w:lang w:val="en-US"/>
        </w:rPr>
        <w:t>from 02.01.18 to 07.01.18</w:t>
      </w:r>
    </w:p>
    <w:p w14:paraId="44BB4CD2" w14:textId="3F9EFD61" w:rsidR="003E348F" w:rsidRPr="007C56EA" w:rsidRDefault="007C56EA" w:rsidP="007A43D2">
      <w:pPr>
        <w:rPr>
          <w:lang w:val="en-US"/>
        </w:rPr>
      </w:pPr>
      <w:r w:rsidRPr="007C56EA">
        <w:rPr>
          <w:lang w:val="en-US"/>
        </w:rPr>
        <w:t xml:space="preserve">TMS digitraffic does not provide </w:t>
      </w:r>
      <w:r w:rsidR="00C31B9E">
        <w:rPr>
          <w:lang w:val="en-US"/>
        </w:rPr>
        <w:t xml:space="preserve">precipitation </w:t>
      </w:r>
      <w:r w:rsidRPr="007C56EA">
        <w:rPr>
          <w:lang w:val="en-US"/>
        </w:rPr>
        <w:t>historical data</w:t>
      </w:r>
    </w:p>
    <w:p w14:paraId="3098D818" w14:textId="72238F38" w:rsidR="00721538" w:rsidRPr="00066913" w:rsidRDefault="00721538" w:rsidP="007A43D2">
      <w:pPr>
        <w:rPr>
          <w:lang w:val="en-US"/>
        </w:rPr>
      </w:pPr>
      <w:r>
        <w:rPr>
          <w:b/>
          <w:lang w:val="en-US"/>
        </w:rPr>
        <w:t>Nowcast:</w:t>
      </w:r>
      <w:r w:rsidR="00C8413E">
        <w:rPr>
          <w:b/>
          <w:lang w:val="en-US"/>
        </w:rPr>
        <w:br/>
      </w:r>
      <w:r w:rsidR="00D96B06">
        <w:rPr>
          <w:lang w:val="en-US"/>
        </w:rPr>
        <w:t>FMI</w:t>
      </w:r>
      <w:r w:rsidR="00D96B06" w:rsidRPr="00D96B06">
        <w:rPr>
          <w:lang w:val="en-US"/>
        </w:rPr>
        <w:br/>
      </w:r>
      <w:hyperlink r:id="rId30" w:history="1">
        <w:r w:rsidR="00D96B06" w:rsidRPr="00EC5825">
          <w:rPr>
            <w:rStyle w:val="Hyperlink"/>
            <w:lang w:val="en-US"/>
          </w:rPr>
          <w:t>http://opendata.fmi.fi/wfs?service=WFS&amp;version=2.0.0&amp;request=getFeature&amp;storedquery_id=fmi::observations::weather::timevaluepair&amp;fmisid=101130&amp;parameters=r_1h,ri_10min,t2m&amp;timestep=60</w:t>
        </w:r>
      </w:hyperlink>
    </w:p>
    <w:p w14:paraId="0CC34B22" w14:textId="4D62AA22" w:rsidR="007A42F1" w:rsidRPr="00287128" w:rsidRDefault="007A42F1" w:rsidP="007A43D2">
      <w:pPr>
        <w:rPr>
          <w:lang w:val="en-US"/>
        </w:rPr>
      </w:pPr>
      <w:r w:rsidRPr="00287128">
        <w:rPr>
          <w:lang w:val="en-US"/>
        </w:rPr>
        <w:t xml:space="preserve">T2m = temperature; RI_10min = Rainfall intensity 10min interval; r_1h= </w:t>
      </w:r>
      <w:proofErr w:type="spellStart"/>
      <w:r w:rsidR="00A80F75" w:rsidRPr="00287128">
        <w:rPr>
          <w:lang w:val="en-US"/>
        </w:rPr>
        <w:t>RainfallAmount</w:t>
      </w:r>
      <w:proofErr w:type="spellEnd"/>
      <w:r w:rsidR="00A80F75" w:rsidRPr="00287128">
        <w:rPr>
          <w:lang w:val="en-US"/>
        </w:rPr>
        <w:t>(avg(ri_10min))</w:t>
      </w:r>
      <w:r w:rsidR="00CB12A9" w:rsidRPr="00287128">
        <w:rPr>
          <w:lang w:val="en-US"/>
        </w:rPr>
        <w:t xml:space="preserve">; </w:t>
      </w:r>
      <w:proofErr w:type="spellStart"/>
      <w:r w:rsidR="00CB12A9" w:rsidRPr="00287128">
        <w:rPr>
          <w:lang w:val="en-US"/>
        </w:rPr>
        <w:t>fmisid</w:t>
      </w:r>
      <w:proofErr w:type="spellEnd"/>
      <w:r w:rsidR="00CB12A9" w:rsidRPr="00287128">
        <w:rPr>
          <w:lang w:val="en-US"/>
        </w:rPr>
        <w:t xml:space="preserve"> 101130 = </w:t>
      </w:r>
      <w:proofErr w:type="spellStart"/>
      <w:r w:rsidR="00CB12A9" w:rsidRPr="00287128">
        <w:rPr>
          <w:lang w:val="en-US"/>
        </w:rPr>
        <w:t>hyvinkää</w:t>
      </w:r>
      <w:proofErr w:type="spellEnd"/>
      <w:r w:rsidR="00CB12A9" w:rsidRPr="00287128">
        <w:rPr>
          <w:lang w:val="en-US"/>
        </w:rPr>
        <w:t xml:space="preserve"> </w:t>
      </w:r>
      <w:proofErr w:type="spellStart"/>
      <w:r w:rsidR="00CB12A9" w:rsidRPr="00287128">
        <w:rPr>
          <w:lang w:val="en-US"/>
        </w:rPr>
        <w:t>hyvinkääkylä</w:t>
      </w:r>
      <w:proofErr w:type="spellEnd"/>
      <w:r w:rsidR="00287128" w:rsidRPr="00287128">
        <w:rPr>
          <w:lang w:val="en-US"/>
        </w:rPr>
        <w:br/>
        <w:t>By default retur</w:t>
      </w:r>
      <w:r w:rsidR="00287128">
        <w:rPr>
          <w:lang w:val="en-US"/>
        </w:rPr>
        <w:t>ns the last 12 hours</w:t>
      </w:r>
    </w:p>
    <w:p w14:paraId="1ABB01C5" w14:textId="45E4B4BE" w:rsidR="00721538" w:rsidRPr="00596420" w:rsidRDefault="00D96B06" w:rsidP="007A43D2">
      <w:pPr>
        <w:rPr>
          <w:lang w:val="en-US"/>
        </w:rPr>
      </w:pPr>
      <w:r>
        <w:rPr>
          <w:lang w:val="en-US"/>
        </w:rPr>
        <w:br/>
        <w:t>TMS</w:t>
      </w:r>
      <w:r>
        <w:rPr>
          <w:lang w:val="en-US"/>
        </w:rPr>
        <w:br/>
      </w:r>
      <w:r w:rsidR="009855E2">
        <w:rPr>
          <w:lang w:val="en-US"/>
        </w:rPr>
        <w:t>T</w:t>
      </w:r>
      <w:r w:rsidR="002F0291" w:rsidRPr="009A7680">
        <w:rPr>
          <w:lang w:val="en-US"/>
        </w:rPr>
        <w:t>raffic</w:t>
      </w:r>
      <w:r w:rsidR="008016B0">
        <w:rPr>
          <w:lang w:val="en-US"/>
        </w:rPr>
        <w:t xml:space="preserve"> Management Finland (TMF Digitraffi</w:t>
      </w:r>
      <w:r w:rsidR="009855E2">
        <w:rPr>
          <w:lang w:val="en-US"/>
        </w:rPr>
        <w:t>c</w:t>
      </w:r>
      <w:r w:rsidR="008016B0">
        <w:rPr>
          <w:lang w:val="en-US"/>
        </w:rPr>
        <w:t>)</w:t>
      </w:r>
      <w:r w:rsidR="002F0291" w:rsidRPr="009A7680">
        <w:rPr>
          <w:lang w:val="en-US"/>
        </w:rPr>
        <w:t xml:space="preserve">: </w:t>
      </w:r>
      <w:hyperlink r:id="rId31" w:history="1">
        <w:r w:rsidR="002F0291" w:rsidRPr="009A7680">
          <w:rPr>
            <w:rStyle w:val="Hyperlink"/>
            <w:lang w:val="en-US"/>
          </w:rPr>
          <w:t>https://tie.digitraffic.fi/api/v1/data/weather-data</w:t>
        </w:r>
      </w:hyperlink>
      <w:r w:rsidR="002F0291" w:rsidRPr="009A7680">
        <w:rPr>
          <w:lang w:val="en-US"/>
        </w:rPr>
        <w:br/>
        <w:t>precipitation intensity</w:t>
      </w:r>
      <w:r w:rsidR="003D648A" w:rsidRPr="009A7680">
        <w:rPr>
          <w:lang w:val="en-US"/>
        </w:rPr>
        <w:t>(</w:t>
      </w:r>
      <w:r w:rsidR="00450FEA">
        <w:rPr>
          <w:lang w:val="en-US"/>
        </w:rPr>
        <w:t xml:space="preserve">Sensor </w:t>
      </w:r>
      <w:r w:rsidR="003D648A" w:rsidRPr="009A7680">
        <w:rPr>
          <w:lang w:val="en-US"/>
        </w:rPr>
        <w:t>id 23)</w:t>
      </w:r>
      <w:r w:rsidR="00450FEA">
        <w:rPr>
          <w:lang w:val="en-US"/>
        </w:rPr>
        <w:t xml:space="preserve"> precipitation amount (Sensor ID 24), type of precipitation (Sensor ID 25)</w:t>
      </w:r>
      <w:r w:rsidR="003D648A" w:rsidRPr="009A7680">
        <w:rPr>
          <w:lang w:val="en-US"/>
        </w:rPr>
        <w:t xml:space="preserve">. Nearest station to </w:t>
      </w:r>
      <w:r w:rsidR="00B677E4" w:rsidRPr="009A7680">
        <w:rPr>
          <w:lang w:val="en-US"/>
        </w:rPr>
        <w:t>Jokela 1147,</w:t>
      </w:r>
      <w:r w:rsidR="009A7680" w:rsidRPr="009A7680">
        <w:rPr>
          <w:lang w:val="en-US"/>
        </w:rPr>
        <w:t xml:space="preserve"> 1020, 1069, 1018, 1151, 1152</w:t>
      </w:r>
      <w:r w:rsidR="002F0291">
        <w:rPr>
          <w:b/>
          <w:lang w:val="en-US"/>
        </w:rPr>
        <w:br/>
      </w:r>
      <w:r w:rsidR="00D1614E">
        <w:rPr>
          <w:b/>
          <w:lang w:val="en-US"/>
        </w:rPr>
        <w:br/>
      </w:r>
      <w:r w:rsidR="00D1614E" w:rsidRPr="00CB520B">
        <w:rPr>
          <w:lang w:val="en-US"/>
        </w:rPr>
        <w:t xml:space="preserve">Metadata of </w:t>
      </w:r>
      <w:r w:rsidR="00CB520B" w:rsidRPr="00CB520B">
        <w:rPr>
          <w:lang w:val="en-US"/>
        </w:rPr>
        <w:t xml:space="preserve">sensors: </w:t>
      </w:r>
      <w:hyperlink r:id="rId32" w:history="1">
        <w:r w:rsidR="00CB520B" w:rsidRPr="00CB520B">
          <w:rPr>
            <w:rStyle w:val="Hyperlink"/>
            <w:lang w:val="en-US"/>
          </w:rPr>
          <w:t>https://tie.digitraffic.fi/api/v1/metadata/weather-sensors</w:t>
        </w:r>
      </w:hyperlink>
      <w:r w:rsidR="00CB520B" w:rsidRPr="00CB520B">
        <w:rPr>
          <w:lang w:val="en-US"/>
        </w:rPr>
        <w:br/>
        <w:t>Metadata of stations</w:t>
      </w:r>
      <w:r w:rsidR="00CB520B">
        <w:rPr>
          <w:lang w:val="en-US"/>
        </w:rPr>
        <w:t xml:space="preserve">: </w:t>
      </w:r>
      <w:hyperlink r:id="rId33" w:history="1">
        <w:r w:rsidR="00CB520B" w:rsidRPr="00CB520B">
          <w:rPr>
            <w:rStyle w:val="Hyperlink"/>
            <w:lang w:val="en-US"/>
          </w:rPr>
          <w:t>https://tie.digitraffic.fi/api/v1/metadata/weather-stations</w:t>
        </w:r>
      </w:hyperlink>
      <w:r w:rsidR="00306E3E" w:rsidRPr="00306E3E">
        <w:rPr>
          <w:lang w:val="en-US"/>
        </w:rPr>
        <w:br/>
        <w:t>M</w:t>
      </w:r>
      <w:r w:rsidR="00306E3E">
        <w:rPr>
          <w:lang w:val="en-US"/>
        </w:rPr>
        <w:t xml:space="preserve">etadata is in </w:t>
      </w:r>
      <w:proofErr w:type="spellStart"/>
      <w:r w:rsidR="00306E3E">
        <w:rPr>
          <w:lang w:val="en-US"/>
        </w:rPr>
        <w:t>geojson</w:t>
      </w:r>
      <w:proofErr w:type="spellEnd"/>
      <w:r w:rsidR="00692128">
        <w:rPr>
          <w:lang w:val="en-US"/>
        </w:rPr>
        <w:t xml:space="preserve"> – stations and roads can be easily visualized with </w:t>
      </w:r>
      <w:proofErr w:type="spellStart"/>
      <w:r w:rsidR="00692128">
        <w:rPr>
          <w:lang w:val="en-US"/>
        </w:rPr>
        <w:t>Qgis</w:t>
      </w:r>
      <w:proofErr w:type="spellEnd"/>
      <w:r w:rsidR="00692128">
        <w:rPr>
          <w:lang w:val="en-US"/>
        </w:rPr>
        <w:t>.</w:t>
      </w:r>
      <w:r w:rsidR="00D1614E">
        <w:rPr>
          <w:b/>
          <w:lang w:val="en-US"/>
        </w:rPr>
        <w:br/>
      </w:r>
      <w:r w:rsidR="009A7680">
        <w:rPr>
          <w:b/>
          <w:lang w:val="en-US"/>
        </w:rPr>
        <w:br/>
      </w:r>
      <w:r w:rsidR="00721538" w:rsidRPr="00E4744F">
        <w:rPr>
          <w:b/>
          <w:lang w:val="en-US"/>
        </w:rPr>
        <w:t>Forecast:</w:t>
      </w:r>
    </w:p>
    <w:p w14:paraId="556E2FA8" w14:textId="6E5FCE1B" w:rsidR="00721538" w:rsidRPr="00E4744F" w:rsidRDefault="00D96B06" w:rsidP="007A43D2">
      <w:pPr>
        <w:rPr>
          <w:lang w:val="en-US"/>
        </w:rPr>
      </w:pPr>
      <w:r>
        <w:rPr>
          <w:lang w:val="en-US"/>
        </w:rPr>
        <w:t>FMI</w:t>
      </w:r>
      <w:r>
        <w:rPr>
          <w:lang w:val="en-US"/>
        </w:rPr>
        <w:br/>
      </w:r>
      <w:r w:rsidRPr="00D96B06">
        <w:rPr>
          <w:lang w:val="en-US"/>
        </w:rPr>
        <w:br/>
      </w:r>
      <w:hyperlink r:id="rId34" w:history="1">
        <w:r w:rsidRPr="00EC5825">
          <w:rPr>
            <w:rStyle w:val="Hyperlink"/>
            <w:lang w:val="en-US"/>
          </w:rPr>
          <w:t>http://opendata.fmi.fi/wfs?service=WFS&amp;version=2.0.0&amp;request=getFeature&amp;storedquery_id=fmi::forecast::harmonie::surface::point::timevaluepair&amp;latlon=60.56309,24.9435&amp;parameters=PrecipitationAmount&amp;timestep=60</w:t>
        </w:r>
      </w:hyperlink>
    </w:p>
    <w:p w14:paraId="28C18879" w14:textId="72E72203" w:rsidR="005108E1" w:rsidRPr="00403FFB" w:rsidRDefault="005108E1" w:rsidP="007A43D2">
      <w:pPr>
        <w:rPr>
          <w:lang w:val="en-US"/>
        </w:rPr>
      </w:pPr>
      <w:r>
        <w:rPr>
          <w:lang w:val="en-US"/>
        </w:rPr>
        <w:t xml:space="preserve">Harmonie runs </w:t>
      </w:r>
      <w:r w:rsidR="00403FFB">
        <w:rPr>
          <w:lang w:val="en-US"/>
        </w:rPr>
        <w:t xml:space="preserve">4 times a day </w:t>
      </w:r>
      <w:r w:rsidR="00403FFB" w:rsidRPr="00403FFB">
        <w:rPr>
          <w:lang w:val="en-US"/>
        </w:rPr>
        <w:t>(00, 06, 12 and 18 UTC)</w:t>
      </w:r>
      <w:r w:rsidR="00E10EF8">
        <w:rPr>
          <w:lang w:val="en-US"/>
        </w:rPr>
        <w:t xml:space="preserve"> – </w:t>
      </w:r>
      <w:proofErr w:type="spellStart"/>
      <w:r w:rsidR="00E10EF8">
        <w:rPr>
          <w:lang w:val="en-US"/>
        </w:rPr>
        <w:t>finnish</w:t>
      </w:r>
      <w:proofErr w:type="spellEnd"/>
      <w:r w:rsidR="00E10EF8">
        <w:rPr>
          <w:lang w:val="en-US"/>
        </w:rPr>
        <w:t xml:space="preserve"> local time </w:t>
      </w:r>
      <w:r w:rsidR="00E10EF8" w:rsidRPr="00403FFB">
        <w:rPr>
          <w:lang w:val="en-US"/>
        </w:rPr>
        <w:t>(0</w:t>
      </w:r>
      <w:r w:rsidR="00E10EF8">
        <w:rPr>
          <w:lang w:val="en-US"/>
        </w:rPr>
        <w:t>3</w:t>
      </w:r>
      <w:r w:rsidR="00E10EF8" w:rsidRPr="00403FFB">
        <w:rPr>
          <w:lang w:val="en-US"/>
        </w:rPr>
        <w:t>, 0</w:t>
      </w:r>
      <w:r w:rsidR="00E10EF8">
        <w:rPr>
          <w:lang w:val="en-US"/>
        </w:rPr>
        <w:t>9</w:t>
      </w:r>
      <w:r w:rsidR="00E10EF8" w:rsidRPr="00403FFB">
        <w:rPr>
          <w:lang w:val="en-US"/>
        </w:rPr>
        <w:t>, 1</w:t>
      </w:r>
      <w:r w:rsidR="00644094">
        <w:rPr>
          <w:lang w:val="en-US"/>
        </w:rPr>
        <w:t>5</w:t>
      </w:r>
      <w:r w:rsidR="00E10EF8" w:rsidRPr="00403FFB">
        <w:rPr>
          <w:lang w:val="en-US"/>
        </w:rPr>
        <w:t xml:space="preserve"> and </w:t>
      </w:r>
      <w:r w:rsidR="00644094">
        <w:rPr>
          <w:lang w:val="en-US"/>
        </w:rPr>
        <w:t>21</w:t>
      </w:r>
      <w:r w:rsidR="00E10EF8" w:rsidRPr="00403FFB">
        <w:rPr>
          <w:lang w:val="en-US"/>
        </w:rPr>
        <w:t xml:space="preserve"> </w:t>
      </w:r>
      <w:r w:rsidR="007D390B">
        <w:rPr>
          <w:lang w:val="en-US"/>
        </w:rPr>
        <w:t xml:space="preserve">Eastern European </w:t>
      </w:r>
      <w:proofErr w:type="gramStart"/>
      <w:r w:rsidR="007D390B">
        <w:rPr>
          <w:lang w:val="en-US"/>
        </w:rPr>
        <w:t>Summer Time</w:t>
      </w:r>
      <w:proofErr w:type="gramEnd"/>
      <w:r w:rsidR="00E10EF8" w:rsidRPr="00403FFB">
        <w:rPr>
          <w:lang w:val="en-US"/>
        </w:rPr>
        <w:t>)</w:t>
      </w:r>
    </w:p>
    <w:p w14:paraId="678620BA" w14:textId="53248C8D" w:rsidR="005108E1" w:rsidRDefault="00FB1982" w:rsidP="007A43D2">
      <w:pPr>
        <w:rPr>
          <w:b/>
          <w:lang w:val="en-US"/>
        </w:rPr>
      </w:pPr>
      <w:r w:rsidRPr="00C71D2C">
        <w:rPr>
          <w:lang w:val="en-US"/>
        </w:rPr>
        <w:t xml:space="preserve">**probability forecast available from FMI webpage (i.e. 80% chance of rain) provided by </w:t>
      </w:r>
      <w:hyperlink r:id="rId35" w:history="1">
        <w:r w:rsidRPr="00C71D2C">
          <w:rPr>
            <w:rStyle w:val="Hyperlink"/>
            <w:lang w:val="en-US"/>
          </w:rPr>
          <w:t>https://www.ecmwf.int/en/forecasts/accessing-forecasts</w:t>
        </w:r>
      </w:hyperlink>
      <w:r w:rsidRPr="00C71D2C">
        <w:rPr>
          <w:lang w:val="en-US"/>
        </w:rPr>
        <w:t xml:space="preserve"> and not free for commercial use.</w:t>
      </w:r>
      <w:r w:rsidR="00D96B06">
        <w:rPr>
          <w:b/>
          <w:lang w:val="en-US"/>
        </w:rPr>
        <w:br/>
      </w:r>
    </w:p>
    <w:p w14:paraId="3C30E453" w14:textId="5D2EAC13" w:rsidR="00D96B06" w:rsidRPr="00D96B06" w:rsidRDefault="00D96B06" w:rsidP="007A43D2">
      <w:pPr>
        <w:rPr>
          <w:lang w:val="en-US"/>
        </w:rPr>
      </w:pPr>
      <w:r w:rsidRPr="00D96B06">
        <w:rPr>
          <w:lang w:val="en-US"/>
        </w:rPr>
        <w:t>TMS</w:t>
      </w:r>
    </w:p>
    <w:p w14:paraId="211637C2" w14:textId="013471A9" w:rsidR="0023435E" w:rsidRPr="00493520" w:rsidRDefault="009855E2" w:rsidP="0023435E">
      <w:pPr>
        <w:spacing w:line="240" w:lineRule="auto"/>
        <w:rPr>
          <w:lang w:val="en-US"/>
        </w:rPr>
      </w:pPr>
      <w:r>
        <w:rPr>
          <w:lang w:val="en-US"/>
        </w:rPr>
        <w:t>T</w:t>
      </w:r>
      <w:r w:rsidRPr="009A7680">
        <w:rPr>
          <w:lang w:val="en-US"/>
        </w:rPr>
        <w:t>raffic</w:t>
      </w:r>
      <w:r>
        <w:rPr>
          <w:lang w:val="en-US"/>
        </w:rPr>
        <w:t xml:space="preserve"> Management Finland (TMF)</w:t>
      </w:r>
      <w:r w:rsidRPr="009A7680">
        <w:rPr>
          <w:lang w:val="en-US"/>
        </w:rPr>
        <w:t xml:space="preserve">: </w:t>
      </w:r>
      <w:hyperlink r:id="rId36" w:history="1">
        <w:r w:rsidR="008016B0" w:rsidRPr="00EC5825">
          <w:rPr>
            <w:rStyle w:val="Hyperlink"/>
            <w:lang w:val="en-US"/>
          </w:rPr>
          <w:t>https://tie.digitraffic.fi/api/v2/data/road-conditions</w:t>
        </w:r>
      </w:hyperlink>
      <w:r w:rsidR="00116A8C">
        <w:rPr>
          <w:lang w:val="en-US"/>
        </w:rPr>
        <w:t>/45</w:t>
      </w:r>
      <w:r w:rsidR="006646AA">
        <w:rPr>
          <w:lang w:val="en-US"/>
        </w:rPr>
        <w:br/>
        <w:t>12h</w:t>
      </w:r>
      <w:r w:rsidR="002F498A">
        <w:rPr>
          <w:lang w:val="en-US"/>
        </w:rPr>
        <w:t xml:space="preserve"> weather</w:t>
      </w:r>
      <w:r w:rsidR="006646AA">
        <w:rPr>
          <w:lang w:val="en-US"/>
        </w:rPr>
        <w:t xml:space="preserve"> forecast</w:t>
      </w:r>
      <w:r w:rsidR="002F498A">
        <w:rPr>
          <w:lang w:val="en-US"/>
        </w:rPr>
        <w:t xml:space="preserve"> for road segments</w:t>
      </w:r>
      <w:r w:rsidR="006646AA">
        <w:rPr>
          <w:lang w:val="en-US"/>
        </w:rPr>
        <w:t xml:space="preserve"> with 2h interval.</w:t>
      </w:r>
      <w:r w:rsidR="002F498A">
        <w:rPr>
          <w:lang w:val="en-US"/>
        </w:rPr>
        <w:t xml:space="preserve"> Nearest segments of roads to Jokela are:</w:t>
      </w:r>
      <w:r w:rsidR="006646AA">
        <w:rPr>
          <w:lang w:val="en-US"/>
        </w:rPr>
        <w:t xml:space="preserve"> </w:t>
      </w:r>
      <w:r w:rsidR="002F498A">
        <w:rPr>
          <w:lang w:val="en-US"/>
        </w:rPr>
        <w:t>[</w:t>
      </w:r>
      <w:r w:rsidR="00964B7E" w:rsidRPr="00964B7E">
        <w:rPr>
          <w:lang w:val="en-US"/>
        </w:rPr>
        <w:t>00045_009_00000_0_0</w:t>
      </w:r>
      <w:r w:rsidR="002F498A">
        <w:rPr>
          <w:lang w:val="en-US"/>
        </w:rPr>
        <w:t xml:space="preserve">, </w:t>
      </w:r>
      <w:r w:rsidR="002F498A" w:rsidRPr="002F498A">
        <w:rPr>
          <w:lang w:val="en-US"/>
        </w:rPr>
        <w:t>00045_010_00000_0_0</w:t>
      </w:r>
      <w:r w:rsidR="002F498A">
        <w:rPr>
          <w:lang w:val="en-US"/>
        </w:rPr>
        <w:t>]</w:t>
      </w:r>
      <w:r w:rsidR="00821BCB">
        <w:rPr>
          <w:lang w:val="en-US"/>
        </w:rPr>
        <w:br/>
      </w:r>
      <w:r w:rsidR="00596420">
        <w:rPr>
          <w:lang w:val="en-US"/>
        </w:rPr>
        <w:t>Metadata</w:t>
      </w:r>
      <w:r w:rsidR="00326E85">
        <w:rPr>
          <w:lang w:val="en-US"/>
        </w:rPr>
        <w:t xml:space="preserve"> of the roads</w:t>
      </w:r>
      <w:r w:rsidR="00C0699F">
        <w:rPr>
          <w:lang w:val="en-US"/>
        </w:rPr>
        <w:t xml:space="preserve"> (</w:t>
      </w:r>
      <w:proofErr w:type="spellStart"/>
      <w:r w:rsidR="00C0699F">
        <w:rPr>
          <w:lang w:val="en-US"/>
        </w:rPr>
        <w:t>geojson</w:t>
      </w:r>
      <w:proofErr w:type="spellEnd"/>
      <w:r w:rsidR="00C0699F">
        <w:rPr>
          <w:lang w:val="en-US"/>
        </w:rPr>
        <w:t>)</w:t>
      </w:r>
      <w:r w:rsidR="00326E85">
        <w:rPr>
          <w:lang w:val="en-US"/>
        </w:rPr>
        <w:t xml:space="preserve">: </w:t>
      </w:r>
      <w:hyperlink r:id="rId37" w:history="1">
        <w:r w:rsidR="00C0699F" w:rsidRPr="00C0699F">
          <w:rPr>
            <w:rStyle w:val="Hyperlink"/>
            <w:lang w:val="en-US"/>
          </w:rPr>
          <w:t>https://tie.digitraffic.fi/api/v2/metadata/forecast-sections</w:t>
        </w:r>
      </w:hyperlink>
      <w:r w:rsidR="00C0699F" w:rsidRPr="00C0699F">
        <w:rPr>
          <w:lang w:val="en-US"/>
        </w:rPr>
        <w:t xml:space="preserve"> </w:t>
      </w:r>
      <w:r w:rsidR="00964B7E">
        <w:rPr>
          <w:lang w:val="en-US"/>
        </w:rPr>
        <w:br/>
      </w:r>
      <w:r w:rsidR="0023435E">
        <w:rPr>
          <w:lang w:val="en-US"/>
        </w:rPr>
        <w:br/>
      </w:r>
      <w:proofErr w:type="spellStart"/>
      <w:r w:rsidR="0023435E" w:rsidRPr="00326E85">
        <w:rPr>
          <w:lang w:val="en-US"/>
        </w:rPr>
        <w:t>PrecipitationCondition</w:t>
      </w:r>
      <w:proofErr w:type="spellEnd"/>
      <w:r w:rsidR="0023435E" w:rsidRPr="00326E85">
        <w:rPr>
          <w:lang w:val="en-US"/>
        </w:rPr>
        <w:t xml:space="preserve"> can get the values 0 - 7 as follows:</w:t>
      </w:r>
    </w:p>
    <w:p w14:paraId="6C65C7B2" w14:textId="77777777" w:rsidR="0023435E" w:rsidRPr="00326E85" w:rsidRDefault="0023435E" w:rsidP="0023435E">
      <w:pPr>
        <w:spacing w:line="240" w:lineRule="auto"/>
        <w:rPr>
          <w:lang w:val="en-US"/>
        </w:rPr>
      </w:pPr>
      <w:r w:rsidRPr="00326E85">
        <w:rPr>
          <w:lang w:val="en-US"/>
        </w:rPr>
        <w:t>0 = no data available</w:t>
      </w:r>
    </w:p>
    <w:p w14:paraId="17AAD6AD" w14:textId="77777777" w:rsidR="0023435E" w:rsidRPr="00326E85" w:rsidRDefault="0023435E" w:rsidP="0023435E">
      <w:pPr>
        <w:spacing w:line="240" w:lineRule="auto"/>
        <w:rPr>
          <w:lang w:val="en-US"/>
        </w:rPr>
      </w:pPr>
      <w:r w:rsidRPr="00326E85">
        <w:rPr>
          <w:lang w:val="en-US"/>
        </w:rPr>
        <w:t>1= rain intensity &lt; 0.2 mm/h (NO_RAIN_DRY_WEATHER)</w:t>
      </w:r>
    </w:p>
    <w:p w14:paraId="0FFA6A9D" w14:textId="77777777" w:rsidR="0023435E" w:rsidRPr="00326E85" w:rsidRDefault="0023435E" w:rsidP="0023435E">
      <w:pPr>
        <w:spacing w:line="240" w:lineRule="auto"/>
        <w:rPr>
          <w:lang w:val="en-US"/>
        </w:rPr>
      </w:pPr>
      <w:r w:rsidRPr="00326E85">
        <w:rPr>
          <w:lang w:val="en-US"/>
        </w:rPr>
        <w:lastRenderedPageBreak/>
        <w:t>2= rain intensity &gt;= 0.2 mm/h (LIGHT_RAIN)</w:t>
      </w:r>
    </w:p>
    <w:p w14:paraId="14D8D29E" w14:textId="77777777" w:rsidR="0023435E" w:rsidRPr="00326E85" w:rsidRDefault="0023435E" w:rsidP="0023435E">
      <w:pPr>
        <w:spacing w:line="240" w:lineRule="auto"/>
        <w:rPr>
          <w:lang w:val="en-US"/>
        </w:rPr>
      </w:pPr>
      <w:r w:rsidRPr="00326E85">
        <w:rPr>
          <w:lang w:val="en-US"/>
        </w:rPr>
        <w:t>3= rain intensity &gt;= 2.5 mm/h (RAIN)</w:t>
      </w:r>
    </w:p>
    <w:p w14:paraId="5D14B91C" w14:textId="77777777" w:rsidR="0023435E" w:rsidRPr="00326E85" w:rsidRDefault="0023435E" w:rsidP="0023435E">
      <w:pPr>
        <w:spacing w:line="240" w:lineRule="auto"/>
        <w:rPr>
          <w:lang w:val="en-US"/>
        </w:rPr>
      </w:pPr>
      <w:r w:rsidRPr="00326E85">
        <w:rPr>
          <w:lang w:val="en-US"/>
        </w:rPr>
        <w:t>4= rain intensity &gt;= 7.6 mm/h (HEAVY_RAIN)</w:t>
      </w:r>
    </w:p>
    <w:p w14:paraId="7F0E4C79" w14:textId="77777777" w:rsidR="0023435E" w:rsidRPr="00326E85" w:rsidRDefault="0023435E" w:rsidP="0023435E">
      <w:pPr>
        <w:spacing w:line="240" w:lineRule="auto"/>
        <w:rPr>
          <w:lang w:val="en-US"/>
        </w:rPr>
      </w:pPr>
      <w:r w:rsidRPr="00326E85">
        <w:rPr>
          <w:lang w:val="en-US"/>
        </w:rPr>
        <w:t>5= snowing intensity &gt;= 0.2 cm/h (LIGHT_SNOWFALL)</w:t>
      </w:r>
    </w:p>
    <w:p w14:paraId="6298ADF9" w14:textId="77777777" w:rsidR="0023435E" w:rsidRPr="00326E85" w:rsidRDefault="0023435E" w:rsidP="0023435E">
      <w:pPr>
        <w:spacing w:line="240" w:lineRule="auto"/>
        <w:rPr>
          <w:lang w:val="en-US"/>
        </w:rPr>
      </w:pPr>
      <w:r w:rsidRPr="00326E85">
        <w:rPr>
          <w:lang w:val="en-US"/>
        </w:rPr>
        <w:t>6= snowing intensity &gt;= 1 cm/h (SNOWFALL)</w:t>
      </w:r>
    </w:p>
    <w:p w14:paraId="16571894" w14:textId="77777777" w:rsidR="0023435E" w:rsidRPr="00964B7E" w:rsidRDefault="0023435E" w:rsidP="0023435E">
      <w:pPr>
        <w:spacing w:line="240" w:lineRule="auto"/>
        <w:rPr>
          <w:lang w:val="en-US"/>
        </w:rPr>
      </w:pPr>
      <w:r w:rsidRPr="00326E85">
        <w:rPr>
          <w:lang w:val="en-US"/>
        </w:rPr>
        <w:t>7= snowing intensity &gt;= 3 cm/h (HEAVY_SNOWFALL)</w:t>
      </w:r>
    </w:p>
    <w:p w14:paraId="5080E978" w14:textId="138F59BB" w:rsidR="00AB0FB5" w:rsidRPr="00964B7E" w:rsidRDefault="0023435E" w:rsidP="007A43D2">
      <w:pPr>
        <w:rPr>
          <w:lang w:val="en-US"/>
        </w:rPr>
      </w:pPr>
      <w:r>
        <w:rPr>
          <w:lang w:val="en-US"/>
        </w:rPr>
        <w:br/>
      </w:r>
      <w:r w:rsidR="00964B7E" w:rsidRPr="00964B7E">
        <w:rPr>
          <w:lang w:val="en-US"/>
        </w:rPr>
        <w:t>m</w:t>
      </w:r>
      <w:r w:rsidR="00964B7E">
        <w:rPr>
          <w:lang w:val="en-US"/>
        </w:rPr>
        <w:t xml:space="preserve">ore info about </w:t>
      </w:r>
      <w:r w:rsidR="00D75200">
        <w:rPr>
          <w:lang w:val="en-US"/>
        </w:rPr>
        <w:t xml:space="preserve">digitraffic </w:t>
      </w:r>
      <w:r w:rsidR="00964B7E">
        <w:rPr>
          <w:lang w:val="en-US"/>
        </w:rPr>
        <w:t>APIs:</w:t>
      </w:r>
      <w:r w:rsidR="00964B7E" w:rsidRPr="00964B7E">
        <w:rPr>
          <w:lang w:val="en-US"/>
        </w:rPr>
        <w:br/>
      </w:r>
      <w:hyperlink r:id="rId38" w:anchor="!/Data32v2/roadConditionsUsingGET_3" w:history="1">
        <w:r w:rsidR="00964B7E" w:rsidRPr="00964B7E">
          <w:rPr>
            <w:rStyle w:val="Hyperlink"/>
            <w:lang w:val="en-US"/>
          </w:rPr>
          <w:t>https://tie-test.digitraffic.fi/api/v1/metadata/documentation/swagger-ui.html#!/Data32v2/roadConditionsUsingGET_3</w:t>
        </w:r>
      </w:hyperlink>
      <w:r w:rsidR="00821BCB" w:rsidRPr="00964B7E">
        <w:rPr>
          <w:lang w:val="en-US"/>
        </w:rPr>
        <w:br/>
      </w:r>
      <w:hyperlink r:id="rId39" w:history="1">
        <w:r w:rsidR="004B4BEF" w:rsidRPr="004B4BEF">
          <w:rPr>
            <w:rStyle w:val="Hyperlink"/>
            <w:lang w:val="en-US"/>
          </w:rPr>
          <w:t>https://www.digitraffic.fi/en/road-traffic/</w:t>
        </w:r>
      </w:hyperlink>
    </w:p>
    <w:p w14:paraId="02D83DFE" w14:textId="44F179FE" w:rsidR="00CF11B0" w:rsidRPr="00964B7E" w:rsidRDefault="00C0635D" w:rsidP="007A43D2">
      <w:pPr>
        <w:rPr>
          <w:lang w:val="en-US"/>
        </w:rPr>
      </w:pPr>
      <w:r w:rsidRPr="00964B7E">
        <w:rPr>
          <w:lang w:val="en-US"/>
        </w:rPr>
        <w:t>m</w:t>
      </w:r>
      <w:r>
        <w:rPr>
          <w:lang w:val="en-US"/>
        </w:rPr>
        <w:t xml:space="preserve">ore info about digitraffic Open Data: </w:t>
      </w:r>
      <w:hyperlink r:id="rId40" w:history="1">
        <w:r w:rsidR="00E20DCA" w:rsidRPr="00EC5825">
          <w:rPr>
            <w:rStyle w:val="Hyperlink"/>
            <w:lang w:val="en-US"/>
          </w:rPr>
          <w:t>https://tmfg.fi/fi/node/161</w:t>
        </w:r>
      </w:hyperlink>
    </w:p>
    <w:p w14:paraId="23BDCA03" w14:textId="77777777" w:rsidR="00192D36" w:rsidRDefault="00192D36" w:rsidP="007A43D2">
      <w:pPr>
        <w:rPr>
          <w:b/>
          <w:lang w:val="en-US"/>
        </w:rPr>
      </w:pPr>
    </w:p>
    <w:p w14:paraId="517D7E17" w14:textId="1CDD898A" w:rsidR="007A43D2" w:rsidRDefault="00863238" w:rsidP="007A43D2">
      <w:pPr>
        <w:rPr>
          <w:b/>
          <w:lang w:val="en-US"/>
        </w:rPr>
      </w:pPr>
      <w:r>
        <w:rPr>
          <w:b/>
          <w:lang w:val="en-US"/>
        </w:rPr>
        <w:t xml:space="preserve">General: </w:t>
      </w:r>
      <w:r w:rsidR="003B58BA">
        <w:rPr>
          <w:b/>
          <w:lang w:val="en-US"/>
        </w:rPr>
        <w:t xml:space="preserve">Rain gauges were available surrounding </w:t>
      </w:r>
      <w:r>
        <w:rPr>
          <w:b/>
          <w:lang w:val="en-US"/>
        </w:rPr>
        <w:t xml:space="preserve">the pilot areas. </w:t>
      </w:r>
    </w:p>
    <w:p w14:paraId="6E45F6A8" w14:textId="73903905" w:rsidR="007A43D2" w:rsidRDefault="00863238" w:rsidP="00CD12AB">
      <w:pPr>
        <w:rPr>
          <w:b/>
          <w:lang w:val="en-US"/>
        </w:rPr>
      </w:pPr>
      <w:r>
        <w:rPr>
          <w:b/>
          <w:lang w:val="en-US"/>
        </w:rPr>
        <w:t xml:space="preserve">Pilot Area 1: There were </w:t>
      </w:r>
      <w:r w:rsidR="0016706E">
        <w:rPr>
          <w:b/>
          <w:lang w:val="en-US"/>
        </w:rPr>
        <w:t>two rain gauge stations</w:t>
      </w:r>
      <w:r w:rsidR="005517E3">
        <w:rPr>
          <w:b/>
          <w:lang w:val="en-US"/>
        </w:rPr>
        <w:t xml:space="preserve"> around 15km </w:t>
      </w:r>
    </w:p>
    <w:p w14:paraId="474C673E" w14:textId="77777777" w:rsidR="00343646" w:rsidRPr="00DB1951" w:rsidRDefault="00343646" w:rsidP="00CD12AB">
      <w:pPr>
        <w:rPr>
          <w:b/>
          <w:lang w:val="en-US"/>
        </w:rPr>
      </w:pPr>
    </w:p>
    <w:p w14:paraId="68E64222" w14:textId="77777777" w:rsidR="00343646" w:rsidRPr="00DB1951" w:rsidRDefault="00343646" w:rsidP="00CD12AB">
      <w:pPr>
        <w:rPr>
          <w:b/>
          <w:lang w:val="en-US"/>
        </w:rPr>
      </w:pPr>
    </w:p>
    <w:p w14:paraId="7EE85AB7" w14:textId="07C342CC" w:rsidR="00CB5E55" w:rsidRPr="00A3360F" w:rsidRDefault="00A3360F" w:rsidP="00CD12AB">
      <w:pPr>
        <w:rPr>
          <w:b/>
        </w:rPr>
      </w:pPr>
      <w:r w:rsidRPr="00A3360F">
        <w:rPr>
          <w:b/>
        </w:rPr>
        <w:t>Hyvinkää Hyvinkäänkylä</w:t>
      </w:r>
    </w:p>
    <w:p w14:paraId="325BD329" w14:textId="71C08DAB" w:rsidR="00CF7D31" w:rsidRDefault="00CB5E55" w:rsidP="00CD12AB">
      <w:r>
        <w:rPr>
          <w:noProof/>
        </w:rPr>
        <w:drawing>
          <wp:inline distT="0" distB="0" distL="0" distR="0" wp14:anchorId="3031CB1F" wp14:editId="468EE912">
            <wp:extent cx="3347061" cy="1443990"/>
            <wp:effectExtent l="0" t="0" r="635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7143" cy="1448340"/>
                    </a:xfrm>
                    <a:prstGeom prst="rect">
                      <a:avLst/>
                    </a:prstGeom>
                  </pic:spPr>
                </pic:pic>
              </a:graphicData>
            </a:graphic>
          </wp:inline>
        </w:drawing>
      </w:r>
      <w:hyperlink r:id="rId42" w:history="1">
        <w:r w:rsidR="00A3360F">
          <w:rPr>
            <w:rStyle w:val="Hyperlink"/>
          </w:rPr>
          <w:t>https://ilmatieteenlaitos.fi/havaintoasemat</w:t>
        </w:r>
      </w:hyperlink>
    </w:p>
    <w:p w14:paraId="0307C313" w14:textId="77777777" w:rsidR="00C766A1" w:rsidRPr="00CF7D31" w:rsidRDefault="00C766A1" w:rsidP="00CD12AB"/>
    <w:p w14:paraId="69232072" w14:textId="15993A3C" w:rsidR="00A3360F" w:rsidRPr="00200B2A" w:rsidRDefault="00200B2A" w:rsidP="00CD12AB">
      <w:pPr>
        <w:rPr>
          <w:b/>
        </w:rPr>
      </w:pPr>
      <w:r w:rsidRPr="00200B2A">
        <w:rPr>
          <w:b/>
        </w:rPr>
        <w:t>Mäntsälä Hirvihaara</w:t>
      </w:r>
    </w:p>
    <w:p w14:paraId="4A3E78AE" w14:textId="786B26F3" w:rsidR="00C411C0" w:rsidRPr="00CF7D31" w:rsidRDefault="00B274D1" w:rsidP="00CD12AB">
      <w:pPr>
        <w:rPr>
          <w:b/>
        </w:rPr>
      </w:pPr>
      <w:r>
        <w:rPr>
          <w:noProof/>
        </w:rPr>
        <w:drawing>
          <wp:inline distT="0" distB="0" distL="0" distR="0" wp14:anchorId="29CAB89D" wp14:editId="34BBA829">
            <wp:extent cx="3346450" cy="86200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7309" cy="872534"/>
                    </a:xfrm>
                    <a:prstGeom prst="rect">
                      <a:avLst/>
                    </a:prstGeom>
                  </pic:spPr>
                </pic:pic>
              </a:graphicData>
            </a:graphic>
          </wp:inline>
        </w:drawing>
      </w:r>
    </w:p>
    <w:p w14:paraId="328EE3AE" w14:textId="7A16FCFA" w:rsidR="00C411C0" w:rsidRDefault="00C411C0" w:rsidP="00CD12AB">
      <w:pPr>
        <w:rPr>
          <w:b/>
          <w:lang w:val="en-US"/>
        </w:rPr>
      </w:pPr>
      <w:proofErr w:type="spellStart"/>
      <w:r>
        <w:rPr>
          <w:b/>
          <w:lang w:val="en-US"/>
        </w:rPr>
        <w:t>J</w:t>
      </w:r>
      <w:r w:rsidR="00B15E0E">
        <w:rPr>
          <w:b/>
          <w:lang w:val="en-US"/>
        </w:rPr>
        <w:t>ärvenpää</w:t>
      </w:r>
      <w:proofErr w:type="spellEnd"/>
      <w:r w:rsidR="00B15E0E">
        <w:rPr>
          <w:b/>
          <w:lang w:val="en-US"/>
        </w:rPr>
        <w:t xml:space="preserve"> seems to be available</w:t>
      </w:r>
      <w:r w:rsidR="00252036">
        <w:rPr>
          <w:b/>
          <w:lang w:val="en-US"/>
        </w:rPr>
        <w:t xml:space="preserve"> </w:t>
      </w:r>
      <w:r w:rsidR="005543E8">
        <w:rPr>
          <w:b/>
          <w:lang w:val="en-US"/>
        </w:rPr>
        <w:t xml:space="preserve">only </w:t>
      </w:r>
      <w:r w:rsidR="00252036">
        <w:rPr>
          <w:b/>
          <w:lang w:val="en-US"/>
        </w:rPr>
        <w:t>from 2018-11-11</w:t>
      </w:r>
    </w:p>
    <w:p w14:paraId="3C5B539D" w14:textId="63186949" w:rsidR="00C411C0" w:rsidRDefault="00C411C0" w:rsidP="00CD12AB">
      <w:pPr>
        <w:rPr>
          <w:b/>
          <w:lang w:val="en-US"/>
        </w:rPr>
      </w:pPr>
      <w:r>
        <w:rPr>
          <w:noProof/>
        </w:rPr>
        <w:lastRenderedPageBreak/>
        <w:drawing>
          <wp:inline distT="0" distB="0" distL="0" distR="0" wp14:anchorId="5767CA79" wp14:editId="1D441924">
            <wp:extent cx="5731510" cy="212725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27250"/>
                    </a:xfrm>
                    <a:prstGeom prst="rect">
                      <a:avLst/>
                    </a:prstGeom>
                  </pic:spPr>
                </pic:pic>
              </a:graphicData>
            </a:graphic>
          </wp:inline>
        </w:drawing>
      </w:r>
    </w:p>
    <w:p w14:paraId="3A8C005E" w14:textId="07F25AAC" w:rsidR="007A1E23" w:rsidRDefault="007A1E23" w:rsidP="00CD12AB">
      <w:pPr>
        <w:rPr>
          <w:b/>
          <w:lang w:val="en-US"/>
        </w:rPr>
      </w:pPr>
    </w:p>
    <w:p w14:paraId="778D2716" w14:textId="2B68DC8F" w:rsidR="006A5964" w:rsidRDefault="006A5964" w:rsidP="00CD12AB">
      <w:pPr>
        <w:rPr>
          <w:b/>
          <w:lang w:val="en-US"/>
        </w:rPr>
      </w:pPr>
      <w:proofErr w:type="spellStart"/>
      <w:r>
        <w:rPr>
          <w:b/>
          <w:lang w:val="en-US"/>
        </w:rPr>
        <w:t>Hyvinkaa</w:t>
      </w:r>
      <w:proofErr w:type="spellEnd"/>
    </w:p>
    <w:p w14:paraId="70E21BE2" w14:textId="29549319" w:rsidR="006A5964" w:rsidRDefault="006A5964" w:rsidP="00CD12AB">
      <w:pPr>
        <w:rPr>
          <w:b/>
          <w:lang w:val="en-US"/>
        </w:rPr>
      </w:pPr>
      <w:r>
        <w:rPr>
          <w:noProof/>
        </w:rPr>
        <w:drawing>
          <wp:inline distT="0" distB="0" distL="0" distR="0" wp14:anchorId="45E44387" wp14:editId="3F938697">
            <wp:extent cx="5731510" cy="182435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24355"/>
                    </a:xfrm>
                    <a:prstGeom prst="rect">
                      <a:avLst/>
                    </a:prstGeom>
                  </pic:spPr>
                </pic:pic>
              </a:graphicData>
            </a:graphic>
          </wp:inline>
        </w:drawing>
      </w:r>
    </w:p>
    <w:p w14:paraId="47F7E8A2" w14:textId="595718FB" w:rsidR="00C411C0" w:rsidRDefault="00E26922" w:rsidP="00CD12AB">
      <w:pPr>
        <w:rPr>
          <w:b/>
          <w:lang w:val="en-US"/>
        </w:rPr>
      </w:pPr>
      <w:r>
        <w:rPr>
          <w:noProof/>
        </w:rPr>
        <w:drawing>
          <wp:inline distT="0" distB="0" distL="0" distR="0" wp14:anchorId="67920652" wp14:editId="680959F1">
            <wp:extent cx="3476625" cy="2895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6625" cy="2895600"/>
                    </a:xfrm>
                    <a:prstGeom prst="rect">
                      <a:avLst/>
                    </a:prstGeom>
                  </pic:spPr>
                </pic:pic>
              </a:graphicData>
            </a:graphic>
          </wp:inline>
        </w:drawing>
      </w:r>
    </w:p>
    <w:p w14:paraId="7D6628A6" w14:textId="533275D8" w:rsidR="00EA4C24" w:rsidRDefault="00EA4C24" w:rsidP="00CD12AB">
      <w:pPr>
        <w:rPr>
          <w:b/>
          <w:lang w:val="en-US"/>
        </w:rPr>
      </w:pPr>
    </w:p>
    <w:p w14:paraId="33AB544C" w14:textId="77777777" w:rsidR="002E067D" w:rsidRDefault="002E067D" w:rsidP="00CD12AB">
      <w:pPr>
        <w:rPr>
          <w:b/>
          <w:lang w:val="en-US"/>
        </w:rPr>
      </w:pPr>
      <w:r w:rsidRPr="002E067D">
        <w:rPr>
          <w:b/>
          <w:lang w:val="en-US"/>
        </w:rPr>
        <w:t>389737,0189900000</w:t>
      </w:r>
    </w:p>
    <w:p w14:paraId="5AAA5C1E" w14:textId="005EFCD0" w:rsidR="0012191B" w:rsidRDefault="0097387E" w:rsidP="00CD12AB">
      <w:pPr>
        <w:rPr>
          <w:b/>
          <w:lang w:val="en-US"/>
        </w:rPr>
      </w:pPr>
      <w:r w:rsidRPr="0097387E">
        <w:rPr>
          <w:b/>
          <w:lang w:val="en-US"/>
        </w:rPr>
        <w:t>6713836,3929000003</w:t>
      </w:r>
    </w:p>
    <w:p w14:paraId="4C4B041F" w14:textId="06E3BC62" w:rsidR="00EA4C24" w:rsidRDefault="00EA4C24" w:rsidP="00CD12AB">
      <w:pPr>
        <w:rPr>
          <w:b/>
          <w:lang w:val="en-US"/>
        </w:rPr>
      </w:pPr>
      <w:r>
        <w:rPr>
          <w:b/>
          <w:lang w:val="en-US"/>
        </w:rPr>
        <w:t>Lowest area according to DEM is 53</w:t>
      </w:r>
      <w:r w:rsidR="00323A0E">
        <w:rPr>
          <w:b/>
          <w:lang w:val="en-US"/>
        </w:rPr>
        <w:t>.983 m</w:t>
      </w:r>
    </w:p>
    <w:p w14:paraId="067E7564" w14:textId="2EC1481A" w:rsidR="00CD12AB" w:rsidRDefault="00C46589" w:rsidP="00CD12AB">
      <w:pPr>
        <w:rPr>
          <w:b/>
          <w:lang w:val="en-US"/>
        </w:rPr>
      </w:pPr>
      <w:r w:rsidRPr="00C46589">
        <w:rPr>
          <w:b/>
          <w:lang w:val="en-US"/>
        </w:rPr>
        <w:lastRenderedPageBreak/>
        <w:t>Snowmelt</w:t>
      </w:r>
    </w:p>
    <w:p w14:paraId="19A6849F" w14:textId="7C1CBA89" w:rsidR="00C46589" w:rsidRPr="00C46589" w:rsidRDefault="00C26C19" w:rsidP="00CD12AB">
      <w:pPr>
        <w:rPr>
          <w:lang w:val="en-US"/>
        </w:rPr>
      </w:pPr>
      <w:r>
        <w:rPr>
          <w:lang w:val="en-US"/>
        </w:rPr>
        <w:t>Simulate and forecast</w:t>
      </w:r>
    </w:p>
    <w:p w14:paraId="5248108F" w14:textId="77777777" w:rsidR="00CD12AB" w:rsidRPr="000E3806" w:rsidRDefault="00CD12AB" w:rsidP="00CD12AB">
      <w:pPr>
        <w:rPr>
          <w:lang w:val="en-US"/>
        </w:rPr>
      </w:pPr>
      <w:r w:rsidRPr="000E3806">
        <w:rPr>
          <w:lang w:val="en-US"/>
        </w:rPr>
        <w:t>Inputs:</w:t>
      </w:r>
    </w:p>
    <w:p w14:paraId="31B02A26" w14:textId="77777777" w:rsidR="00CD12AB" w:rsidRPr="000E3806" w:rsidRDefault="00CD12AB" w:rsidP="00CD12AB">
      <w:pPr>
        <w:ind w:left="1304"/>
        <w:rPr>
          <w:lang w:val="en-US"/>
        </w:rPr>
      </w:pPr>
      <w:r w:rsidRPr="000E3806">
        <w:rPr>
          <w:lang w:val="en-US"/>
        </w:rPr>
        <w:t>Weather forecast 2 x 2km grid:</w:t>
      </w:r>
      <w:r w:rsidRPr="000E3806">
        <w:rPr>
          <w:lang w:val="en-US"/>
        </w:rPr>
        <w:br/>
        <w:t>Temperature and Rainfall intensity</w:t>
      </w:r>
    </w:p>
    <w:p w14:paraId="1CBA443A" w14:textId="3D21B4EE" w:rsidR="00CD12AB" w:rsidRPr="000E3806" w:rsidRDefault="00CD12AB" w:rsidP="000029EC">
      <w:pPr>
        <w:ind w:left="1304"/>
        <w:rPr>
          <w:lang w:val="en-US"/>
        </w:rPr>
      </w:pPr>
      <w:r w:rsidRPr="000E3806">
        <w:rPr>
          <w:lang w:val="en-US"/>
        </w:rPr>
        <w:t>Historical Data</w:t>
      </w:r>
      <w:r w:rsidRPr="000E3806">
        <w:rPr>
          <w:lang w:val="en-US"/>
        </w:rPr>
        <w:br/>
        <w:t xml:space="preserve">station inflow, outflow, temperature and rainfall intensity </w:t>
      </w:r>
      <w:r w:rsidRPr="000E3806">
        <w:rPr>
          <w:lang w:val="en-US"/>
        </w:rPr>
        <w:br/>
        <w:t>Weather measurements: Snow depth, temperature, rainfall intensity</w:t>
      </w:r>
    </w:p>
    <w:p w14:paraId="59B9F549" w14:textId="00028743" w:rsidR="00CD12AB" w:rsidRDefault="00CD12AB" w:rsidP="000029EC">
      <w:pPr>
        <w:ind w:left="1304"/>
        <w:rPr>
          <w:b/>
          <w:bCs/>
          <w:lang w:val="en-US"/>
        </w:rPr>
      </w:pPr>
      <w:r w:rsidRPr="000E3806">
        <w:rPr>
          <w:b/>
          <w:bCs/>
          <w:lang w:val="en-US"/>
        </w:rPr>
        <w:t>SWMM Inputs:</w:t>
      </w:r>
    </w:p>
    <w:p w14:paraId="4E03D6AC" w14:textId="77777777" w:rsidR="00CD12AB" w:rsidRPr="000E3806" w:rsidRDefault="00CD12AB" w:rsidP="00CD12AB">
      <w:pPr>
        <w:ind w:left="1304"/>
        <w:rPr>
          <w:lang w:val="en-US"/>
        </w:rPr>
      </w:pPr>
      <w:proofErr w:type="spellStart"/>
      <w:r w:rsidRPr="000E3806">
        <w:rPr>
          <w:b/>
          <w:bCs/>
          <w:lang w:val="en-US"/>
        </w:rPr>
        <w:t>Qgis</w:t>
      </w:r>
      <w:proofErr w:type="spellEnd"/>
      <w:r w:rsidRPr="000E3806">
        <w:rPr>
          <w:b/>
          <w:bCs/>
          <w:lang w:val="en-US"/>
        </w:rPr>
        <w:t>:</w:t>
      </w:r>
      <w:r w:rsidRPr="000E3806">
        <w:rPr>
          <w:lang w:val="en-US"/>
        </w:rPr>
        <w:t xml:space="preserve"> </w:t>
      </w:r>
      <w:r w:rsidRPr="000E3806">
        <w:rPr>
          <w:lang w:val="en-US"/>
        </w:rPr>
        <w:br/>
        <w:t xml:space="preserve">areas of subcatchments </w:t>
      </w:r>
      <w:r w:rsidRPr="000E3806">
        <w:rPr>
          <w:lang w:val="en-US"/>
        </w:rPr>
        <w:br/>
        <w:t xml:space="preserve">slope </w:t>
      </w:r>
      <w:r w:rsidRPr="000E3806">
        <w:rPr>
          <w:lang w:val="en-US"/>
        </w:rPr>
        <w:br/>
        <w:t>Length of creeks/channels</w:t>
      </w:r>
      <w:r w:rsidRPr="000E3806">
        <w:rPr>
          <w:lang w:val="en-US"/>
        </w:rPr>
        <w:br/>
        <w:t xml:space="preserve">width (different ways to calculate but mostly dependent on the longest flow path and area of the subcatchment) w=1/length, w=area/length - check </w:t>
      </w:r>
      <w:proofErr w:type="spellStart"/>
      <w:r w:rsidRPr="000E3806">
        <w:rPr>
          <w:lang w:val="en-US"/>
        </w:rPr>
        <w:t>swmm</w:t>
      </w:r>
      <w:proofErr w:type="spellEnd"/>
      <w:r w:rsidRPr="000E3806">
        <w:rPr>
          <w:lang w:val="en-US"/>
        </w:rPr>
        <w:t xml:space="preserve"> manual</w:t>
      </w:r>
      <w:r w:rsidRPr="000E3806">
        <w:rPr>
          <w:lang w:val="en-US"/>
        </w:rPr>
        <w:br/>
        <w:t>Catchment Soil Type</w:t>
      </w:r>
      <w:r w:rsidRPr="000E3806">
        <w:rPr>
          <w:lang w:val="en-US"/>
        </w:rPr>
        <w:br/>
        <w:t>Catchment Land-use type</w:t>
      </w:r>
      <w:r w:rsidRPr="000E3806">
        <w:rPr>
          <w:lang w:val="en-US"/>
        </w:rPr>
        <w:br/>
        <w:t>Maybe estimate impervious and pervious area percentage for each subcatchment</w:t>
      </w:r>
      <w:r w:rsidRPr="000E3806">
        <w:rPr>
          <w:lang w:val="en-US"/>
        </w:rPr>
        <w:br/>
        <w:t>Maybe some pre</w:t>
      </w:r>
      <w:r>
        <w:rPr>
          <w:lang w:val="en-US"/>
        </w:rPr>
        <w:t>-</w:t>
      </w:r>
      <w:r w:rsidRPr="000E3806">
        <w:rPr>
          <w:lang w:val="en-US"/>
        </w:rPr>
        <w:t xml:space="preserve">processing for rainfall data (area of influence e.g. </w:t>
      </w:r>
      <w:proofErr w:type="spellStart"/>
      <w:r w:rsidRPr="000E3806">
        <w:rPr>
          <w:lang w:val="en-US"/>
        </w:rPr>
        <w:t>thiessen</w:t>
      </w:r>
      <w:proofErr w:type="spellEnd"/>
      <w:r w:rsidRPr="000E3806">
        <w:rPr>
          <w:lang w:val="en-US"/>
        </w:rPr>
        <w:t xml:space="preserve"> polygon)</w:t>
      </w:r>
    </w:p>
    <w:p w14:paraId="0D8068F2" w14:textId="52B59E76" w:rsidR="00585E9A" w:rsidRPr="000E3806" w:rsidRDefault="00CD12AB" w:rsidP="00585E9A">
      <w:pPr>
        <w:ind w:left="1304"/>
        <w:rPr>
          <w:b/>
          <w:bCs/>
          <w:lang w:val="en-US"/>
        </w:rPr>
      </w:pPr>
      <w:r w:rsidRPr="000E3806">
        <w:rPr>
          <w:b/>
          <w:bCs/>
          <w:lang w:val="en-US"/>
        </w:rPr>
        <w:t>From hydraulic model/data:</w:t>
      </w:r>
    </w:p>
    <w:p w14:paraId="751E9998" w14:textId="77777777" w:rsidR="00CD12AB" w:rsidRPr="000E3806" w:rsidRDefault="00CD12AB" w:rsidP="00CD12AB">
      <w:pPr>
        <w:ind w:left="1304"/>
        <w:rPr>
          <w:lang w:val="en-US"/>
        </w:rPr>
      </w:pPr>
      <w:r w:rsidRPr="000E3806">
        <w:rPr>
          <w:lang w:val="en-US"/>
        </w:rPr>
        <w:t>Manhole type</w:t>
      </w:r>
      <w:r w:rsidRPr="000E3806">
        <w:rPr>
          <w:lang w:val="en-US"/>
        </w:rPr>
        <w:br/>
        <w:t>Conduit roughness coefficient</w:t>
      </w:r>
      <w:r w:rsidRPr="000E3806">
        <w:rPr>
          <w:lang w:val="en-US"/>
        </w:rPr>
        <w:br/>
        <w:t>Characteristic dimension of conduit</w:t>
      </w:r>
    </w:p>
    <w:p w14:paraId="31F76304" w14:textId="77777777" w:rsidR="00CD12AB" w:rsidRPr="000E3806" w:rsidRDefault="00CD12AB" w:rsidP="00CD12AB">
      <w:pPr>
        <w:ind w:left="1304"/>
        <w:rPr>
          <w:b/>
          <w:bCs/>
          <w:lang w:val="en-US"/>
        </w:rPr>
      </w:pPr>
      <w:r w:rsidRPr="000E3806">
        <w:rPr>
          <w:b/>
          <w:bCs/>
          <w:lang w:val="en-US"/>
        </w:rPr>
        <w:t xml:space="preserve">Literature: </w:t>
      </w:r>
    </w:p>
    <w:p w14:paraId="32FB4AEB" w14:textId="77777777" w:rsidR="005668D7" w:rsidRDefault="00CD12AB" w:rsidP="00CD12AB">
      <w:pPr>
        <w:ind w:left="1304"/>
        <w:rPr>
          <w:lang w:val="en-US"/>
        </w:rPr>
      </w:pPr>
      <w:proofErr w:type="spellStart"/>
      <w:r w:rsidRPr="000E3806">
        <w:rPr>
          <w:lang w:val="en-US"/>
        </w:rPr>
        <w:t>Mannings</w:t>
      </w:r>
      <w:proofErr w:type="spellEnd"/>
      <w:r w:rsidRPr="000E3806">
        <w:rPr>
          <w:lang w:val="en-US"/>
        </w:rPr>
        <w:t xml:space="preserve"> (for impervious, pervious area and natural channels)</w:t>
      </w:r>
      <w:r w:rsidRPr="000E3806">
        <w:rPr>
          <w:lang w:val="en-US"/>
        </w:rPr>
        <w:br/>
      </w:r>
      <w:proofErr w:type="spellStart"/>
      <w:r w:rsidRPr="000E3806">
        <w:rPr>
          <w:lang w:val="en-US"/>
        </w:rPr>
        <w:t>DStore</w:t>
      </w:r>
      <w:proofErr w:type="spellEnd"/>
      <w:r w:rsidRPr="000E3806">
        <w:rPr>
          <w:lang w:val="en-US"/>
        </w:rPr>
        <w:t xml:space="preserve"> (impervious and pervious)</w:t>
      </w:r>
      <w:r w:rsidRPr="000E3806">
        <w:rPr>
          <w:lang w:val="en-US"/>
        </w:rPr>
        <w:br/>
        <w:t>Maximum and minimum infiltration</w:t>
      </w:r>
      <w:r w:rsidRPr="000E3806">
        <w:rPr>
          <w:lang w:val="en-US"/>
        </w:rPr>
        <w:br/>
        <w:t>Decay rate of infiltration curve</w:t>
      </w:r>
      <w:r w:rsidRPr="000E3806">
        <w:rPr>
          <w:lang w:val="en-US"/>
        </w:rPr>
        <w:br/>
      </w:r>
    </w:p>
    <w:p w14:paraId="60A7144C" w14:textId="5F6B620D" w:rsidR="005668D7" w:rsidRDefault="005668D7" w:rsidP="00CD12AB">
      <w:pPr>
        <w:ind w:left="1304"/>
        <w:rPr>
          <w:lang w:val="en-US"/>
        </w:rPr>
      </w:pPr>
      <w:r>
        <w:rPr>
          <w:lang w:val="en-US"/>
        </w:rPr>
        <w:t xml:space="preserve">Useful map of </w:t>
      </w:r>
      <w:proofErr w:type="spellStart"/>
      <w:r>
        <w:rPr>
          <w:lang w:val="en-US"/>
        </w:rPr>
        <w:t>fi</w:t>
      </w:r>
      <w:r w:rsidR="00EE4E5C">
        <w:rPr>
          <w:lang w:val="en-US"/>
        </w:rPr>
        <w:t>n</w:t>
      </w:r>
      <w:r>
        <w:rPr>
          <w:lang w:val="en-US"/>
        </w:rPr>
        <w:t>land</w:t>
      </w:r>
      <w:proofErr w:type="spellEnd"/>
      <w:r>
        <w:rPr>
          <w:lang w:val="en-US"/>
        </w:rPr>
        <w:t xml:space="preserve"> with many layers and their sources</w:t>
      </w:r>
    </w:p>
    <w:p w14:paraId="36C4553E" w14:textId="2506ED3D" w:rsidR="005668D7" w:rsidRDefault="00851F62" w:rsidP="00CD12AB">
      <w:pPr>
        <w:ind w:left="1304"/>
        <w:rPr>
          <w:lang w:val="en-US"/>
        </w:rPr>
      </w:pPr>
      <w:hyperlink r:id="rId47" w:history="1">
        <w:r w:rsidR="005668D7" w:rsidRPr="004B2A4D">
          <w:rPr>
            <w:rStyle w:val="Hyperlink"/>
            <w:lang w:val="en-US"/>
          </w:rPr>
          <w:t>https://en.ilmatieteenlaitos.fi/weather/tuusula/jokela</w:t>
        </w:r>
      </w:hyperlink>
    </w:p>
    <w:p w14:paraId="7A9E6199" w14:textId="04C28DBE" w:rsidR="00CD12AB" w:rsidRDefault="00CD12AB" w:rsidP="00CD12AB">
      <w:pPr>
        <w:ind w:left="1304"/>
        <w:rPr>
          <w:lang w:val="en-US"/>
        </w:rPr>
      </w:pPr>
      <w:r w:rsidRPr="000E3806">
        <w:rPr>
          <w:lang w:val="en-US"/>
        </w:rPr>
        <w:br/>
      </w:r>
      <w:r w:rsidR="00E16462">
        <w:rPr>
          <w:lang w:val="en-US"/>
        </w:rPr>
        <w:t>FMI</w:t>
      </w:r>
    </w:p>
    <w:p w14:paraId="29131FEC" w14:textId="7C7FD35D" w:rsidR="00CD12AB" w:rsidRDefault="00851F62" w:rsidP="00CD12AB">
      <w:pPr>
        <w:ind w:left="1304"/>
        <w:rPr>
          <w:lang w:val="en-US"/>
        </w:rPr>
      </w:pPr>
      <w:hyperlink r:id="rId48" w:history="1">
        <w:r w:rsidR="00370488" w:rsidRPr="004B2A4D">
          <w:rPr>
            <w:rStyle w:val="Hyperlink"/>
            <w:lang w:val="en-US"/>
          </w:rPr>
          <w:t>https://en.ilmatieteenlaitos.fi/weather/tuusula/jokela</w:t>
        </w:r>
      </w:hyperlink>
      <w:r w:rsidR="00370488">
        <w:rPr>
          <w:lang w:val="en-US"/>
        </w:rPr>
        <w:br/>
      </w:r>
      <w:r w:rsidR="00370488" w:rsidRPr="00370488">
        <w:rPr>
          <w:lang w:val="en-US"/>
        </w:rPr>
        <w:t>https://en.ilmatieteenlaitos.fi/download-observations#!/</w:t>
      </w:r>
      <w:r w:rsidR="00370488">
        <w:rPr>
          <w:lang w:val="en-US"/>
        </w:rPr>
        <w:br/>
      </w:r>
    </w:p>
    <w:p w14:paraId="616D9F42" w14:textId="670A1B5B" w:rsidR="00D20A6A" w:rsidRPr="00D20A6A" w:rsidRDefault="00110C71" w:rsidP="00D20A6A">
      <w:pPr>
        <w:ind w:left="1304"/>
        <w:rPr>
          <w:color w:val="0000FF"/>
          <w:u w:val="single"/>
          <w:lang w:val="en-US"/>
        </w:rPr>
      </w:pPr>
      <w:r>
        <w:rPr>
          <w:lang w:val="en-US"/>
        </w:rPr>
        <w:t>Snow Statistics</w:t>
      </w:r>
      <w:r w:rsidR="00ED5D8C">
        <w:rPr>
          <w:lang w:val="en-US"/>
        </w:rPr>
        <w:t xml:space="preserve"> </w:t>
      </w:r>
      <w:r w:rsidR="00D20A6A">
        <w:rPr>
          <w:lang w:val="en-US"/>
        </w:rPr>
        <w:t xml:space="preserve">- </w:t>
      </w:r>
      <w:hyperlink r:id="rId49" w:history="1">
        <w:r w:rsidR="00D20A6A" w:rsidRPr="004B2A4D">
          <w:rPr>
            <w:rStyle w:val="Hyperlink"/>
            <w:lang w:val="en-US"/>
          </w:rPr>
          <w:t>https://en.ilmatieteenlaitos.fi/snow-statistics</w:t>
        </w:r>
      </w:hyperlink>
      <w:r w:rsidR="00D20A6A">
        <w:rPr>
          <w:color w:val="0000FF"/>
          <w:u w:val="single"/>
          <w:lang w:val="en-US"/>
        </w:rPr>
        <w:br/>
      </w:r>
      <w:r w:rsidR="00D20A6A" w:rsidRPr="00CF6BDD">
        <w:rPr>
          <w:lang w:val="en-US"/>
        </w:rPr>
        <w:t>News and reports -</w:t>
      </w:r>
      <w:r w:rsidR="00D20A6A">
        <w:rPr>
          <w:color w:val="0000FF"/>
          <w:u w:val="single"/>
          <w:lang w:val="en-US"/>
        </w:rPr>
        <w:t xml:space="preserve"> </w:t>
      </w:r>
      <w:hyperlink r:id="rId50" w:history="1">
        <w:r w:rsidR="00D20A6A" w:rsidRPr="00D20A6A">
          <w:rPr>
            <w:rStyle w:val="Hyperlink"/>
            <w:lang w:val="en-US"/>
          </w:rPr>
          <w:t>https://ilmatieteenlaitos.fi/tiedotearkisto?p_p_id=announcement_WAR_fmiwwwport</w:t>
        </w:r>
        <w:r w:rsidR="00D20A6A" w:rsidRPr="00D20A6A">
          <w:rPr>
            <w:rStyle w:val="Hyperlink"/>
            <w:lang w:val="en-US"/>
          </w:rPr>
          <w:lastRenderedPageBreak/>
          <w:t>lets&amp;p_p_lifecycle=0&amp;p_p_state=normal&amp;p_p_mode=view&amp;p_p_col_id=column-4&amp;p_p_col_count=2&amp;_announcement_WAR_fmiwwwportlets_year=2018</w:t>
        </w:r>
      </w:hyperlink>
    </w:p>
    <w:p w14:paraId="67639230" w14:textId="2556586D" w:rsidR="00ED5D8C" w:rsidRPr="00DB1951" w:rsidRDefault="007C09A1" w:rsidP="00CD12AB">
      <w:pPr>
        <w:ind w:left="1304"/>
        <w:rPr>
          <w:lang w:val="en-US"/>
        </w:rPr>
      </w:pPr>
      <w:r>
        <w:rPr>
          <w:lang w:val="en-US"/>
        </w:rPr>
        <w:t xml:space="preserve">Info about </w:t>
      </w:r>
      <w:r w:rsidR="00FF1B14">
        <w:rPr>
          <w:lang w:val="en-US"/>
        </w:rPr>
        <w:t xml:space="preserve">weather </w:t>
      </w:r>
      <w:proofErr w:type="spellStart"/>
      <w:r w:rsidR="00FF1B14">
        <w:rPr>
          <w:lang w:val="en-US"/>
        </w:rPr>
        <w:t>obs</w:t>
      </w:r>
      <w:proofErr w:type="spellEnd"/>
      <w:r w:rsidR="00FF1B14">
        <w:rPr>
          <w:lang w:val="en-US"/>
        </w:rPr>
        <w:t xml:space="preserve"> stations - </w:t>
      </w:r>
      <w:hyperlink r:id="rId51" w:history="1">
        <w:r w:rsidR="00FF1B14" w:rsidRPr="00FF1B14">
          <w:rPr>
            <w:rStyle w:val="Hyperlink"/>
            <w:lang w:val="en-US"/>
          </w:rPr>
          <w:t>https://ilmatieteenlaitos.fi/havaintoasemat</w:t>
        </w:r>
      </w:hyperlink>
      <w:r w:rsidR="00CF6BDD" w:rsidRPr="00CF6BDD">
        <w:rPr>
          <w:lang w:val="en-US"/>
        </w:rPr>
        <w:br/>
      </w:r>
      <w:r w:rsidR="00CF6BDD">
        <w:rPr>
          <w:lang w:val="en-US"/>
        </w:rPr>
        <w:tab/>
      </w:r>
      <w:r w:rsidR="00CF6BDD" w:rsidRPr="00CF6BDD">
        <w:rPr>
          <w:lang w:val="en-US"/>
        </w:rPr>
        <w:tab/>
      </w:r>
      <w:hyperlink r:id="rId52" w:history="1">
        <w:r w:rsidR="00CF6BDD" w:rsidRPr="00CF6BDD">
          <w:rPr>
            <w:rStyle w:val="Hyperlink"/>
            <w:lang w:val="en-US"/>
          </w:rPr>
          <w:t>https://ilmatieteenlaitos.fi/havaintosuureet</w:t>
        </w:r>
      </w:hyperlink>
    </w:p>
    <w:p w14:paraId="3B617871" w14:textId="51F294B6" w:rsidR="00CF6BDD" w:rsidRDefault="00823938" w:rsidP="00CD12AB">
      <w:pPr>
        <w:ind w:left="1304"/>
        <w:rPr>
          <w:lang w:val="en-US"/>
        </w:rPr>
      </w:pPr>
      <w:r>
        <w:rPr>
          <w:lang w:val="en-US"/>
        </w:rPr>
        <w:t xml:space="preserve">Data retrieval examples </w:t>
      </w:r>
      <w:hyperlink r:id="rId53" w:history="1">
        <w:r w:rsidRPr="00823938">
          <w:rPr>
            <w:rStyle w:val="Hyperlink"/>
            <w:lang w:val="en-US"/>
          </w:rPr>
          <w:t>https://ilmatieteenlaitos.fi/latauspalvelun-pikaohje</w:t>
        </w:r>
      </w:hyperlink>
    </w:p>
    <w:p w14:paraId="55E33004" w14:textId="07B5E5D8" w:rsidR="00354061" w:rsidRDefault="00354061" w:rsidP="00CD12AB">
      <w:pPr>
        <w:ind w:left="1304"/>
        <w:rPr>
          <w:lang w:val="en-US"/>
        </w:rPr>
      </w:pPr>
    </w:p>
    <w:p w14:paraId="683F4185" w14:textId="77777777" w:rsidR="00354061" w:rsidRDefault="00354061" w:rsidP="00CD12AB">
      <w:pPr>
        <w:ind w:left="1304"/>
        <w:rPr>
          <w:lang w:val="en-US"/>
        </w:rPr>
      </w:pPr>
    </w:p>
    <w:p w14:paraId="0CAE02BB" w14:textId="7FCC9B02" w:rsidR="00566CF1" w:rsidRDefault="00566CF1" w:rsidP="00CD12AB">
      <w:pPr>
        <w:ind w:left="1304"/>
        <w:rPr>
          <w:lang w:val="en-US"/>
        </w:rPr>
      </w:pPr>
      <w:r>
        <w:rPr>
          <w:lang w:val="en-US"/>
        </w:rPr>
        <w:t>DEM</w:t>
      </w:r>
      <w:r w:rsidR="00024658">
        <w:rPr>
          <w:lang w:val="en-US"/>
        </w:rPr>
        <w:t xml:space="preserve"> - NLS</w:t>
      </w:r>
    </w:p>
    <w:p w14:paraId="5DBC6598" w14:textId="7EBBCF36" w:rsidR="00CD12AB" w:rsidRDefault="00851F62" w:rsidP="00CD12AB">
      <w:pPr>
        <w:ind w:left="1304"/>
        <w:rPr>
          <w:lang w:val="en-US"/>
        </w:rPr>
      </w:pPr>
      <w:hyperlink r:id="rId54" w:history="1">
        <w:r w:rsidR="00512823" w:rsidRPr="004B2A4D">
          <w:rPr>
            <w:rStyle w:val="Hyperlink"/>
            <w:lang w:val="en-US"/>
          </w:rPr>
          <w:t>https://tiedostopalvelu.maanmittauslaitos.fi/tp/tilaus/bhtsfqjs0qkkp36lrjasljht30?lang=en</w:t>
        </w:r>
      </w:hyperlink>
    </w:p>
    <w:p w14:paraId="767FF268" w14:textId="49365C46" w:rsidR="00512823" w:rsidRDefault="00851F62" w:rsidP="00CD12AB">
      <w:pPr>
        <w:ind w:left="1304"/>
        <w:rPr>
          <w:lang w:val="en-US"/>
        </w:rPr>
      </w:pPr>
      <w:hyperlink r:id="rId55" w:history="1">
        <w:r w:rsidR="00554C3E" w:rsidRPr="004B2A4D">
          <w:rPr>
            <w:rStyle w:val="Hyperlink"/>
            <w:lang w:val="en-US"/>
          </w:rPr>
          <w:t>https://tiedostopalvelu.maanmittauslaitos.fi/tp/tilaus/631399qak7intuq86trjfbk0qk?lang=en</w:t>
        </w:r>
      </w:hyperlink>
      <w:r w:rsidR="00554C3E">
        <w:rPr>
          <w:lang w:val="en-US"/>
        </w:rPr>
        <w:br/>
      </w:r>
    </w:p>
    <w:p w14:paraId="2E6E21B1" w14:textId="151D0006" w:rsidR="00512823" w:rsidRDefault="00394581" w:rsidP="00CD12AB">
      <w:pPr>
        <w:ind w:left="1304"/>
        <w:rPr>
          <w:lang w:val="en-US"/>
        </w:rPr>
      </w:pPr>
      <w:proofErr w:type="spellStart"/>
      <w:r>
        <w:rPr>
          <w:lang w:val="en-US"/>
        </w:rPr>
        <w:t>Landuse</w:t>
      </w:r>
      <w:proofErr w:type="spellEnd"/>
    </w:p>
    <w:p w14:paraId="1496B4EF" w14:textId="2DAED25C" w:rsidR="00394581" w:rsidRDefault="00851F62" w:rsidP="00CD12AB">
      <w:pPr>
        <w:ind w:left="1304"/>
        <w:rPr>
          <w:lang w:val="en-US"/>
        </w:rPr>
      </w:pPr>
      <w:hyperlink r:id="rId56" w:history="1">
        <w:r w:rsidR="00394581" w:rsidRPr="004B2A4D">
          <w:rPr>
            <w:rStyle w:val="Hyperlink"/>
            <w:lang w:val="en-US"/>
          </w:rPr>
          <w:t>https://ilmastotyokalut.fi/files/2014/07/ilmakuvauksen_menetelmakuvaus.pdf</w:t>
        </w:r>
      </w:hyperlink>
    </w:p>
    <w:p w14:paraId="38737EC0" w14:textId="77777777" w:rsidR="00920A93" w:rsidRDefault="00851F62" w:rsidP="00CD12AB">
      <w:pPr>
        <w:ind w:left="1304"/>
        <w:rPr>
          <w:lang w:val="en-US"/>
        </w:rPr>
      </w:pPr>
      <w:hyperlink r:id="rId57" w:history="1">
        <w:r w:rsidR="00394581" w:rsidRPr="004B2A4D">
          <w:rPr>
            <w:rStyle w:val="Hyperlink"/>
            <w:lang w:val="en-US"/>
          </w:rPr>
          <w:t>https://dspace.cc.tut.fi/dpub/bitstream/handle/123456789/23632/Lahti.pdf?sequence=1</w:t>
        </w:r>
      </w:hyperlink>
      <w:r w:rsidR="00394581">
        <w:rPr>
          <w:lang w:val="en-US"/>
        </w:rPr>
        <w:br/>
      </w:r>
      <w:hyperlink r:id="rId58" w:history="1">
        <w:r w:rsidR="00554C3E" w:rsidRPr="004B2A4D">
          <w:rPr>
            <w:rStyle w:val="Hyperlink"/>
            <w:lang w:val="en-US"/>
          </w:rPr>
          <w:t>http://geoforum.fi/wp-content/uploads/2018/11/LBF2018_Rakennus2_Mikko_Pusa_HSY.pdf</w:t>
        </w:r>
      </w:hyperlink>
    </w:p>
    <w:p w14:paraId="3C7C86F7" w14:textId="77777777" w:rsidR="00920A93" w:rsidRDefault="00920A93" w:rsidP="00CD12AB">
      <w:pPr>
        <w:ind w:left="1304"/>
        <w:rPr>
          <w:lang w:val="en-US"/>
        </w:rPr>
      </w:pPr>
    </w:p>
    <w:p w14:paraId="0AAD7CE4" w14:textId="77777777" w:rsidR="00920A93" w:rsidRDefault="00920A93" w:rsidP="00CD12AB">
      <w:pPr>
        <w:ind w:left="1304"/>
        <w:rPr>
          <w:lang w:val="en-US"/>
        </w:rPr>
      </w:pPr>
      <w:r>
        <w:rPr>
          <w:lang w:val="en-US"/>
        </w:rPr>
        <w:t>SYKE</w:t>
      </w:r>
    </w:p>
    <w:p w14:paraId="3EC90547" w14:textId="77777777" w:rsidR="00920A93" w:rsidRPr="00DB1951" w:rsidRDefault="00851F62" w:rsidP="00CD12AB">
      <w:pPr>
        <w:ind w:left="1304"/>
        <w:rPr>
          <w:lang w:val="en-US"/>
        </w:rPr>
      </w:pPr>
      <w:hyperlink r:id="rId59" w:history="1">
        <w:r w:rsidR="00920A93" w:rsidRPr="00920A93">
          <w:rPr>
            <w:color w:val="0000FF"/>
            <w:u w:val="single"/>
            <w:lang w:val="en-US"/>
          </w:rPr>
          <w:t>http://paikkatieto.ymparisto.fi/lapio/latauspalvelu.html</w:t>
        </w:r>
      </w:hyperlink>
    </w:p>
    <w:p w14:paraId="56BDE8CB" w14:textId="77777777" w:rsidR="00B70FBD" w:rsidRPr="005447EC" w:rsidRDefault="00851F62" w:rsidP="00CD12AB">
      <w:pPr>
        <w:ind w:left="1304"/>
        <w:rPr>
          <w:lang w:val="en-US"/>
        </w:rPr>
      </w:pPr>
      <w:hyperlink r:id="rId60" w:history="1">
        <w:r w:rsidR="00B70FBD" w:rsidRPr="005447EC">
          <w:rPr>
            <w:rStyle w:val="Hyperlink"/>
            <w:lang w:val="en-US"/>
          </w:rPr>
          <w:t>https://www.vesi.fi/</w:t>
        </w:r>
      </w:hyperlink>
    </w:p>
    <w:p w14:paraId="254CD927" w14:textId="77777777" w:rsidR="00F3430E" w:rsidRPr="005447EC" w:rsidRDefault="00F3430E" w:rsidP="00CD12AB">
      <w:pPr>
        <w:ind w:left="1304"/>
        <w:rPr>
          <w:lang w:val="en-US"/>
        </w:rPr>
      </w:pPr>
      <w:r w:rsidRPr="005447EC">
        <w:rPr>
          <w:lang w:val="en-US"/>
        </w:rPr>
        <w:t xml:space="preserve">Metadata info - </w:t>
      </w:r>
      <w:hyperlink r:id="rId61" w:history="1">
        <w:r w:rsidRPr="005447EC">
          <w:rPr>
            <w:rStyle w:val="Hyperlink"/>
            <w:lang w:val="en-US"/>
          </w:rPr>
          <w:t>http://metatieto.ymparisto.fi:8080/geoportal/catalog/main/home.page;jsessionid=72118CFCE4D6047D0BF06A5784766E79</w:t>
        </w:r>
      </w:hyperlink>
    </w:p>
    <w:p w14:paraId="295CEE82" w14:textId="77777777" w:rsidR="00E01C6E" w:rsidRPr="00DB1951" w:rsidRDefault="00E01C6E" w:rsidP="00CD12AB">
      <w:pPr>
        <w:ind w:left="1304"/>
        <w:rPr>
          <w:lang w:val="en-US"/>
        </w:rPr>
      </w:pPr>
      <w:r w:rsidRPr="00E01C6E">
        <w:rPr>
          <w:lang w:val="en-US"/>
        </w:rPr>
        <w:t>How to refer to S</w:t>
      </w:r>
      <w:r>
        <w:rPr>
          <w:lang w:val="en-US"/>
        </w:rPr>
        <w:t xml:space="preserve">YKE data: </w:t>
      </w:r>
      <w:hyperlink r:id="rId62" w:history="1">
        <w:r w:rsidRPr="00E01C6E">
          <w:rPr>
            <w:rStyle w:val="Hyperlink"/>
            <w:lang w:val="en-US"/>
          </w:rPr>
          <w:t>https://www.syke.fi/fi-FI/Avoin_tieto/Nain_viittaat_SYKEn_avoimen_tiedon_palve(37794)</w:t>
        </w:r>
      </w:hyperlink>
    </w:p>
    <w:p w14:paraId="7D7D215E" w14:textId="02379507" w:rsidR="00394581" w:rsidRPr="00E01C6E" w:rsidRDefault="00554C3E" w:rsidP="00CD12AB">
      <w:pPr>
        <w:ind w:left="1304"/>
        <w:rPr>
          <w:lang w:val="en-US"/>
        </w:rPr>
      </w:pPr>
      <w:r w:rsidRPr="00E01C6E">
        <w:rPr>
          <w:lang w:val="en-US"/>
        </w:rPr>
        <w:br/>
      </w:r>
    </w:p>
    <w:tbl>
      <w:tblPr>
        <w:tblStyle w:val="TableGrid"/>
        <w:tblW w:w="0" w:type="auto"/>
        <w:tblInd w:w="1304" w:type="dxa"/>
        <w:tblLayout w:type="fixed"/>
        <w:tblLook w:val="06A0" w:firstRow="1" w:lastRow="0" w:firstColumn="1" w:lastColumn="0" w:noHBand="1" w:noVBand="1"/>
      </w:tblPr>
      <w:tblGrid>
        <w:gridCol w:w="2256"/>
        <w:gridCol w:w="2256"/>
        <w:gridCol w:w="2256"/>
      </w:tblGrid>
      <w:tr w:rsidR="00CD12AB" w14:paraId="2079F665" w14:textId="77777777" w:rsidTr="00CD12AB">
        <w:tc>
          <w:tcPr>
            <w:tcW w:w="2256" w:type="dxa"/>
          </w:tcPr>
          <w:p w14:paraId="1F924F4A" w14:textId="77777777" w:rsidR="00CD12AB" w:rsidRDefault="00CD12AB" w:rsidP="00CD12AB">
            <w:r>
              <w:t>SWMM INPUT</w:t>
            </w:r>
          </w:p>
        </w:tc>
        <w:tc>
          <w:tcPr>
            <w:tcW w:w="2256" w:type="dxa"/>
          </w:tcPr>
          <w:p w14:paraId="4AF87FE8" w14:textId="77777777" w:rsidR="00CD12AB" w:rsidRDefault="00CD12AB" w:rsidP="00CD12AB">
            <w:r>
              <w:t>Obtained by</w:t>
            </w:r>
          </w:p>
        </w:tc>
        <w:tc>
          <w:tcPr>
            <w:tcW w:w="2256" w:type="dxa"/>
          </w:tcPr>
          <w:p w14:paraId="3A4FBFB3" w14:textId="77777777" w:rsidR="00CD12AB" w:rsidRDefault="00CD12AB" w:rsidP="00CD12AB">
            <w:r>
              <w:t>File name</w:t>
            </w:r>
          </w:p>
        </w:tc>
      </w:tr>
      <w:tr w:rsidR="00CD12AB" w14:paraId="2D7FA27C" w14:textId="77777777" w:rsidTr="00CD12AB">
        <w:tc>
          <w:tcPr>
            <w:tcW w:w="2256" w:type="dxa"/>
          </w:tcPr>
          <w:p w14:paraId="01EE354C" w14:textId="77777777" w:rsidR="00CD12AB" w:rsidRDefault="00CD12AB" w:rsidP="00CD12AB">
            <w:r>
              <w:t>Subcatchment area</w:t>
            </w:r>
          </w:p>
        </w:tc>
        <w:tc>
          <w:tcPr>
            <w:tcW w:w="2256" w:type="dxa"/>
          </w:tcPr>
          <w:p w14:paraId="2A7F455B" w14:textId="77777777" w:rsidR="00CD12AB" w:rsidRDefault="00CD12AB" w:rsidP="00CD12AB">
            <w:r>
              <w:t>qgis</w:t>
            </w:r>
          </w:p>
        </w:tc>
        <w:tc>
          <w:tcPr>
            <w:tcW w:w="2256" w:type="dxa"/>
          </w:tcPr>
          <w:p w14:paraId="6F9475FF" w14:textId="77777777" w:rsidR="00CD12AB" w:rsidRDefault="00CD12AB" w:rsidP="00CD12AB"/>
        </w:tc>
      </w:tr>
      <w:tr w:rsidR="00CD12AB" w:rsidRPr="00851F62" w14:paraId="5C79C28A" w14:textId="77777777" w:rsidTr="00CD12AB">
        <w:tc>
          <w:tcPr>
            <w:tcW w:w="2256" w:type="dxa"/>
          </w:tcPr>
          <w:p w14:paraId="148949CA" w14:textId="77777777" w:rsidR="00CD12AB" w:rsidRDefault="00CD12AB" w:rsidP="00CD12AB">
            <w:r>
              <w:t>Length of channel/pipe</w:t>
            </w:r>
          </w:p>
        </w:tc>
        <w:tc>
          <w:tcPr>
            <w:tcW w:w="2256" w:type="dxa"/>
          </w:tcPr>
          <w:p w14:paraId="71E07C95" w14:textId="77777777" w:rsidR="00CD12AB" w:rsidRPr="000E3806" w:rsidRDefault="00CD12AB" w:rsidP="00CD12AB">
            <w:pPr>
              <w:rPr>
                <w:lang w:val="en-US"/>
              </w:rPr>
            </w:pPr>
            <w:proofErr w:type="spellStart"/>
            <w:r w:rsidRPr="000E3806">
              <w:rPr>
                <w:lang w:val="en-US"/>
              </w:rPr>
              <w:t>Qgis</w:t>
            </w:r>
            <w:proofErr w:type="spellEnd"/>
            <w:r w:rsidRPr="000E3806">
              <w:rPr>
                <w:lang w:val="en-US"/>
              </w:rPr>
              <w:t xml:space="preserve">(stream) - </w:t>
            </w:r>
            <w:proofErr w:type="spellStart"/>
            <w:proofErr w:type="gramStart"/>
            <w:r w:rsidRPr="000E3806">
              <w:rPr>
                <w:lang w:val="en-US"/>
              </w:rPr>
              <w:t>F.Storm</w:t>
            </w:r>
            <w:proofErr w:type="spellEnd"/>
            <w:proofErr w:type="gramEnd"/>
            <w:r w:rsidRPr="000E3806">
              <w:rPr>
                <w:lang w:val="en-US"/>
              </w:rPr>
              <w:t>(pipe)</w:t>
            </w:r>
          </w:p>
        </w:tc>
        <w:tc>
          <w:tcPr>
            <w:tcW w:w="2256" w:type="dxa"/>
          </w:tcPr>
          <w:p w14:paraId="4C1854CB" w14:textId="77777777" w:rsidR="00CD12AB" w:rsidRPr="000E3806" w:rsidRDefault="00CD12AB" w:rsidP="00CD12AB">
            <w:pPr>
              <w:rPr>
                <w:lang w:val="en-US"/>
              </w:rPr>
            </w:pPr>
          </w:p>
        </w:tc>
      </w:tr>
      <w:tr w:rsidR="00CD12AB" w:rsidRPr="00851F62" w14:paraId="6E8D2BAA" w14:textId="77777777" w:rsidTr="00CD12AB">
        <w:tc>
          <w:tcPr>
            <w:tcW w:w="2256" w:type="dxa"/>
          </w:tcPr>
          <w:p w14:paraId="46291D52" w14:textId="77777777" w:rsidR="00CD12AB" w:rsidRPr="000E3806" w:rsidRDefault="00CD12AB" w:rsidP="00CD12AB">
            <w:pPr>
              <w:rPr>
                <w:lang w:val="en-US"/>
              </w:rPr>
            </w:pPr>
            <w:r w:rsidRPr="000E3806">
              <w:rPr>
                <w:lang w:val="en-US"/>
              </w:rPr>
              <w:t>Shape and bed slope of channel/pipe</w:t>
            </w:r>
          </w:p>
        </w:tc>
        <w:tc>
          <w:tcPr>
            <w:tcW w:w="2256" w:type="dxa"/>
          </w:tcPr>
          <w:p w14:paraId="3256AFED" w14:textId="77777777" w:rsidR="00CD12AB" w:rsidRPr="000E3806" w:rsidRDefault="00CD12AB" w:rsidP="00CD12AB">
            <w:pPr>
              <w:rPr>
                <w:lang w:val="en-US"/>
              </w:rPr>
            </w:pPr>
            <w:proofErr w:type="spellStart"/>
            <w:r w:rsidRPr="000E3806">
              <w:rPr>
                <w:lang w:val="en-US"/>
              </w:rPr>
              <w:t>Qgis</w:t>
            </w:r>
            <w:proofErr w:type="spellEnd"/>
            <w:r w:rsidRPr="000E3806">
              <w:rPr>
                <w:lang w:val="en-US"/>
              </w:rPr>
              <w:t xml:space="preserve">(stream) - </w:t>
            </w:r>
            <w:proofErr w:type="spellStart"/>
            <w:proofErr w:type="gramStart"/>
            <w:r w:rsidRPr="000E3806">
              <w:rPr>
                <w:lang w:val="en-US"/>
              </w:rPr>
              <w:t>F.Storm</w:t>
            </w:r>
            <w:proofErr w:type="spellEnd"/>
            <w:proofErr w:type="gramEnd"/>
            <w:r w:rsidRPr="000E3806">
              <w:rPr>
                <w:lang w:val="en-US"/>
              </w:rPr>
              <w:t>(pipe)</w:t>
            </w:r>
          </w:p>
          <w:p w14:paraId="42A7E878" w14:textId="77777777" w:rsidR="00CD12AB" w:rsidRPr="000E3806" w:rsidRDefault="00CD12AB" w:rsidP="00CD12AB">
            <w:pPr>
              <w:rPr>
                <w:lang w:val="en-US"/>
              </w:rPr>
            </w:pPr>
          </w:p>
        </w:tc>
        <w:tc>
          <w:tcPr>
            <w:tcW w:w="2256" w:type="dxa"/>
          </w:tcPr>
          <w:p w14:paraId="3E8E2779" w14:textId="77777777" w:rsidR="00CD12AB" w:rsidRPr="000E3806" w:rsidRDefault="00CD12AB" w:rsidP="00CD12AB">
            <w:pPr>
              <w:rPr>
                <w:lang w:val="en-US"/>
              </w:rPr>
            </w:pPr>
          </w:p>
        </w:tc>
      </w:tr>
      <w:tr w:rsidR="00CD12AB" w14:paraId="28CA281F" w14:textId="77777777" w:rsidTr="00CD12AB">
        <w:tc>
          <w:tcPr>
            <w:tcW w:w="2256" w:type="dxa"/>
          </w:tcPr>
          <w:p w14:paraId="38D10960" w14:textId="77777777" w:rsidR="00CD12AB" w:rsidRDefault="00CD12AB" w:rsidP="00CD12AB">
            <w:r>
              <w:lastRenderedPageBreak/>
              <w:t>Characteristic dimension of conduit</w:t>
            </w:r>
          </w:p>
        </w:tc>
        <w:tc>
          <w:tcPr>
            <w:tcW w:w="2256" w:type="dxa"/>
          </w:tcPr>
          <w:p w14:paraId="46618203" w14:textId="77777777" w:rsidR="00CD12AB" w:rsidRDefault="00CD12AB" w:rsidP="00CD12AB">
            <w:r>
              <w:t>F.Storm</w:t>
            </w:r>
          </w:p>
        </w:tc>
        <w:tc>
          <w:tcPr>
            <w:tcW w:w="2256" w:type="dxa"/>
          </w:tcPr>
          <w:p w14:paraId="25C59AA3" w14:textId="77777777" w:rsidR="00CD12AB" w:rsidRDefault="00CD12AB" w:rsidP="00CD12AB"/>
        </w:tc>
      </w:tr>
      <w:tr w:rsidR="00CD12AB" w14:paraId="6926439A" w14:textId="77777777" w:rsidTr="00CD12AB">
        <w:tc>
          <w:tcPr>
            <w:tcW w:w="2256" w:type="dxa"/>
          </w:tcPr>
          <w:p w14:paraId="6E71FCFC" w14:textId="77777777" w:rsidR="00CD12AB" w:rsidRDefault="00CD12AB" w:rsidP="00CD12AB">
            <w:r>
              <w:t>Manhole type</w:t>
            </w:r>
          </w:p>
        </w:tc>
        <w:tc>
          <w:tcPr>
            <w:tcW w:w="2256" w:type="dxa"/>
          </w:tcPr>
          <w:p w14:paraId="26033394" w14:textId="77777777" w:rsidR="00CD12AB" w:rsidRDefault="00CD12AB" w:rsidP="00CD12AB">
            <w:r>
              <w:t>F.Storm</w:t>
            </w:r>
          </w:p>
        </w:tc>
        <w:tc>
          <w:tcPr>
            <w:tcW w:w="2256" w:type="dxa"/>
          </w:tcPr>
          <w:p w14:paraId="63DE7B1F" w14:textId="77777777" w:rsidR="00CD12AB" w:rsidRDefault="00CD12AB" w:rsidP="00CD12AB"/>
        </w:tc>
      </w:tr>
      <w:tr w:rsidR="00CD12AB" w:rsidRPr="00851F62" w14:paraId="59E0BD39" w14:textId="77777777" w:rsidTr="00CD12AB">
        <w:tc>
          <w:tcPr>
            <w:tcW w:w="2256" w:type="dxa"/>
          </w:tcPr>
          <w:p w14:paraId="7BFC67FF" w14:textId="77777777" w:rsidR="00CD12AB" w:rsidRDefault="00CD12AB" w:rsidP="00CD12AB">
            <w:r>
              <w:t>Catchment Soil type</w:t>
            </w:r>
          </w:p>
        </w:tc>
        <w:tc>
          <w:tcPr>
            <w:tcW w:w="2256" w:type="dxa"/>
          </w:tcPr>
          <w:p w14:paraId="1D2EA7E9" w14:textId="77777777" w:rsidR="00CD12AB" w:rsidRDefault="00CD12AB" w:rsidP="00CD12AB">
            <w:pPr>
              <w:rPr>
                <w:lang w:val="en-US"/>
              </w:rPr>
            </w:pPr>
            <w:r w:rsidRPr="000F3303">
              <w:rPr>
                <w:lang w:val="en-US"/>
              </w:rPr>
              <w:t xml:space="preserve">Geological </w:t>
            </w:r>
            <w:proofErr w:type="spellStart"/>
            <w:r w:rsidRPr="000F3303">
              <w:rPr>
                <w:lang w:val="en-US"/>
              </w:rPr>
              <w:t>Survay</w:t>
            </w:r>
            <w:proofErr w:type="spellEnd"/>
            <w:r w:rsidRPr="000F3303">
              <w:rPr>
                <w:lang w:val="en-US"/>
              </w:rPr>
              <w:t xml:space="preserve"> of Finland - </w:t>
            </w:r>
            <w:r>
              <w:rPr>
                <w:rFonts w:ascii="Helvetica" w:hAnsi="Helvetica" w:cs="Helvetica"/>
                <w:noProof/>
                <w:color w:val="3D3D3D"/>
                <w:sz w:val="17"/>
                <w:szCs w:val="17"/>
              </w:rPr>
              <w:drawing>
                <wp:inline distT="0" distB="0" distL="0" distR="0" wp14:anchorId="10FF4A29" wp14:editId="2CCCBAF9">
                  <wp:extent cx="447675" cy="638175"/>
                  <wp:effectExtent l="0" t="0" r="9525" b="9525"/>
                  <wp:docPr id="2" name="Picture 2" descr="GTK">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escr="GTK">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675" cy="638175"/>
                          </a:xfrm>
                          <a:prstGeom prst="rect">
                            <a:avLst/>
                          </a:prstGeom>
                          <a:noFill/>
                          <a:ln>
                            <a:noFill/>
                          </a:ln>
                        </pic:spPr>
                      </pic:pic>
                    </a:graphicData>
                  </a:graphic>
                </wp:inline>
              </w:drawing>
            </w:r>
            <w:r>
              <w:rPr>
                <w:noProof/>
              </w:rPr>
              <w:drawing>
                <wp:inline distT="0" distB="0" distL="0" distR="0" wp14:anchorId="452D9F26" wp14:editId="023F5398">
                  <wp:extent cx="1295400" cy="114300"/>
                  <wp:effectExtent l="0" t="0" r="0" b="0"/>
                  <wp:docPr id="1" name="Picture 1" descr="Geologian Tutkimuskesk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Logo" descr="Geologian Tutkimuskesk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95400" cy="114300"/>
                          </a:xfrm>
                          <a:prstGeom prst="rect">
                            <a:avLst/>
                          </a:prstGeom>
                          <a:noFill/>
                          <a:ln>
                            <a:noFill/>
                          </a:ln>
                        </pic:spPr>
                      </pic:pic>
                    </a:graphicData>
                  </a:graphic>
                </wp:inline>
              </w:drawing>
            </w:r>
            <w:r w:rsidRPr="000F3303">
              <w:rPr>
                <w:lang w:val="en-US"/>
              </w:rPr>
              <w:br/>
            </w:r>
            <w:r w:rsidRPr="000F3303">
              <w:rPr>
                <w:lang w:val="en-US"/>
              </w:rPr>
              <w:br/>
            </w:r>
            <w:hyperlink r:id="rId66" w:history="1">
              <w:r w:rsidRPr="00905BD0">
                <w:rPr>
                  <w:rStyle w:val="Hyperlink"/>
                  <w:lang w:val="en-US"/>
                </w:rPr>
                <w:t>https://hakku.gtk.fi/en/locations/search</w:t>
              </w:r>
            </w:hyperlink>
          </w:p>
          <w:p w14:paraId="21EC5C4E" w14:textId="77777777" w:rsidR="00CD12AB" w:rsidRPr="000F3303" w:rsidRDefault="00CD12AB" w:rsidP="00CD12AB">
            <w:pPr>
              <w:rPr>
                <w:lang w:val="en-US"/>
              </w:rPr>
            </w:pPr>
          </w:p>
        </w:tc>
        <w:tc>
          <w:tcPr>
            <w:tcW w:w="2256" w:type="dxa"/>
          </w:tcPr>
          <w:p w14:paraId="039DDAD5" w14:textId="77777777" w:rsidR="00CD12AB" w:rsidRPr="004E680B" w:rsidRDefault="00CD12AB" w:rsidP="00CD12AB">
            <w:pPr>
              <w:rPr>
                <w:lang w:val="en-US"/>
              </w:rPr>
            </w:pPr>
            <w:r>
              <w:rPr>
                <w:lang w:val="en-US"/>
              </w:rPr>
              <w:t xml:space="preserve">Geology </w:t>
            </w:r>
            <w:r w:rsidRPr="004E680B">
              <w:rPr>
                <w:lang w:val="en-US"/>
              </w:rPr>
              <w:t>&gt; Superficial Deposits of Finland 20K or 50K</w:t>
            </w:r>
          </w:p>
        </w:tc>
      </w:tr>
      <w:tr w:rsidR="00CD12AB" w:rsidRPr="00851F62" w14:paraId="230FAA44" w14:textId="77777777" w:rsidTr="00CD12AB">
        <w:tc>
          <w:tcPr>
            <w:tcW w:w="2256" w:type="dxa"/>
          </w:tcPr>
          <w:p w14:paraId="1DC8151E" w14:textId="77777777" w:rsidR="00CD12AB" w:rsidRDefault="00CD12AB" w:rsidP="00CD12AB">
            <w:r>
              <w:t>Catchment land-use type</w:t>
            </w:r>
          </w:p>
        </w:tc>
        <w:tc>
          <w:tcPr>
            <w:tcW w:w="2256" w:type="dxa"/>
          </w:tcPr>
          <w:p w14:paraId="1FDED879" w14:textId="77777777" w:rsidR="00CD12AB" w:rsidRPr="000E3806" w:rsidRDefault="00CD12AB" w:rsidP="00CD12AB">
            <w:pPr>
              <w:rPr>
                <w:rFonts w:ascii="Calibri" w:eastAsia="Calibri" w:hAnsi="Calibri" w:cs="Calibri"/>
                <w:lang w:val="en-US"/>
              </w:rPr>
            </w:pPr>
            <w:r w:rsidRPr="000E3806">
              <w:rPr>
                <w:rFonts w:ascii="Calibri" w:eastAsia="Calibri" w:hAnsi="Calibri" w:cs="Calibri"/>
                <w:lang w:val="en-US"/>
              </w:rPr>
              <w:t>Urban Atlas map 2012 -</w:t>
            </w:r>
          </w:p>
          <w:p w14:paraId="432352C1" w14:textId="77777777" w:rsidR="00CD12AB" w:rsidRPr="000E3806" w:rsidRDefault="00851F62" w:rsidP="00CD12AB">
            <w:pPr>
              <w:rPr>
                <w:rFonts w:ascii="Calibri" w:eastAsia="Calibri" w:hAnsi="Calibri" w:cs="Calibri"/>
                <w:lang w:val="en-US"/>
              </w:rPr>
            </w:pPr>
            <w:hyperlink r:id="rId67">
              <w:r w:rsidR="00CD12AB" w:rsidRPr="000E3806">
                <w:rPr>
                  <w:rStyle w:val="Hyperlink"/>
                  <w:rFonts w:ascii="Calibri" w:eastAsia="Calibri" w:hAnsi="Calibri" w:cs="Calibri"/>
                  <w:lang w:val="en-US"/>
                </w:rPr>
                <w:t>https://land.copernicus.eu/local/urban-atlas/urban-atlas-2012?tab=mapview</w:t>
              </w:r>
              <w:r w:rsidR="00CD12AB" w:rsidRPr="000E3806">
                <w:rPr>
                  <w:lang w:val="en-US"/>
                </w:rPr>
                <w:br/>
              </w:r>
            </w:hyperlink>
          </w:p>
        </w:tc>
        <w:tc>
          <w:tcPr>
            <w:tcW w:w="2256" w:type="dxa"/>
          </w:tcPr>
          <w:p w14:paraId="3D2A83D0" w14:textId="77777777" w:rsidR="00CD12AB" w:rsidRPr="000E3806" w:rsidRDefault="00CD12AB" w:rsidP="00CD12AB">
            <w:pPr>
              <w:rPr>
                <w:lang w:val="en-US"/>
              </w:rPr>
            </w:pPr>
          </w:p>
        </w:tc>
      </w:tr>
      <w:tr w:rsidR="00CD12AB" w:rsidRPr="00851F62" w14:paraId="3A9C130D" w14:textId="77777777" w:rsidTr="00CD12AB">
        <w:tc>
          <w:tcPr>
            <w:tcW w:w="2256" w:type="dxa"/>
          </w:tcPr>
          <w:p w14:paraId="2B03B52B" w14:textId="1C3E8B55" w:rsidR="00CD12AB" w:rsidRPr="000E3806" w:rsidRDefault="00CD12AB" w:rsidP="00CD12AB">
            <w:pPr>
              <w:rPr>
                <w:lang w:val="en-US"/>
              </w:rPr>
            </w:pPr>
            <w:r w:rsidRPr="000E3806">
              <w:rPr>
                <w:lang w:val="en-US"/>
              </w:rPr>
              <w:t xml:space="preserve">Rainfall depth within last record period </w:t>
            </w:r>
          </w:p>
        </w:tc>
        <w:tc>
          <w:tcPr>
            <w:tcW w:w="2256" w:type="dxa"/>
          </w:tcPr>
          <w:p w14:paraId="4849EA84" w14:textId="77777777" w:rsidR="00CD12AB" w:rsidRPr="000E3806" w:rsidRDefault="00CD12AB" w:rsidP="00CD12AB">
            <w:pPr>
              <w:rPr>
                <w:lang w:val="en-US"/>
              </w:rPr>
            </w:pPr>
          </w:p>
        </w:tc>
        <w:tc>
          <w:tcPr>
            <w:tcW w:w="2256" w:type="dxa"/>
          </w:tcPr>
          <w:p w14:paraId="56B6B71F" w14:textId="77777777" w:rsidR="00CD12AB" w:rsidRPr="000E3806" w:rsidRDefault="00CD12AB" w:rsidP="00CD12AB">
            <w:pPr>
              <w:rPr>
                <w:lang w:val="en-US"/>
              </w:rPr>
            </w:pPr>
          </w:p>
        </w:tc>
      </w:tr>
      <w:tr w:rsidR="00CD12AB" w14:paraId="1AC419CD" w14:textId="77777777" w:rsidTr="00CD12AB">
        <w:trPr>
          <w:trHeight w:val="419"/>
        </w:trPr>
        <w:tc>
          <w:tcPr>
            <w:tcW w:w="2256" w:type="dxa"/>
          </w:tcPr>
          <w:p w14:paraId="1093BE0E" w14:textId="77777777" w:rsidR="00CD12AB" w:rsidRDefault="00CD12AB" w:rsidP="00CD12AB">
            <w:r>
              <w:t>Impervious area factor</w:t>
            </w:r>
          </w:p>
        </w:tc>
        <w:tc>
          <w:tcPr>
            <w:tcW w:w="2256" w:type="dxa"/>
          </w:tcPr>
          <w:p w14:paraId="0EEEDAE2" w14:textId="77777777" w:rsidR="00CD12AB" w:rsidRDefault="00CD12AB" w:rsidP="00CD12AB">
            <w:pPr>
              <w:rPr>
                <w:rFonts w:ascii="Calibri" w:eastAsia="Calibri" w:hAnsi="Calibri" w:cs="Calibri"/>
              </w:rPr>
            </w:pPr>
          </w:p>
        </w:tc>
        <w:tc>
          <w:tcPr>
            <w:tcW w:w="2256" w:type="dxa"/>
          </w:tcPr>
          <w:p w14:paraId="7C4FC1A0" w14:textId="77777777" w:rsidR="00CD12AB" w:rsidRDefault="00CD12AB" w:rsidP="00CD12AB"/>
        </w:tc>
      </w:tr>
      <w:tr w:rsidR="00CD12AB" w:rsidRPr="00851F62" w14:paraId="06DAB178" w14:textId="77777777" w:rsidTr="00CD12AB">
        <w:tc>
          <w:tcPr>
            <w:tcW w:w="2256" w:type="dxa"/>
          </w:tcPr>
          <w:p w14:paraId="701E9EEB" w14:textId="77777777" w:rsidR="00CD12AB" w:rsidRPr="000E3806" w:rsidRDefault="00CD12AB" w:rsidP="00CD12AB">
            <w:pPr>
              <w:rPr>
                <w:lang w:val="en-US"/>
              </w:rPr>
            </w:pPr>
            <w:r w:rsidRPr="000E3806">
              <w:rPr>
                <w:lang w:val="en-US"/>
              </w:rPr>
              <w:t>Percentage of imperviousness by subcatchment</w:t>
            </w:r>
          </w:p>
        </w:tc>
        <w:tc>
          <w:tcPr>
            <w:tcW w:w="2256" w:type="dxa"/>
          </w:tcPr>
          <w:p w14:paraId="61C38838" w14:textId="77777777" w:rsidR="00CD12AB" w:rsidRPr="000E3806" w:rsidRDefault="00CD12AB" w:rsidP="00CD12AB">
            <w:pPr>
              <w:rPr>
                <w:rFonts w:ascii="Calibri" w:eastAsia="Calibri" w:hAnsi="Calibri" w:cs="Calibri"/>
                <w:lang w:val="en-US"/>
              </w:rPr>
            </w:pPr>
            <w:r w:rsidRPr="000E3806">
              <w:rPr>
                <w:rFonts w:ascii="Calibri" w:eastAsia="Calibri" w:hAnsi="Calibri" w:cs="Calibri"/>
                <w:lang w:val="en-US"/>
              </w:rPr>
              <w:t>-</w:t>
            </w:r>
            <w:hyperlink r:id="rId68"/>
            <w:r w:rsidRPr="000E3806">
              <w:rPr>
                <w:rFonts w:ascii="Calibri" w:eastAsia="Calibri" w:hAnsi="Calibri" w:cs="Calibri"/>
                <w:lang w:val="en-US"/>
              </w:rPr>
              <w:t>https://land.copernicus.eu/pan-european/high-resolution-layers/imperviousness/status-maps/2015</w:t>
            </w:r>
          </w:p>
          <w:p w14:paraId="254DA715" w14:textId="77777777" w:rsidR="00CD12AB" w:rsidRPr="000E3806" w:rsidRDefault="00CD12AB" w:rsidP="00CD12AB">
            <w:pPr>
              <w:rPr>
                <w:rFonts w:ascii="Calibri" w:eastAsia="Calibri" w:hAnsi="Calibri" w:cs="Calibri"/>
                <w:lang w:val="en-US"/>
              </w:rPr>
            </w:pPr>
            <w:r w:rsidRPr="000E3806">
              <w:rPr>
                <w:lang w:val="en-US"/>
              </w:rPr>
              <w:br/>
            </w:r>
            <w:r w:rsidRPr="000E3806">
              <w:rPr>
                <w:rFonts w:ascii="Calibri" w:eastAsia="Calibri" w:hAnsi="Calibri" w:cs="Calibri"/>
                <w:lang w:val="en-US"/>
              </w:rPr>
              <w:t xml:space="preserve">Combine Urban atlas map data and catchment </w:t>
            </w:r>
            <w:proofErr w:type="spellStart"/>
            <w:r w:rsidRPr="000E3806">
              <w:rPr>
                <w:rFonts w:ascii="Calibri" w:eastAsia="Calibri" w:hAnsi="Calibri" w:cs="Calibri"/>
                <w:lang w:val="en-US"/>
              </w:rPr>
              <w:t>delination</w:t>
            </w:r>
            <w:proofErr w:type="spellEnd"/>
            <w:r w:rsidRPr="000E3806">
              <w:rPr>
                <w:rFonts w:ascii="Calibri" w:eastAsia="Calibri" w:hAnsi="Calibri" w:cs="Calibri"/>
                <w:lang w:val="en-US"/>
              </w:rPr>
              <w:t xml:space="preserve"> in GIS</w:t>
            </w:r>
          </w:p>
        </w:tc>
        <w:tc>
          <w:tcPr>
            <w:tcW w:w="2256" w:type="dxa"/>
          </w:tcPr>
          <w:p w14:paraId="2F0FA932" w14:textId="77777777" w:rsidR="00CD12AB" w:rsidRPr="000E3806" w:rsidRDefault="00CD12AB" w:rsidP="00CD12AB">
            <w:pPr>
              <w:rPr>
                <w:lang w:val="en-US"/>
              </w:rPr>
            </w:pPr>
            <w:r w:rsidRPr="00857CFD">
              <w:rPr>
                <w:lang w:val="en-US"/>
              </w:rPr>
              <w:t>Grundfos - WWNC\B Input data\Pre-processing\QGIS\Imperviousness percentage</w:t>
            </w:r>
          </w:p>
        </w:tc>
      </w:tr>
      <w:tr w:rsidR="00CD12AB" w14:paraId="76D274B0" w14:textId="77777777" w:rsidTr="00CD12AB">
        <w:tc>
          <w:tcPr>
            <w:tcW w:w="2256" w:type="dxa"/>
          </w:tcPr>
          <w:p w14:paraId="0ED6F4F4" w14:textId="77777777" w:rsidR="00CD12AB" w:rsidRPr="000E3806" w:rsidRDefault="00CD12AB" w:rsidP="00CD12AB">
            <w:pPr>
              <w:rPr>
                <w:lang w:val="en-US"/>
              </w:rPr>
            </w:pPr>
            <w:r w:rsidRPr="000E3806">
              <w:rPr>
                <w:lang w:val="en-US"/>
              </w:rPr>
              <w:t xml:space="preserve">Subcatchment </w:t>
            </w:r>
            <w:proofErr w:type="spellStart"/>
            <w:r w:rsidRPr="000E3806">
              <w:rPr>
                <w:lang w:val="en-US"/>
              </w:rPr>
              <w:t>lengh</w:t>
            </w:r>
            <w:proofErr w:type="spellEnd"/>
            <w:r w:rsidRPr="000E3806">
              <w:rPr>
                <w:lang w:val="en-US"/>
              </w:rPr>
              <w:t>/width ratio (choose one formula)</w:t>
            </w:r>
          </w:p>
        </w:tc>
        <w:tc>
          <w:tcPr>
            <w:tcW w:w="2256" w:type="dxa"/>
          </w:tcPr>
          <w:p w14:paraId="677FFC7F" w14:textId="77777777" w:rsidR="00CD12AB" w:rsidRDefault="00CD12AB" w:rsidP="00CD12AB">
            <w:pPr>
              <w:rPr>
                <w:rFonts w:ascii="Calibri" w:eastAsia="Calibri" w:hAnsi="Calibri" w:cs="Calibri"/>
              </w:rPr>
            </w:pPr>
            <w:r w:rsidRPr="55985DE6">
              <w:rPr>
                <w:rFonts w:ascii="Calibri" w:eastAsia="Calibri" w:hAnsi="Calibri" w:cs="Calibri"/>
              </w:rPr>
              <w:t>Qgis</w:t>
            </w:r>
          </w:p>
        </w:tc>
        <w:tc>
          <w:tcPr>
            <w:tcW w:w="2256" w:type="dxa"/>
          </w:tcPr>
          <w:p w14:paraId="34067565" w14:textId="77777777" w:rsidR="00CD12AB" w:rsidRDefault="00CD12AB" w:rsidP="00CD12AB"/>
        </w:tc>
      </w:tr>
      <w:tr w:rsidR="00CD12AB" w14:paraId="798B542E" w14:textId="77777777" w:rsidTr="00CD12AB">
        <w:tc>
          <w:tcPr>
            <w:tcW w:w="2256" w:type="dxa"/>
          </w:tcPr>
          <w:p w14:paraId="02D36B58" w14:textId="77777777" w:rsidR="00CD12AB" w:rsidRDefault="00CD12AB" w:rsidP="00CD12AB">
            <w:r>
              <w:t xml:space="preserve">Subcatchment slope </w:t>
            </w:r>
          </w:p>
        </w:tc>
        <w:tc>
          <w:tcPr>
            <w:tcW w:w="2256" w:type="dxa"/>
          </w:tcPr>
          <w:p w14:paraId="03C9B590" w14:textId="77777777" w:rsidR="00CD12AB" w:rsidRDefault="00CD12AB" w:rsidP="00CD12AB">
            <w:pPr>
              <w:rPr>
                <w:rFonts w:ascii="Calibri" w:eastAsia="Calibri" w:hAnsi="Calibri" w:cs="Calibri"/>
              </w:rPr>
            </w:pPr>
            <w:r w:rsidRPr="55985DE6">
              <w:rPr>
                <w:rFonts w:ascii="Calibri" w:eastAsia="Calibri" w:hAnsi="Calibri" w:cs="Calibri"/>
              </w:rPr>
              <w:t>qgis</w:t>
            </w:r>
          </w:p>
        </w:tc>
        <w:tc>
          <w:tcPr>
            <w:tcW w:w="2256" w:type="dxa"/>
          </w:tcPr>
          <w:p w14:paraId="6C46F754" w14:textId="77777777" w:rsidR="00CD12AB" w:rsidRDefault="00CD12AB" w:rsidP="00CD12AB"/>
        </w:tc>
      </w:tr>
      <w:tr w:rsidR="00CD12AB" w14:paraId="39800244" w14:textId="77777777" w:rsidTr="00CD12AB">
        <w:tc>
          <w:tcPr>
            <w:tcW w:w="2256" w:type="dxa"/>
          </w:tcPr>
          <w:p w14:paraId="71295162" w14:textId="77777777" w:rsidR="00CD12AB" w:rsidRDefault="00CD12AB" w:rsidP="00CD12AB">
            <w:r>
              <w:t>Maximum and minimum infiltration</w:t>
            </w:r>
          </w:p>
        </w:tc>
        <w:tc>
          <w:tcPr>
            <w:tcW w:w="2256" w:type="dxa"/>
          </w:tcPr>
          <w:p w14:paraId="5924135D" w14:textId="77777777" w:rsidR="00CD12AB" w:rsidRDefault="00CD12AB" w:rsidP="00CD12AB">
            <w:pPr>
              <w:rPr>
                <w:rFonts w:ascii="Calibri" w:eastAsia="Calibri" w:hAnsi="Calibri" w:cs="Calibri"/>
              </w:rPr>
            </w:pPr>
          </w:p>
        </w:tc>
        <w:tc>
          <w:tcPr>
            <w:tcW w:w="2256" w:type="dxa"/>
          </w:tcPr>
          <w:p w14:paraId="5807ACE0" w14:textId="77777777" w:rsidR="00CD12AB" w:rsidRDefault="00CD12AB" w:rsidP="00CD12AB"/>
        </w:tc>
      </w:tr>
      <w:tr w:rsidR="00CD12AB" w:rsidRPr="00851F62" w14:paraId="0AFCA7A1" w14:textId="77777777" w:rsidTr="00CD12AB">
        <w:tc>
          <w:tcPr>
            <w:tcW w:w="2256" w:type="dxa"/>
          </w:tcPr>
          <w:p w14:paraId="7EE3ABF6" w14:textId="77777777" w:rsidR="00CD12AB" w:rsidRPr="000E3806" w:rsidRDefault="00CD12AB" w:rsidP="00CD12AB">
            <w:pPr>
              <w:rPr>
                <w:lang w:val="en-US"/>
              </w:rPr>
            </w:pPr>
            <w:r w:rsidRPr="000E3806">
              <w:rPr>
                <w:lang w:val="en-US"/>
              </w:rPr>
              <w:t>Decay rate of infiltration curve</w:t>
            </w:r>
          </w:p>
        </w:tc>
        <w:tc>
          <w:tcPr>
            <w:tcW w:w="2256" w:type="dxa"/>
          </w:tcPr>
          <w:p w14:paraId="7F490495" w14:textId="77777777" w:rsidR="00CD12AB" w:rsidRPr="000E3806" w:rsidRDefault="00CD12AB" w:rsidP="00CD12AB">
            <w:pPr>
              <w:rPr>
                <w:rFonts w:ascii="Calibri" w:eastAsia="Calibri" w:hAnsi="Calibri" w:cs="Calibri"/>
                <w:lang w:val="en-US"/>
              </w:rPr>
            </w:pPr>
          </w:p>
        </w:tc>
        <w:tc>
          <w:tcPr>
            <w:tcW w:w="2256" w:type="dxa"/>
          </w:tcPr>
          <w:p w14:paraId="2F41D106" w14:textId="77777777" w:rsidR="00CD12AB" w:rsidRPr="000E3806" w:rsidRDefault="00CD12AB" w:rsidP="00CD12AB">
            <w:pPr>
              <w:rPr>
                <w:lang w:val="en-US"/>
              </w:rPr>
            </w:pPr>
          </w:p>
        </w:tc>
      </w:tr>
      <w:tr w:rsidR="00CD12AB" w:rsidRPr="00851F62" w14:paraId="001E0037" w14:textId="77777777" w:rsidTr="00CD12AB">
        <w:tc>
          <w:tcPr>
            <w:tcW w:w="2256" w:type="dxa"/>
          </w:tcPr>
          <w:p w14:paraId="19B773CD" w14:textId="77777777" w:rsidR="00CD12AB" w:rsidRPr="000E3806" w:rsidRDefault="00CD12AB" w:rsidP="00CD12AB">
            <w:pPr>
              <w:rPr>
                <w:lang w:val="en-US"/>
              </w:rPr>
            </w:pPr>
            <w:proofErr w:type="spellStart"/>
            <w:r w:rsidRPr="000E3806">
              <w:rPr>
                <w:lang w:val="en-US"/>
              </w:rPr>
              <w:t>Mannings</w:t>
            </w:r>
            <w:proofErr w:type="spellEnd"/>
            <w:r w:rsidRPr="000E3806">
              <w:rPr>
                <w:lang w:val="en-US"/>
              </w:rPr>
              <w:t xml:space="preserve"> (for impervious, pervious area and natural channels)</w:t>
            </w:r>
            <w:r w:rsidRPr="000E3806">
              <w:rPr>
                <w:lang w:val="en-US"/>
              </w:rPr>
              <w:br/>
            </w:r>
          </w:p>
        </w:tc>
        <w:tc>
          <w:tcPr>
            <w:tcW w:w="2256" w:type="dxa"/>
          </w:tcPr>
          <w:p w14:paraId="2DE24EAC" w14:textId="77777777" w:rsidR="00CD12AB" w:rsidRPr="000E3806" w:rsidRDefault="00CD12AB" w:rsidP="00CD12AB">
            <w:pPr>
              <w:rPr>
                <w:rFonts w:ascii="Calibri" w:eastAsia="Calibri" w:hAnsi="Calibri" w:cs="Calibri"/>
                <w:lang w:val="en-US"/>
              </w:rPr>
            </w:pPr>
          </w:p>
        </w:tc>
        <w:tc>
          <w:tcPr>
            <w:tcW w:w="2256" w:type="dxa"/>
          </w:tcPr>
          <w:p w14:paraId="5DF0F619" w14:textId="77777777" w:rsidR="00CD12AB" w:rsidRPr="000E3806" w:rsidRDefault="00CD12AB" w:rsidP="00CD12AB">
            <w:pPr>
              <w:rPr>
                <w:lang w:val="en-US"/>
              </w:rPr>
            </w:pPr>
          </w:p>
        </w:tc>
      </w:tr>
      <w:tr w:rsidR="00CD12AB" w14:paraId="72B35A58" w14:textId="77777777" w:rsidTr="00CD12AB">
        <w:tc>
          <w:tcPr>
            <w:tcW w:w="2256" w:type="dxa"/>
          </w:tcPr>
          <w:p w14:paraId="19FAFD5F" w14:textId="77777777" w:rsidR="00CD12AB" w:rsidRDefault="00CD12AB" w:rsidP="00CD12AB">
            <w:r>
              <w:lastRenderedPageBreak/>
              <w:t>DStore (impervious and pervious)</w:t>
            </w:r>
            <w:r>
              <w:br/>
            </w:r>
          </w:p>
        </w:tc>
        <w:tc>
          <w:tcPr>
            <w:tcW w:w="2256" w:type="dxa"/>
          </w:tcPr>
          <w:p w14:paraId="4CD6F29D" w14:textId="77777777" w:rsidR="00CD12AB" w:rsidRDefault="00CD12AB" w:rsidP="00CD12AB">
            <w:pPr>
              <w:rPr>
                <w:rFonts w:ascii="Calibri" w:eastAsia="Calibri" w:hAnsi="Calibri" w:cs="Calibri"/>
              </w:rPr>
            </w:pPr>
          </w:p>
        </w:tc>
        <w:tc>
          <w:tcPr>
            <w:tcW w:w="2256" w:type="dxa"/>
          </w:tcPr>
          <w:p w14:paraId="6D2655B8" w14:textId="77777777" w:rsidR="00CD12AB" w:rsidRDefault="00CD12AB" w:rsidP="00CD12AB"/>
        </w:tc>
      </w:tr>
    </w:tbl>
    <w:p w14:paraId="0A82BB21" w14:textId="699DBFF5" w:rsidR="00CD12AB" w:rsidRDefault="00CD12AB" w:rsidP="00CD12AB">
      <w:pPr>
        <w:rPr>
          <w:lang w:val="en-US"/>
        </w:rPr>
      </w:pPr>
    </w:p>
    <w:p w14:paraId="40E26BC8" w14:textId="77777777" w:rsidR="000B5562" w:rsidRDefault="000B5562" w:rsidP="00885B1E">
      <w:pPr>
        <w:rPr>
          <w:lang w:val="en-US"/>
        </w:rPr>
      </w:pPr>
    </w:p>
    <w:p w14:paraId="64402875" w14:textId="1809893B" w:rsidR="00890AF8" w:rsidRDefault="00C307D7" w:rsidP="00885B1E">
      <w:pPr>
        <w:rPr>
          <w:lang w:val="en-US"/>
        </w:rPr>
      </w:pPr>
      <w:r>
        <w:rPr>
          <w:lang w:val="en-US"/>
        </w:rPr>
        <w:t>Forecast</w:t>
      </w:r>
    </w:p>
    <w:p w14:paraId="68FAC590" w14:textId="210828B1" w:rsidR="00890AF8" w:rsidRDefault="00890AF8" w:rsidP="00885B1E">
      <w:pPr>
        <w:rPr>
          <w:lang w:val="en-US"/>
        </w:rPr>
      </w:pPr>
      <w:r>
        <w:rPr>
          <w:lang w:val="en-US"/>
        </w:rPr>
        <w:t xml:space="preserve">About forecast models </w:t>
      </w:r>
      <w:hyperlink r:id="rId69" w:history="1">
        <w:r w:rsidRPr="00890AF8">
          <w:rPr>
            <w:color w:val="0000FF"/>
            <w:u w:val="single"/>
            <w:lang w:val="en-US"/>
          </w:rPr>
          <w:t>https://en.ilmatieteenlaitos.fi/weather-forecast-models</w:t>
        </w:r>
      </w:hyperlink>
    </w:p>
    <w:p w14:paraId="7674E01E" w14:textId="0C5D0E50" w:rsidR="000E3C70" w:rsidRPr="00BF27A7" w:rsidRDefault="00885B1E" w:rsidP="00885B1E">
      <w:r>
        <w:rPr>
          <w:lang w:val="en-US"/>
        </w:rPr>
        <w:t xml:space="preserve">There are two models used for forecast. HARMONIE and </w:t>
      </w:r>
      <w:r w:rsidR="00FB6FEC">
        <w:rPr>
          <w:lang w:val="en-US"/>
        </w:rPr>
        <w:t xml:space="preserve">RCR </w:t>
      </w:r>
      <w:r>
        <w:rPr>
          <w:lang w:val="en-US"/>
        </w:rPr>
        <w:t xml:space="preserve">HIRLAM. </w:t>
      </w:r>
      <w:r w:rsidR="00AB4E85">
        <w:rPr>
          <w:lang w:val="en-US"/>
        </w:rPr>
        <w:t xml:space="preserve">Data is available as grids (raster) </w:t>
      </w:r>
      <w:r w:rsidR="00804A85">
        <w:rPr>
          <w:lang w:val="en-US"/>
        </w:rPr>
        <w:t>and</w:t>
      </w:r>
      <w:r w:rsidR="00A8728E">
        <w:rPr>
          <w:lang w:val="en-US"/>
        </w:rPr>
        <w:t xml:space="preserve"> as Time Series. </w:t>
      </w:r>
      <w:hyperlink r:id="rId70" w:history="1">
        <w:r w:rsidR="00BF27A7" w:rsidRPr="00BF27A7">
          <w:rPr>
            <w:rStyle w:val="Hyperlink"/>
          </w:rPr>
          <w:t>https://ilmatieteenlaitos.fi/avoin-data-saaennustedata-hirlam</w:t>
        </w:r>
      </w:hyperlink>
    </w:p>
    <w:p w14:paraId="3BE81DEF" w14:textId="5F28B335" w:rsidR="00BF27A7" w:rsidRPr="00BF27A7" w:rsidRDefault="00BF27A7" w:rsidP="00885B1E"/>
    <w:p w14:paraId="40AD94AF" w14:textId="57997884" w:rsidR="00885B1E" w:rsidRPr="00BF27A7" w:rsidRDefault="00FB6FEC" w:rsidP="00CD12AB">
      <w:r w:rsidRPr="00BF27A7">
        <w:t xml:space="preserve">RCR </w:t>
      </w:r>
      <w:r w:rsidR="000871AA" w:rsidRPr="00BF27A7">
        <w:t xml:space="preserve">HIRLAM </w:t>
      </w:r>
      <w:r w:rsidRPr="00BF27A7">
        <w:t xml:space="preserve">- </w:t>
      </w:r>
      <w:hyperlink r:id="rId71" w:anchor="/metadata/43282657-3329-4c82-bd31-2631f41357f5" w:history="1">
        <w:r w:rsidRPr="00BF27A7">
          <w:rPr>
            <w:rStyle w:val="Hyperlink"/>
          </w:rPr>
          <w:t>http://catalog.fmi.fi/geonetwork/srv/eng/catalog.search#/metadata/43282657-3329-4c82-bd31-2631f41357f5</w:t>
        </w:r>
      </w:hyperlink>
    </w:p>
    <w:p w14:paraId="1308B34B" w14:textId="3046985E" w:rsidR="00FB6FEC" w:rsidRDefault="007B6A63" w:rsidP="00CD12AB">
      <w:r w:rsidRPr="007B6A63">
        <w:rPr>
          <w:noProof/>
        </w:rPr>
        <w:drawing>
          <wp:inline distT="0" distB="0" distL="0" distR="0" wp14:anchorId="1121173B" wp14:editId="3D84F20C">
            <wp:extent cx="2491956" cy="163844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91956" cy="1638442"/>
                    </a:xfrm>
                    <a:prstGeom prst="rect">
                      <a:avLst/>
                    </a:prstGeom>
                  </pic:spPr>
                </pic:pic>
              </a:graphicData>
            </a:graphic>
          </wp:inline>
        </w:drawing>
      </w:r>
    </w:p>
    <w:p w14:paraId="1F50181B" w14:textId="7CDB9EFA" w:rsidR="007B6A63" w:rsidRDefault="007B6A63" w:rsidP="007B6A63">
      <w:pPr>
        <w:pStyle w:val="ListParagraph"/>
        <w:numPr>
          <w:ilvl w:val="0"/>
          <w:numId w:val="3"/>
        </w:numPr>
        <w:rPr>
          <w:lang w:val="en-US"/>
        </w:rPr>
      </w:pPr>
      <w:r w:rsidRPr="00D41120">
        <w:rPr>
          <w:lang w:val="en-US"/>
        </w:rPr>
        <w:t xml:space="preserve">Weather </w:t>
      </w:r>
      <w:r w:rsidR="00D41120" w:rsidRPr="00D41120">
        <w:rPr>
          <w:lang w:val="en-US"/>
        </w:rPr>
        <w:t>variables and rainfall u</w:t>
      </w:r>
      <w:r w:rsidR="00D41120">
        <w:rPr>
          <w:lang w:val="en-US"/>
        </w:rPr>
        <w:t>p to h + 48h</w:t>
      </w:r>
    </w:p>
    <w:p w14:paraId="106EC9D8" w14:textId="54C02524" w:rsidR="00D41120" w:rsidRDefault="00EB3BF8" w:rsidP="007B6A63">
      <w:pPr>
        <w:pStyle w:val="ListParagraph"/>
        <w:numPr>
          <w:ilvl w:val="0"/>
          <w:numId w:val="3"/>
        </w:numPr>
        <w:rPr>
          <w:lang w:val="en-US"/>
        </w:rPr>
      </w:pPr>
      <w:r>
        <w:rPr>
          <w:lang w:val="en-US"/>
        </w:rPr>
        <w:t>Updated every 6 hours</w:t>
      </w:r>
    </w:p>
    <w:p w14:paraId="6A5DAA25" w14:textId="2F2DD3A6" w:rsidR="00EB3BF8" w:rsidRPr="00D41120" w:rsidRDefault="00EB3BF8" w:rsidP="007B6A63">
      <w:pPr>
        <w:pStyle w:val="ListParagraph"/>
        <w:numPr>
          <w:ilvl w:val="0"/>
          <w:numId w:val="3"/>
        </w:numPr>
        <w:rPr>
          <w:lang w:val="en-US"/>
        </w:rPr>
      </w:pPr>
      <w:r>
        <w:rPr>
          <w:lang w:val="en-US"/>
        </w:rPr>
        <w:t>Grid Resolution 7,5km</w:t>
      </w:r>
    </w:p>
    <w:p w14:paraId="0DBD0AB3" w14:textId="08BAC795" w:rsidR="007B6A63" w:rsidRDefault="007B6A63" w:rsidP="00CD12AB">
      <w:r>
        <w:t>HARMONIE</w:t>
      </w:r>
      <w:r w:rsidR="000A5242">
        <w:t xml:space="preserve"> - </w:t>
      </w:r>
      <w:hyperlink r:id="rId73" w:anchor="/metadata/56eac114-43e9-4cae-922d-d4f486728fb1" w:history="1">
        <w:r w:rsidR="000A5242" w:rsidRPr="004B2A4D">
          <w:rPr>
            <w:rStyle w:val="Hyperlink"/>
          </w:rPr>
          <w:t>http://catalog.fmi.fi/geonetwork/srv/eng/catalog.search#/metadata/56eac114-43e9-4cae-922d-d4f486728fb1</w:t>
        </w:r>
      </w:hyperlink>
    </w:p>
    <w:p w14:paraId="00874832" w14:textId="1CCB9880" w:rsidR="007038E3" w:rsidRDefault="00851F62" w:rsidP="00CD12AB">
      <w:hyperlink r:id="rId74" w:history="1">
        <w:r w:rsidR="007038E3">
          <w:rPr>
            <w:rStyle w:val="Hyperlink"/>
          </w:rPr>
          <w:t>https://www.smhi.se/en/research/research-departments/climate-research-rossby-centre2-552/harmonie-1.135580</w:t>
        </w:r>
      </w:hyperlink>
    </w:p>
    <w:p w14:paraId="49A636BF" w14:textId="4517D763" w:rsidR="003B1790" w:rsidRDefault="00851F62" w:rsidP="00CD12AB">
      <w:hyperlink r:id="rId75" w:history="1">
        <w:r w:rsidR="003B1790">
          <w:rPr>
            <w:rStyle w:val="Hyperlink"/>
          </w:rPr>
          <w:t>http://hirlam.org/index.php/hirlam-programme-53/general-model-description/mesoscale-harmonie</w:t>
        </w:r>
      </w:hyperlink>
    </w:p>
    <w:p w14:paraId="42A74D0E" w14:textId="2FF68735" w:rsidR="000A5242" w:rsidRDefault="000A5242" w:rsidP="00CD12AB">
      <w:r w:rsidRPr="000A5242">
        <w:rPr>
          <w:noProof/>
        </w:rPr>
        <w:drawing>
          <wp:inline distT="0" distB="0" distL="0" distR="0" wp14:anchorId="4C5BD908" wp14:editId="7AA1E5B7">
            <wp:extent cx="2476715" cy="1691787"/>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76715" cy="1691787"/>
                    </a:xfrm>
                    <a:prstGeom prst="rect">
                      <a:avLst/>
                    </a:prstGeom>
                  </pic:spPr>
                </pic:pic>
              </a:graphicData>
            </a:graphic>
          </wp:inline>
        </w:drawing>
      </w:r>
    </w:p>
    <w:p w14:paraId="1FADBB1F" w14:textId="18787290" w:rsidR="000A5242" w:rsidRDefault="00C726C7" w:rsidP="000A5242">
      <w:pPr>
        <w:pStyle w:val="ListParagraph"/>
        <w:numPr>
          <w:ilvl w:val="0"/>
          <w:numId w:val="25"/>
        </w:numPr>
        <w:rPr>
          <w:lang w:val="en-US"/>
        </w:rPr>
      </w:pPr>
      <w:r w:rsidRPr="00C726C7">
        <w:rPr>
          <w:lang w:val="en-US"/>
        </w:rPr>
        <w:t>Weather variables and rai</w:t>
      </w:r>
      <w:r w:rsidR="00CF20AF">
        <w:rPr>
          <w:lang w:val="en-US"/>
        </w:rPr>
        <w:t>n</w:t>
      </w:r>
      <w:r w:rsidRPr="00C726C7">
        <w:rPr>
          <w:lang w:val="en-US"/>
        </w:rPr>
        <w:t>fall u</w:t>
      </w:r>
      <w:r>
        <w:rPr>
          <w:lang w:val="en-US"/>
        </w:rPr>
        <w:t>p to h+ 66h</w:t>
      </w:r>
    </w:p>
    <w:p w14:paraId="26CE2F7C" w14:textId="10216B1F" w:rsidR="00AA4192" w:rsidRDefault="002B3D8F" w:rsidP="000A5242">
      <w:pPr>
        <w:pStyle w:val="ListParagraph"/>
        <w:numPr>
          <w:ilvl w:val="0"/>
          <w:numId w:val="25"/>
        </w:numPr>
        <w:rPr>
          <w:lang w:val="en-US"/>
        </w:rPr>
      </w:pPr>
      <w:r>
        <w:rPr>
          <w:lang w:val="en-US"/>
        </w:rPr>
        <w:t>Updated every 6 hours</w:t>
      </w:r>
    </w:p>
    <w:p w14:paraId="6D1741DA" w14:textId="555A18BB" w:rsidR="002B3D8F" w:rsidRDefault="002B3D8F" w:rsidP="000A5242">
      <w:pPr>
        <w:pStyle w:val="ListParagraph"/>
        <w:numPr>
          <w:ilvl w:val="0"/>
          <w:numId w:val="25"/>
        </w:numPr>
        <w:rPr>
          <w:lang w:val="en-US"/>
        </w:rPr>
      </w:pPr>
      <w:r>
        <w:rPr>
          <w:lang w:val="en-US"/>
        </w:rPr>
        <w:lastRenderedPageBreak/>
        <w:t>Grid Resolution 2,5km</w:t>
      </w:r>
    </w:p>
    <w:p w14:paraId="7C739E96" w14:textId="3BDEF698" w:rsidR="00A0265F" w:rsidRPr="00C726C7" w:rsidRDefault="00F81455" w:rsidP="000A5242">
      <w:pPr>
        <w:pStyle w:val="ListParagraph"/>
        <w:numPr>
          <w:ilvl w:val="0"/>
          <w:numId w:val="25"/>
        </w:numPr>
        <w:rPr>
          <w:lang w:val="en-US"/>
        </w:rPr>
      </w:pPr>
      <w:r>
        <w:rPr>
          <w:lang w:val="en-US"/>
        </w:rPr>
        <w:t>Lambert’s projection</w:t>
      </w:r>
    </w:p>
    <w:p w14:paraId="01A614C9" w14:textId="77777777" w:rsidR="007B6A63" w:rsidRPr="00C726C7" w:rsidRDefault="007B6A63" w:rsidP="00CD12AB">
      <w:pPr>
        <w:rPr>
          <w:lang w:val="en-US"/>
        </w:rPr>
      </w:pPr>
    </w:p>
    <w:p w14:paraId="2D43878F" w14:textId="1BBD1A7B" w:rsidR="00C307D7" w:rsidRDefault="00C307D7" w:rsidP="00CD12AB">
      <w:pPr>
        <w:rPr>
          <w:lang w:val="en-US"/>
        </w:rPr>
      </w:pPr>
      <w:r>
        <w:rPr>
          <w:lang w:val="en-US"/>
        </w:rPr>
        <w:t xml:space="preserve">Weather forecast will be </w:t>
      </w:r>
      <w:r w:rsidR="0050443A">
        <w:rPr>
          <w:lang w:val="en-US"/>
        </w:rPr>
        <w:t xml:space="preserve">requested from Finnish Meteorological Institute (FMI) </w:t>
      </w:r>
      <w:r w:rsidR="00871091">
        <w:rPr>
          <w:lang w:val="en-US"/>
        </w:rPr>
        <w:t xml:space="preserve">servers. </w:t>
      </w:r>
    </w:p>
    <w:p w14:paraId="3ECAD5AF" w14:textId="206FF3AC" w:rsidR="0094538B" w:rsidRPr="0094538B" w:rsidRDefault="00851F62" w:rsidP="00CD12AB">
      <w:pPr>
        <w:rPr>
          <w:lang w:val="en-US"/>
        </w:rPr>
      </w:pPr>
      <w:hyperlink r:id="rId77" w:anchor="/home" w:history="1">
        <w:r w:rsidR="0094538B" w:rsidRPr="0094538B">
          <w:rPr>
            <w:rStyle w:val="Hyperlink"/>
            <w:lang w:val="en-US"/>
          </w:rPr>
          <w:t>http://catalog.fmi.fi/geonetwork/srv/eng/catalog.search#/home</w:t>
        </w:r>
      </w:hyperlink>
      <w:r w:rsidR="0094538B" w:rsidRPr="0094538B">
        <w:rPr>
          <w:lang w:val="en-US"/>
        </w:rPr>
        <w:t xml:space="preserve"> - catalog</w:t>
      </w:r>
      <w:r w:rsidR="0094538B">
        <w:rPr>
          <w:lang w:val="en-US"/>
        </w:rPr>
        <w:t xml:space="preserve"> of available data</w:t>
      </w:r>
    </w:p>
    <w:p w14:paraId="22A61783" w14:textId="1BDEC119" w:rsidR="00871091" w:rsidRPr="00652226" w:rsidRDefault="00851F62" w:rsidP="00CD12AB">
      <w:pPr>
        <w:rPr>
          <w:lang w:val="en-US"/>
        </w:rPr>
      </w:pPr>
      <w:hyperlink r:id="rId78" w:history="1">
        <w:r w:rsidR="0094538B" w:rsidRPr="004B2A4D">
          <w:rPr>
            <w:rStyle w:val="Hyperlink"/>
            <w:lang w:val="en-US"/>
          </w:rPr>
          <w:t>https://en.ilmatieteenlaitos.fi/open-data-manual-accessing-data</w:t>
        </w:r>
      </w:hyperlink>
      <w:r w:rsidR="00B66292" w:rsidRPr="00652226">
        <w:rPr>
          <w:lang w:val="en-US"/>
        </w:rPr>
        <w:t xml:space="preserve"> - </w:t>
      </w:r>
      <w:r w:rsidR="00652226" w:rsidRPr="00652226">
        <w:rPr>
          <w:lang w:val="en-US"/>
        </w:rPr>
        <w:t>man</w:t>
      </w:r>
      <w:r w:rsidR="00652226">
        <w:rPr>
          <w:lang w:val="en-US"/>
        </w:rPr>
        <w:t>ual to access data</w:t>
      </w:r>
    </w:p>
    <w:p w14:paraId="2FA40F91" w14:textId="17BC4364" w:rsidR="006E2080" w:rsidRDefault="00851F62" w:rsidP="00CD12AB">
      <w:pPr>
        <w:rPr>
          <w:lang w:val="en-US"/>
        </w:rPr>
      </w:pPr>
      <w:hyperlink r:id="rId79" w:history="1">
        <w:r w:rsidR="00D6331F" w:rsidRPr="004B2A4D">
          <w:rPr>
            <w:rStyle w:val="Hyperlink"/>
            <w:lang w:val="en-US"/>
          </w:rPr>
          <w:t>https://en.ilmatieteenlaitos.fi/open-data-manual-fmi-wfs-services</w:t>
        </w:r>
      </w:hyperlink>
      <w:r w:rsidR="00D6331F">
        <w:rPr>
          <w:lang w:val="en-US"/>
        </w:rPr>
        <w:t xml:space="preserve"> - </w:t>
      </w:r>
      <w:r w:rsidR="0016482F">
        <w:rPr>
          <w:lang w:val="en-US"/>
        </w:rPr>
        <w:t>Open Data WFS Services</w:t>
      </w:r>
      <w:r w:rsidR="00C400E7">
        <w:rPr>
          <w:lang w:val="en-US"/>
        </w:rPr>
        <w:t xml:space="preserve">: </w:t>
      </w:r>
      <w:r w:rsidR="00980AEF">
        <w:rPr>
          <w:lang w:val="en-US"/>
        </w:rPr>
        <w:t xml:space="preserve">available data and </w:t>
      </w:r>
      <w:r w:rsidR="004C36B1">
        <w:rPr>
          <w:lang w:val="en-US"/>
        </w:rPr>
        <w:t xml:space="preserve">parameter per </w:t>
      </w:r>
      <w:r w:rsidR="00980AEF">
        <w:rPr>
          <w:lang w:val="en-US"/>
        </w:rPr>
        <w:t>queries</w:t>
      </w:r>
    </w:p>
    <w:p w14:paraId="0EF4A2F6" w14:textId="68766AA9" w:rsidR="003C7949" w:rsidRDefault="00851F62" w:rsidP="00CD12AB">
      <w:pPr>
        <w:rPr>
          <w:lang w:val="en-US"/>
        </w:rPr>
      </w:pPr>
      <w:hyperlink r:id="rId80" w:history="1">
        <w:r w:rsidR="003C7949" w:rsidRPr="004B2A4D">
          <w:rPr>
            <w:rStyle w:val="Hyperlink"/>
            <w:lang w:val="en-US"/>
          </w:rPr>
          <w:t>https://en.ilmatieteenlaitos.fi/open-data-manual-wfs-examples-and-guidelines</w:t>
        </w:r>
      </w:hyperlink>
      <w:r w:rsidR="003C7949">
        <w:rPr>
          <w:lang w:val="en-US"/>
        </w:rPr>
        <w:t xml:space="preserve"> - WFS Examples &amp; G</w:t>
      </w:r>
      <w:r w:rsidR="00980AEF">
        <w:rPr>
          <w:lang w:val="en-US"/>
        </w:rPr>
        <w:t>uidelines</w:t>
      </w:r>
    </w:p>
    <w:p w14:paraId="3B242BCE" w14:textId="7EA69536" w:rsidR="00526588" w:rsidRDefault="00851F62" w:rsidP="00CD12AB">
      <w:pPr>
        <w:rPr>
          <w:lang w:val="en-US"/>
        </w:rPr>
      </w:pPr>
      <w:hyperlink r:id="rId81" w:history="1">
        <w:r w:rsidR="00526588" w:rsidRPr="004B2A4D">
          <w:rPr>
            <w:rStyle w:val="Hyperlink"/>
            <w:lang w:val="en-US"/>
          </w:rPr>
          <w:t>https://en.ilmatieteenlaitos.fi/open-data-manual-forecast-models</w:t>
        </w:r>
      </w:hyperlink>
      <w:r w:rsidR="00526588">
        <w:rPr>
          <w:lang w:val="en-US"/>
        </w:rPr>
        <w:t xml:space="preserve"> - Gridded Numerical Forecast Data</w:t>
      </w:r>
    </w:p>
    <w:p w14:paraId="57B734EC" w14:textId="69F7A142" w:rsidR="00C85C18" w:rsidRDefault="00851F62" w:rsidP="00CD12AB">
      <w:pPr>
        <w:rPr>
          <w:lang w:val="en-US"/>
        </w:rPr>
      </w:pPr>
      <w:hyperlink r:id="rId82" w:history="1">
        <w:r w:rsidR="00C85C18" w:rsidRPr="004B2A4D">
          <w:rPr>
            <w:rStyle w:val="Hyperlink"/>
            <w:lang w:val="en-US"/>
          </w:rPr>
          <w:t>https://ilmatieteenlaitos.fi/latauspalvelun-pikaohje</w:t>
        </w:r>
      </w:hyperlink>
      <w:r w:rsidR="00C85C18">
        <w:rPr>
          <w:lang w:val="en-US"/>
        </w:rPr>
        <w:t xml:space="preserve"> - quick guide to download service</w:t>
      </w:r>
    </w:p>
    <w:p w14:paraId="3AA6097C" w14:textId="45BDDA12" w:rsidR="00903BA7" w:rsidRDefault="00851F62" w:rsidP="00903BA7">
      <w:pPr>
        <w:numPr>
          <w:ilvl w:val="0"/>
          <w:numId w:val="26"/>
        </w:numPr>
        <w:shd w:val="clear" w:color="auto" w:fill="FFFFFF"/>
        <w:spacing w:after="120" w:line="240" w:lineRule="auto"/>
        <w:ind w:left="150"/>
        <w:rPr>
          <w:rFonts w:ascii="Roboto" w:hAnsi="Roboto"/>
          <w:color w:val="363636"/>
          <w:sz w:val="20"/>
          <w:szCs w:val="20"/>
        </w:rPr>
      </w:pPr>
      <w:hyperlink r:id="rId83" w:history="1">
        <w:r w:rsidR="00204177" w:rsidRPr="00204177">
          <w:rPr>
            <w:rStyle w:val="Hyperlink"/>
            <w:lang w:val="en-US"/>
          </w:rPr>
          <w:t>https://en.ilmatieteenlaitos.fi/open-data-manual-time-series-data</w:t>
        </w:r>
      </w:hyperlink>
      <w:r w:rsidR="00204177" w:rsidRPr="00204177">
        <w:rPr>
          <w:lang w:val="en-US"/>
        </w:rPr>
        <w:t xml:space="preserve"> - Tim</w:t>
      </w:r>
      <w:r w:rsidR="00204177">
        <w:rPr>
          <w:lang w:val="en-US"/>
        </w:rPr>
        <w:t xml:space="preserve">e Series Data and </w:t>
      </w:r>
      <w:proofErr w:type="spellStart"/>
      <w:r w:rsidR="00204177">
        <w:rPr>
          <w:lang w:val="en-US"/>
        </w:rPr>
        <w:t>MetOlib</w:t>
      </w:r>
      <w:proofErr w:type="spellEnd"/>
      <w:r w:rsidR="00204177">
        <w:rPr>
          <w:lang w:val="en-US"/>
        </w:rPr>
        <w:t xml:space="preserve"> for JavaScrip</w:t>
      </w:r>
      <w:r w:rsidR="00F518D3">
        <w:rPr>
          <w:lang w:val="en-US"/>
        </w:rPr>
        <w:t xml:space="preserve">t. </w:t>
      </w:r>
      <w:r w:rsidR="007E3A9E">
        <w:rPr>
          <w:lang w:val="en-US"/>
        </w:rPr>
        <w:br/>
      </w:r>
      <w:r w:rsidR="00F518D3">
        <w:rPr>
          <w:lang w:val="en-US"/>
        </w:rPr>
        <w:t xml:space="preserve">Point Forecast can be requested based on the location. For example, </w:t>
      </w:r>
      <w:r w:rsidR="00B03E10">
        <w:rPr>
          <w:lang w:val="en-US"/>
        </w:rPr>
        <w:t>for</w:t>
      </w:r>
      <w:r w:rsidR="00F518D3">
        <w:rPr>
          <w:lang w:val="en-US"/>
        </w:rPr>
        <w:t xml:space="preserve"> Turku. </w:t>
      </w:r>
      <w:hyperlink r:id="rId84" w:history="1">
        <w:r w:rsidR="00B03E10" w:rsidRPr="004B2A4D">
          <w:rPr>
            <w:rStyle w:val="Hyperlink"/>
            <w:rFonts w:ascii="Roboto" w:hAnsi="Roboto"/>
            <w:sz w:val="20"/>
            <w:szCs w:val="20"/>
          </w:rPr>
          <w:t>https://opendata.fmi.fi/wfs?service=WFS&amp;version=2.0.0&amp;request=getFeature&amp;</w:t>
        </w:r>
        <w:r w:rsidR="00B03E10" w:rsidRPr="004B2A4D">
          <w:rPr>
            <w:rStyle w:val="Hyperlink"/>
            <w:rFonts w:ascii="Roboto" w:hAnsi="Roboto"/>
            <w:sz w:val="20"/>
            <w:szCs w:val="20"/>
          </w:rPr>
          <w:br/>
          <w:t>storedquery_id=fmi::forecast::hirlam::surface::point::multipointcoverage&amp;</w:t>
        </w:r>
        <w:r w:rsidR="00B03E10" w:rsidRPr="004B2A4D">
          <w:rPr>
            <w:rStyle w:val="Hyperlink"/>
            <w:rFonts w:ascii="Roboto" w:hAnsi="Roboto"/>
            <w:sz w:val="20"/>
            <w:szCs w:val="20"/>
          </w:rPr>
          <w:br/>
          <w:t>place=turku&amp;</w:t>
        </w:r>
      </w:hyperlink>
    </w:p>
    <w:p w14:paraId="525F2A82" w14:textId="0C81F005" w:rsidR="007F196C" w:rsidRDefault="002C58C0" w:rsidP="004322E0">
      <w:pPr>
        <w:shd w:val="clear" w:color="auto" w:fill="FFFFFF"/>
        <w:spacing w:after="120" w:line="240" w:lineRule="auto"/>
        <w:ind w:left="150"/>
        <w:rPr>
          <w:rFonts w:ascii="Roboto" w:hAnsi="Roboto"/>
          <w:color w:val="363636"/>
          <w:sz w:val="20"/>
          <w:szCs w:val="20"/>
          <w:lang w:val="en-US"/>
        </w:rPr>
      </w:pPr>
      <w:r w:rsidRPr="002C58C0">
        <w:rPr>
          <w:rFonts w:ascii="Roboto" w:hAnsi="Roboto"/>
          <w:color w:val="363636"/>
          <w:sz w:val="20"/>
          <w:szCs w:val="20"/>
          <w:lang w:val="en-US"/>
        </w:rPr>
        <w:t>or to get time v</w:t>
      </w:r>
      <w:r>
        <w:rPr>
          <w:rFonts w:ascii="Roboto" w:hAnsi="Roboto"/>
          <w:color w:val="363636"/>
          <w:sz w:val="20"/>
          <w:szCs w:val="20"/>
          <w:lang w:val="en-US"/>
        </w:rPr>
        <w:t>alue pair for Jokela</w:t>
      </w:r>
      <w:r w:rsidR="0017372C">
        <w:rPr>
          <w:rFonts w:ascii="Roboto" w:hAnsi="Roboto"/>
          <w:color w:val="363636"/>
          <w:sz w:val="20"/>
          <w:szCs w:val="20"/>
          <w:lang w:val="en-US"/>
        </w:rPr>
        <w:t xml:space="preserve"> with </w:t>
      </w:r>
      <w:r w:rsidR="007F196C">
        <w:rPr>
          <w:rFonts w:ascii="Roboto" w:hAnsi="Roboto"/>
          <w:color w:val="363636"/>
          <w:sz w:val="20"/>
          <w:szCs w:val="20"/>
          <w:lang w:val="en-US"/>
        </w:rPr>
        <w:t>15min time step</w:t>
      </w:r>
      <w:r>
        <w:rPr>
          <w:rFonts w:ascii="Roboto" w:hAnsi="Roboto"/>
          <w:color w:val="363636"/>
          <w:sz w:val="20"/>
          <w:szCs w:val="20"/>
          <w:lang w:val="en-US"/>
        </w:rPr>
        <w:br/>
      </w:r>
      <w:hyperlink r:id="rId85" w:history="1">
        <w:r w:rsidR="007F196C" w:rsidRPr="004B2A4D">
          <w:rPr>
            <w:rStyle w:val="Hyperlink"/>
            <w:rFonts w:ascii="Roboto" w:hAnsi="Roboto"/>
            <w:sz w:val="20"/>
            <w:szCs w:val="20"/>
            <w:lang w:val="en-US"/>
          </w:rPr>
          <w:t>http://opendata.fmi.fi/wfs?service=WFS&amp;version=2.0.0&amp;request=getFeature&amp;storedquery_id=fmi::forecast::harmonie::surface::point::timevaluepair&amp;place=jokela&amp;timestep=15&amp;</w:t>
        </w:r>
      </w:hyperlink>
      <w:r w:rsidR="004322E0">
        <w:rPr>
          <w:rFonts w:ascii="Roboto" w:hAnsi="Roboto"/>
          <w:color w:val="363636"/>
          <w:sz w:val="20"/>
          <w:szCs w:val="20"/>
          <w:lang w:val="en-US"/>
        </w:rPr>
        <w:t xml:space="preserve"> - </w:t>
      </w:r>
      <w:r w:rsidR="000E67CB">
        <w:rPr>
          <w:rFonts w:ascii="Roboto" w:hAnsi="Roboto"/>
          <w:color w:val="363636"/>
          <w:sz w:val="20"/>
          <w:szCs w:val="20"/>
          <w:lang w:val="en-US"/>
        </w:rPr>
        <w:t xml:space="preserve">This will return all the forecasted parameters for the closest </w:t>
      </w:r>
      <w:r w:rsidR="00C359DA">
        <w:rPr>
          <w:rFonts w:ascii="Roboto" w:hAnsi="Roboto"/>
          <w:color w:val="363636"/>
          <w:sz w:val="20"/>
          <w:szCs w:val="20"/>
          <w:lang w:val="en-US"/>
        </w:rPr>
        <w:t>weather observation point from Jokela</w:t>
      </w:r>
      <w:r w:rsidR="00621BA9">
        <w:rPr>
          <w:rFonts w:ascii="Roboto" w:hAnsi="Roboto"/>
          <w:color w:val="363636"/>
          <w:sz w:val="20"/>
          <w:szCs w:val="20"/>
          <w:lang w:val="en-US"/>
        </w:rPr>
        <w:t xml:space="preserve">. The station code is also available, for ex </w:t>
      </w:r>
      <w:r w:rsidR="00621BA9" w:rsidRPr="00621BA9">
        <w:rPr>
          <w:rFonts w:ascii="Roboto" w:hAnsi="Roboto"/>
          <w:color w:val="363636"/>
          <w:sz w:val="20"/>
          <w:szCs w:val="20"/>
          <w:lang w:val="en-US"/>
        </w:rPr>
        <w:t>655758</w:t>
      </w:r>
      <w:r w:rsidR="00621BA9">
        <w:rPr>
          <w:rFonts w:ascii="Roboto" w:hAnsi="Roboto"/>
          <w:color w:val="363636"/>
          <w:sz w:val="20"/>
          <w:szCs w:val="20"/>
          <w:lang w:val="en-US"/>
        </w:rPr>
        <w:t xml:space="preserve"> </w:t>
      </w:r>
      <w:r w:rsidR="00060041">
        <w:rPr>
          <w:rFonts w:ascii="Roboto" w:hAnsi="Roboto"/>
          <w:color w:val="363636"/>
          <w:sz w:val="20"/>
          <w:szCs w:val="20"/>
          <w:lang w:val="en-US"/>
        </w:rPr>
        <w:t xml:space="preserve">in this case. </w:t>
      </w:r>
    </w:p>
    <w:p w14:paraId="34DF38CF" w14:textId="7EF2C73D" w:rsidR="003D4839" w:rsidRDefault="00851F62" w:rsidP="00D171CE">
      <w:pPr>
        <w:shd w:val="clear" w:color="auto" w:fill="FFFFFF"/>
        <w:spacing w:after="120" w:line="240" w:lineRule="auto"/>
        <w:ind w:left="150"/>
        <w:rPr>
          <w:rFonts w:ascii="Roboto" w:hAnsi="Roboto"/>
          <w:color w:val="363636"/>
          <w:sz w:val="20"/>
          <w:szCs w:val="20"/>
          <w:lang w:val="en-US"/>
        </w:rPr>
      </w:pPr>
      <w:hyperlink r:id="rId86" w:history="1">
        <w:r w:rsidR="00742B66" w:rsidRPr="004B2A4D">
          <w:rPr>
            <w:rStyle w:val="Hyperlink"/>
            <w:rFonts w:ascii="Roboto" w:hAnsi="Roboto"/>
            <w:sz w:val="20"/>
            <w:szCs w:val="20"/>
            <w:lang w:val="en-US"/>
          </w:rPr>
          <w:t>http://opendata.fmi.fi/wfs?service=WFS&amp;version=2.0.0&amp;request=getFeature&amp;storedquery_id=fmi::forecast::harmonie::surface::point::timevaluepair&amp;place=jokela&amp;timestep=15&amp;parameters=Temperature,PrecipitationAmount&amp;</w:t>
        </w:r>
      </w:hyperlink>
      <w:r w:rsidR="00D171CE">
        <w:rPr>
          <w:rFonts w:ascii="Roboto" w:hAnsi="Roboto"/>
          <w:color w:val="363636"/>
          <w:sz w:val="20"/>
          <w:szCs w:val="20"/>
          <w:lang w:val="en-US"/>
        </w:rPr>
        <w:t xml:space="preserve"> </w:t>
      </w:r>
      <w:r w:rsidR="003D4839">
        <w:rPr>
          <w:rFonts w:ascii="Roboto" w:hAnsi="Roboto"/>
          <w:color w:val="363636"/>
          <w:sz w:val="20"/>
          <w:szCs w:val="20"/>
          <w:lang w:val="en-US"/>
        </w:rPr>
        <w:t xml:space="preserve">- This will return only temperature </w:t>
      </w:r>
      <w:r w:rsidR="00D171CE">
        <w:rPr>
          <w:rFonts w:ascii="Roboto" w:hAnsi="Roboto"/>
          <w:color w:val="363636"/>
          <w:sz w:val="20"/>
          <w:szCs w:val="20"/>
          <w:lang w:val="en-US"/>
        </w:rPr>
        <w:t xml:space="preserve">and precipitation </w:t>
      </w:r>
      <w:r w:rsidR="003D4839">
        <w:rPr>
          <w:rFonts w:ascii="Roboto" w:hAnsi="Roboto"/>
          <w:color w:val="363636"/>
          <w:sz w:val="20"/>
          <w:szCs w:val="20"/>
          <w:lang w:val="en-US"/>
        </w:rPr>
        <w:t xml:space="preserve">forecast for </w:t>
      </w:r>
      <w:r w:rsidR="004322E0">
        <w:rPr>
          <w:rFonts w:ascii="Roboto" w:hAnsi="Roboto"/>
          <w:color w:val="363636"/>
          <w:sz w:val="20"/>
          <w:szCs w:val="20"/>
          <w:lang w:val="en-US"/>
        </w:rPr>
        <w:t>J</w:t>
      </w:r>
      <w:r w:rsidR="003D4839">
        <w:rPr>
          <w:rFonts w:ascii="Roboto" w:hAnsi="Roboto"/>
          <w:color w:val="363636"/>
          <w:sz w:val="20"/>
          <w:szCs w:val="20"/>
          <w:lang w:val="en-US"/>
        </w:rPr>
        <w:t>okela</w:t>
      </w:r>
    </w:p>
    <w:p w14:paraId="61DC3967" w14:textId="0B2EFA7D" w:rsidR="00990513" w:rsidRDefault="00851F62" w:rsidP="00990513">
      <w:pPr>
        <w:shd w:val="clear" w:color="auto" w:fill="FFFFFF"/>
        <w:spacing w:after="120" w:line="240" w:lineRule="auto"/>
        <w:ind w:left="150"/>
        <w:rPr>
          <w:rFonts w:ascii="Roboto" w:hAnsi="Roboto"/>
          <w:color w:val="363636"/>
          <w:sz w:val="20"/>
          <w:szCs w:val="20"/>
          <w:lang w:val="en-US"/>
        </w:rPr>
      </w:pPr>
      <w:hyperlink r:id="rId87" w:history="1">
        <w:r w:rsidR="007E3A9E" w:rsidRPr="004B2A4D">
          <w:rPr>
            <w:rStyle w:val="Hyperlink"/>
            <w:rFonts w:ascii="Roboto" w:hAnsi="Roboto"/>
            <w:sz w:val="20"/>
            <w:szCs w:val="20"/>
            <w:lang w:val="en-US"/>
          </w:rPr>
          <w:t>http://opendata.fmi.fi/wfs?service=WFS&amp;version=2.0.0&amp;request=DescribeStoredQueries&amp;</w:t>
        </w:r>
        <w:r w:rsidR="007E3A9E" w:rsidRPr="004B2A4D">
          <w:rPr>
            <w:rStyle w:val="Hyperlink"/>
            <w:rFonts w:ascii="Roboto" w:hAnsi="Roboto"/>
            <w:sz w:val="20"/>
            <w:szCs w:val="20"/>
            <w:lang w:val="en-US"/>
          </w:rPr>
          <w:br/>
          <w:t>storedquery_id=fmi::forecast::harmonie::surface::point::timevaluepair&amp;</w:t>
        </w:r>
      </w:hyperlink>
      <w:r w:rsidR="007E3A9E">
        <w:rPr>
          <w:rFonts w:ascii="Roboto" w:hAnsi="Roboto"/>
          <w:color w:val="363636"/>
          <w:sz w:val="20"/>
          <w:szCs w:val="20"/>
          <w:lang w:val="en-US"/>
        </w:rPr>
        <w:t xml:space="preserve"> - Descri</w:t>
      </w:r>
      <w:r w:rsidR="004322E0">
        <w:rPr>
          <w:rFonts w:ascii="Roboto" w:hAnsi="Roboto"/>
          <w:color w:val="363636"/>
          <w:sz w:val="20"/>
          <w:szCs w:val="20"/>
          <w:lang w:val="en-US"/>
        </w:rPr>
        <w:t>b</w:t>
      </w:r>
      <w:r w:rsidR="007E3A9E">
        <w:rPr>
          <w:rFonts w:ascii="Roboto" w:hAnsi="Roboto"/>
          <w:color w:val="363636"/>
          <w:sz w:val="20"/>
          <w:szCs w:val="20"/>
          <w:lang w:val="en-US"/>
        </w:rPr>
        <w:t>e the stored queries</w:t>
      </w:r>
    </w:p>
    <w:p w14:paraId="244C4ADA" w14:textId="1DE064F0" w:rsidR="00AD1C08" w:rsidRDefault="00AD1C08" w:rsidP="00990513">
      <w:pPr>
        <w:shd w:val="clear" w:color="auto" w:fill="FFFFFF"/>
        <w:spacing w:after="120" w:line="240" w:lineRule="auto"/>
        <w:ind w:left="150"/>
        <w:rPr>
          <w:rFonts w:ascii="Roboto" w:hAnsi="Roboto"/>
          <w:color w:val="363636"/>
          <w:sz w:val="20"/>
          <w:szCs w:val="20"/>
          <w:lang w:val="en-US"/>
        </w:rPr>
      </w:pPr>
    </w:p>
    <w:p w14:paraId="448D1990" w14:textId="01C79A15" w:rsidR="00AD1C08" w:rsidRPr="00340424" w:rsidRDefault="00851F62" w:rsidP="00990513">
      <w:pPr>
        <w:shd w:val="clear" w:color="auto" w:fill="FFFFFF"/>
        <w:spacing w:after="120" w:line="240" w:lineRule="auto"/>
        <w:ind w:left="150"/>
        <w:rPr>
          <w:rFonts w:ascii="Roboto" w:hAnsi="Roboto"/>
          <w:b/>
          <w:color w:val="363636"/>
          <w:sz w:val="20"/>
          <w:szCs w:val="20"/>
          <w:lang w:val="en-US"/>
        </w:rPr>
      </w:pPr>
      <w:hyperlink r:id="rId88" w:history="1">
        <w:r w:rsidR="00AD1C08" w:rsidRPr="00AD1C08">
          <w:rPr>
            <w:rStyle w:val="Hyperlink"/>
            <w:lang w:val="en-US"/>
          </w:rPr>
          <w: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w:t>
        </w:r>
      </w:hyperlink>
      <w:r w:rsidR="00340424" w:rsidRPr="00340424">
        <w:rPr>
          <w:lang w:val="en-US"/>
        </w:rPr>
        <w:t xml:space="preserve"> </w:t>
      </w:r>
      <w:r w:rsidR="00340424">
        <w:rPr>
          <w:lang w:val="en-US"/>
        </w:rPr>
        <w:t>– Download grid forecast in grib2 format</w:t>
      </w:r>
    </w:p>
    <w:p w14:paraId="013B28D4" w14:textId="2FB7A368" w:rsidR="00C359DA" w:rsidRPr="004A5B33" w:rsidRDefault="00851F62" w:rsidP="002C58C0">
      <w:pPr>
        <w:shd w:val="clear" w:color="auto" w:fill="FFFFFF"/>
        <w:spacing w:after="120" w:line="240" w:lineRule="auto"/>
        <w:ind w:left="150"/>
        <w:rPr>
          <w:rFonts w:ascii="Roboto" w:hAnsi="Roboto"/>
          <w:color w:val="363636"/>
          <w:sz w:val="20"/>
          <w:szCs w:val="20"/>
          <w:lang w:val="en-US"/>
        </w:rPr>
      </w:pPr>
      <w:hyperlink r:id="rId89" w:history="1">
        <w:r w:rsidR="002B696D" w:rsidRPr="002B696D">
          <w:rPr>
            <w:rStyle w:val="Hyperlink"/>
            <w:lang w:val="en-US"/>
          </w:rPr>
          <w: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w:t>
        </w:r>
      </w:hyperlink>
    </w:p>
    <w:p w14:paraId="17C7E87F" w14:textId="77777777" w:rsidR="00BF7C23" w:rsidRDefault="00BF7C23" w:rsidP="00CD12AB">
      <w:pPr>
        <w:rPr>
          <w:rStyle w:val="Strong"/>
          <w:rFonts w:ascii="Roboto" w:hAnsi="Roboto"/>
          <w:color w:val="363636"/>
          <w:sz w:val="21"/>
          <w:szCs w:val="21"/>
          <w:shd w:val="clear" w:color="auto" w:fill="FFFFFF"/>
          <w:lang w:val="en-US"/>
        </w:rPr>
      </w:pPr>
    </w:p>
    <w:p w14:paraId="05291588" w14:textId="7C4A2D9D" w:rsidR="00BF7C23" w:rsidRPr="00BF7C23" w:rsidRDefault="00BF7C23" w:rsidP="00CD12AB">
      <w:pPr>
        <w:rPr>
          <w:rStyle w:val="Strong"/>
          <w:rFonts w:ascii="Roboto" w:hAnsi="Roboto"/>
          <w:color w:val="363636"/>
          <w:sz w:val="21"/>
          <w:szCs w:val="21"/>
          <w:shd w:val="clear" w:color="auto" w:fill="FFFFFF"/>
          <w:lang w:val="en-US"/>
        </w:rPr>
      </w:pPr>
      <w:r w:rsidRPr="00BF7C23">
        <w:rPr>
          <w:rStyle w:val="Strong"/>
          <w:rFonts w:ascii="Roboto" w:hAnsi="Roboto"/>
          <w:color w:val="363636"/>
          <w:sz w:val="21"/>
          <w:szCs w:val="21"/>
          <w:shd w:val="clear" w:color="auto" w:fill="FFFFFF"/>
          <w:lang w:val="en-US"/>
        </w:rPr>
        <w:t>Weather observations for cities as time value pairs. (</w:t>
      </w:r>
      <w:proofErr w:type="spellStart"/>
      <w:proofErr w:type="gramStart"/>
      <w:r w:rsidRPr="00BF7C23">
        <w:rPr>
          <w:rStyle w:val="Strong"/>
          <w:rFonts w:ascii="Roboto" w:hAnsi="Roboto"/>
          <w:color w:val="363636"/>
          <w:sz w:val="21"/>
          <w:szCs w:val="21"/>
          <w:shd w:val="clear" w:color="auto" w:fill="FFFFFF"/>
          <w:lang w:val="en-US"/>
        </w:rPr>
        <w:t>fmi</w:t>
      </w:r>
      <w:proofErr w:type="spellEnd"/>
      <w:r w:rsidRPr="00BF7C23">
        <w:rPr>
          <w:rStyle w:val="Strong"/>
          <w:rFonts w:ascii="Roboto" w:hAnsi="Roboto"/>
          <w:color w:val="363636"/>
          <w:sz w:val="21"/>
          <w:szCs w:val="21"/>
          <w:shd w:val="clear" w:color="auto" w:fill="FFFFFF"/>
          <w:lang w:val="en-US"/>
        </w:rPr>
        <w:t>::</w:t>
      </w:r>
      <w:proofErr w:type="gramEnd"/>
      <w:r w:rsidRPr="00BF7C23">
        <w:rPr>
          <w:rStyle w:val="Strong"/>
          <w:rFonts w:ascii="Roboto" w:hAnsi="Roboto"/>
          <w:color w:val="363636"/>
          <w:sz w:val="21"/>
          <w:szCs w:val="21"/>
          <w:shd w:val="clear" w:color="auto" w:fill="FFFFFF"/>
          <w:lang w:val="en-US"/>
        </w:rPr>
        <w:t>observations::weather::cities::</w:t>
      </w:r>
      <w:proofErr w:type="spellStart"/>
      <w:r w:rsidRPr="00BF7C23">
        <w:rPr>
          <w:rStyle w:val="Strong"/>
          <w:rFonts w:ascii="Roboto" w:hAnsi="Roboto"/>
          <w:color w:val="363636"/>
          <w:sz w:val="21"/>
          <w:szCs w:val="21"/>
          <w:shd w:val="clear" w:color="auto" w:fill="FFFFFF"/>
          <w:lang w:val="en-US"/>
        </w:rPr>
        <w:t>timevaluepair</w:t>
      </w:r>
      <w:proofErr w:type="spellEnd"/>
      <w:r w:rsidRPr="00BF7C23">
        <w:rPr>
          <w:rStyle w:val="Strong"/>
          <w:rFonts w:ascii="Roboto" w:hAnsi="Roboto"/>
          <w:color w:val="363636"/>
          <w:sz w:val="21"/>
          <w:szCs w:val="21"/>
          <w:shd w:val="clear" w:color="auto" w:fill="FFFFFF"/>
          <w:lang w:val="en-US"/>
        </w:rPr>
        <w:t>)</w:t>
      </w:r>
    </w:p>
    <w:p w14:paraId="4B9297C9" w14:textId="3CD7D7B3" w:rsidR="003C7949" w:rsidRDefault="00D5595C" w:rsidP="00CD12AB">
      <w:pPr>
        <w:rPr>
          <w:rStyle w:val="Strong"/>
          <w:rFonts w:ascii="Roboto" w:hAnsi="Roboto"/>
          <w:color w:val="363636"/>
          <w:sz w:val="21"/>
          <w:szCs w:val="21"/>
          <w:shd w:val="clear" w:color="auto" w:fill="FFFFFF"/>
          <w:lang w:val="en-US"/>
        </w:rPr>
      </w:pPr>
      <w:r w:rsidRPr="00D5595C">
        <w:rPr>
          <w:rStyle w:val="Strong"/>
          <w:rFonts w:ascii="Roboto" w:hAnsi="Roboto"/>
          <w:color w:val="363636"/>
          <w:sz w:val="21"/>
          <w:szCs w:val="21"/>
          <w:shd w:val="clear" w:color="auto" w:fill="FFFFFF"/>
          <w:lang w:val="en-US"/>
        </w:rPr>
        <w:lastRenderedPageBreak/>
        <w:t>http://opendata.fmi.fi/wfs?service=WFS&amp;version=2.0.0&amp;request=getFeature&amp;storedquery_id=fmi</w:t>
      </w:r>
      <w:r w:rsidR="004A5B33" w:rsidRPr="004A5B33">
        <w:rPr>
          <w:rStyle w:val="Strong"/>
          <w:rFonts w:ascii="Roboto" w:hAnsi="Roboto"/>
          <w:color w:val="363636"/>
          <w:sz w:val="21"/>
          <w:szCs w:val="21"/>
          <w:shd w:val="clear" w:color="auto" w:fill="FFFFFF"/>
          <w:lang w:val="en-US"/>
        </w:rPr>
        <w:t>::observations::weather::cities::timevaluepair</w:t>
      </w:r>
      <w:r w:rsidR="004A5B33">
        <w:rPr>
          <w:rStyle w:val="Strong"/>
          <w:rFonts w:ascii="Roboto" w:hAnsi="Roboto"/>
          <w:color w:val="363636"/>
          <w:sz w:val="21"/>
          <w:szCs w:val="21"/>
          <w:shd w:val="clear" w:color="auto" w:fill="FFFFFF"/>
          <w:lang w:val="en-US"/>
        </w:rPr>
        <w:t>&amp;place=</w:t>
      </w:r>
      <w:r w:rsidR="006A6986">
        <w:rPr>
          <w:rStyle w:val="Strong"/>
          <w:rFonts w:ascii="Roboto" w:hAnsi="Roboto"/>
          <w:color w:val="363636"/>
          <w:sz w:val="21"/>
          <w:szCs w:val="21"/>
          <w:shd w:val="clear" w:color="auto" w:fill="FFFFFF"/>
          <w:lang w:val="en-US"/>
        </w:rPr>
        <w:t>Jokela</w:t>
      </w:r>
    </w:p>
    <w:p w14:paraId="51AC1369" w14:textId="2DAE59F4" w:rsidR="006A6986" w:rsidRDefault="00253287" w:rsidP="00CD12AB">
      <w:pPr>
        <w:rPr>
          <w:rStyle w:val="Strong"/>
          <w:rFonts w:ascii="Roboto" w:hAnsi="Roboto"/>
          <w:color w:val="363636"/>
          <w:sz w:val="21"/>
          <w:szCs w:val="21"/>
          <w:shd w:val="clear" w:color="auto" w:fill="FFFFFF"/>
          <w:lang w:val="en-US"/>
        </w:rPr>
      </w:pPr>
      <w:r w:rsidRPr="00253287">
        <w:rPr>
          <w:rStyle w:val="Strong"/>
          <w:rFonts w:ascii="Roboto" w:hAnsi="Roboto"/>
          <w:color w:val="363636"/>
          <w:sz w:val="21"/>
          <w:szCs w:val="21"/>
          <w:shd w:val="clear" w:color="auto" w:fill="FFFFFF"/>
          <w:lang w:val="en-US"/>
        </w:rPr>
        <w:t>http://opendata.fmi.fi/wfs?service=WFS&amp;version=2.0.0&amp;request=DescribeStoredQueries&amp;</w:t>
      </w:r>
      <w:r w:rsidRPr="00253287">
        <w:rPr>
          <w:rStyle w:val="Strong"/>
          <w:rFonts w:ascii="Roboto" w:hAnsi="Roboto"/>
          <w:color w:val="363636"/>
          <w:sz w:val="21"/>
          <w:szCs w:val="21"/>
          <w:shd w:val="clear" w:color="auto" w:fill="FFFFFF"/>
          <w:lang w:val="en-US"/>
        </w:rPr>
        <w:br/>
        <w:t>storedquery_id=</w:t>
      </w:r>
      <w:proofErr w:type="gramStart"/>
      <w:r w:rsidRPr="00253287">
        <w:rPr>
          <w:rStyle w:val="Strong"/>
          <w:rFonts w:ascii="Roboto" w:hAnsi="Roboto"/>
          <w:color w:val="363636"/>
          <w:sz w:val="21"/>
          <w:szCs w:val="21"/>
          <w:shd w:val="clear" w:color="auto" w:fill="FFFFFF"/>
          <w:lang w:val="en-US"/>
        </w:rPr>
        <w:t>fmi</w:t>
      </w:r>
      <w:r w:rsidRPr="004A5B33">
        <w:rPr>
          <w:rStyle w:val="Strong"/>
          <w:rFonts w:ascii="Roboto" w:hAnsi="Roboto"/>
          <w:color w:val="363636"/>
          <w:sz w:val="21"/>
          <w:szCs w:val="21"/>
          <w:shd w:val="clear" w:color="auto" w:fill="FFFFFF"/>
          <w:lang w:val="en-US"/>
        </w:rPr>
        <w:t>::</w:t>
      </w:r>
      <w:proofErr w:type="gramEnd"/>
      <w:r w:rsidRPr="004A5B33">
        <w:rPr>
          <w:rStyle w:val="Strong"/>
          <w:rFonts w:ascii="Roboto" w:hAnsi="Roboto"/>
          <w:color w:val="363636"/>
          <w:sz w:val="21"/>
          <w:szCs w:val="21"/>
          <w:shd w:val="clear" w:color="auto" w:fill="FFFFFF"/>
          <w:lang w:val="en-US"/>
        </w:rPr>
        <w:t>observations::weather::cities::timevaluepair</w:t>
      </w:r>
      <w:r>
        <w:rPr>
          <w:rStyle w:val="Strong"/>
          <w:rFonts w:ascii="Roboto" w:hAnsi="Roboto"/>
          <w:color w:val="363636"/>
          <w:sz w:val="21"/>
          <w:szCs w:val="21"/>
          <w:shd w:val="clear" w:color="auto" w:fill="FFFFFF"/>
          <w:lang w:val="en-US"/>
        </w:rPr>
        <w:t>&amp;place=Jokela</w:t>
      </w:r>
    </w:p>
    <w:p w14:paraId="2497833B" w14:textId="63924101" w:rsidR="006A6986" w:rsidRDefault="006A6986" w:rsidP="00CD12AB">
      <w:pPr>
        <w:rPr>
          <w:rStyle w:val="Strong"/>
          <w:rFonts w:ascii="Roboto" w:hAnsi="Roboto"/>
          <w:color w:val="363636"/>
          <w:sz w:val="21"/>
          <w:szCs w:val="21"/>
          <w:shd w:val="clear" w:color="auto" w:fill="FFFFFF"/>
          <w:lang w:val="en-US"/>
        </w:rPr>
      </w:pPr>
    </w:p>
    <w:p w14:paraId="7CD4A3A5" w14:textId="68444EB4" w:rsidR="006A6986" w:rsidRPr="006A6986" w:rsidRDefault="006A6986" w:rsidP="00CD12AB">
      <w:pPr>
        <w:rPr>
          <w:lang w:val="en-US"/>
        </w:rPr>
      </w:pPr>
      <w:r>
        <w:rPr>
          <w:rStyle w:val="Strong"/>
          <w:rFonts w:ascii="Roboto" w:hAnsi="Roboto"/>
          <w:color w:val="363636"/>
          <w:sz w:val="21"/>
          <w:szCs w:val="21"/>
          <w:shd w:val="clear" w:color="auto" w:fill="FFFFFF"/>
          <w:lang w:val="en-US"/>
        </w:rPr>
        <w:t>I</w:t>
      </w:r>
      <w:r w:rsidRPr="006A6986">
        <w:rPr>
          <w:rStyle w:val="Strong"/>
          <w:rFonts w:ascii="Roboto" w:hAnsi="Roboto"/>
          <w:color w:val="363636"/>
          <w:sz w:val="21"/>
          <w:szCs w:val="21"/>
          <w:shd w:val="clear" w:color="auto" w:fill="FFFFFF"/>
          <w:lang w:val="en-US"/>
        </w:rPr>
        <w:t>nstantaneous Weather Observations (</w:t>
      </w:r>
      <w:proofErr w:type="spellStart"/>
      <w:proofErr w:type="gramStart"/>
      <w:r w:rsidRPr="006A6986">
        <w:rPr>
          <w:rStyle w:val="Strong"/>
          <w:rFonts w:ascii="Roboto" w:hAnsi="Roboto"/>
          <w:color w:val="363636"/>
          <w:sz w:val="21"/>
          <w:szCs w:val="21"/>
          <w:shd w:val="clear" w:color="auto" w:fill="FFFFFF"/>
          <w:lang w:val="en-US"/>
        </w:rPr>
        <w:t>fmi</w:t>
      </w:r>
      <w:proofErr w:type="spellEnd"/>
      <w:r w:rsidRPr="006A6986">
        <w:rPr>
          <w:rStyle w:val="Strong"/>
          <w:rFonts w:ascii="Roboto" w:hAnsi="Roboto"/>
          <w:color w:val="363636"/>
          <w:sz w:val="21"/>
          <w:szCs w:val="21"/>
          <w:shd w:val="clear" w:color="auto" w:fill="FFFFFF"/>
          <w:lang w:val="en-US"/>
        </w:rPr>
        <w:t>::</w:t>
      </w:r>
      <w:proofErr w:type="gramEnd"/>
      <w:r w:rsidRPr="006A6986">
        <w:rPr>
          <w:rStyle w:val="Strong"/>
          <w:rFonts w:ascii="Roboto" w:hAnsi="Roboto"/>
          <w:color w:val="363636"/>
          <w:sz w:val="21"/>
          <w:szCs w:val="21"/>
          <w:shd w:val="clear" w:color="auto" w:fill="FFFFFF"/>
          <w:lang w:val="en-US"/>
        </w:rPr>
        <w:t>observations::weather::</w:t>
      </w:r>
      <w:proofErr w:type="spellStart"/>
      <w:r w:rsidRPr="006A6986">
        <w:rPr>
          <w:rStyle w:val="Strong"/>
          <w:rFonts w:ascii="Roboto" w:hAnsi="Roboto"/>
          <w:color w:val="363636"/>
          <w:sz w:val="21"/>
          <w:szCs w:val="21"/>
          <w:shd w:val="clear" w:color="auto" w:fill="FFFFFF"/>
          <w:lang w:val="en-US"/>
        </w:rPr>
        <w:t>timevaluepair</w:t>
      </w:r>
      <w:proofErr w:type="spellEnd"/>
      <w:r w:rsidRPr="006A6986">
        <w:rPr>
          <w:rStyle w:val="Strong"/>
          <w:rFonts w:ascii="Roboto" w:hAnsi="Roboto"/>
          <w:color w:val="363636"/>
          <w:sz w:val="21"/>
          <w:szCs w:val="21"/>
          <w:shd w:val="clear" w:color="auto" w:fill="FFFFFF"/>
          <w:lang w:val="en-US"/>
        </w:rPr>
        <w:t>)</w:t>
      </w:r>
    </w:p>
    <w:p w14:paraId="6D008259" w14:textId="0002DDBD" w:rsidR="008367D2" w:rsidRPr="000767C9" w:rsidRDefault="008367D2" w:rsidP="00CD12AB">
      <w:pPr>
        <w:rPr>
          <w:lang w:val="en-US"/>
        </w:rPr>
      </w:pPr>
    </w:p>
    <w:p w14:paraId="2D84AE27" w14:textId="0590384B" w:rsidR="0086757E" w:rsidRDefault="00851F62" w:rsidP="00CD12AB">
      <w:pPr>
        <w:rPr>
          <w:lang w:val="en-US"/>
        </w:rPr>
      </w:pPr>
      <w:hyperlink r:id="rId90" w:history="1">
        <w:r w:rsidR="00CA1AE0" w:rsidRPr="00CA1AE0">
          <w:rPr>
            <w:rStyle w:val="Hyperlink"/>
            <w:lang w:val="en-US"/>
          </w:rPr>
          <w:t>http://opendata.fmi.fi/wfs?service=WFS&amp;version=2.0.0&amp;request=getFeature&amp;storedquery_id=fmi::observations::weather::timevaluepair&amp;fmisid=101130</w:t>
        </w:r>
      </w:hyperlink>
      <w:r w:rsidR="005236D3" w:rsidRPr="005236D3">
        <w:rPr>
          <w:lang w:val="en-US"/>
        </w:rPr>
        <w:t xml:space="preserve"> </w:t>
      </w:r>
      <w:r w:rsidR="005236D3">
        <w:rPr>
          <w:lang w:val="en-US"/>
        </w:rPr>
        <w:t>–</w:t>
      </w:r>
      <w:r w:rsidR="005236D3" w:rsidRPr="005236D3">
        <w:rPr>
          <w:lang w:val="en-US"/>
        </w:rPr>
        <w:t xml:space="preserve"> g</w:t>
      </w:r>
      <w:r w:rsidR="005236D3">
        <w:rPr>
          <w:lang w:val="en-US"/>
        </w:rPr>
        <w:t xml:space="preserve">et data. For Jokela, it may be better to use </w:t>
      </w:r>
      <w:r w:rsidR="00287748">
        <w:rPr>
          <w:lang w:val="en-US"/>
        </w:rPr>
        <w:t>a specific</w:t>
      </w:r>
      <w:r w:rsidR="005236D3">
        <w:rPr>
          <w:lang w:val="en-US"/>
        </w:rPr>
        <w:t xml:space="preserve"> station id in the queries instead of its name since it returns </w:t>
      </w:r>
      <w:proofErr w:type="spellStart"/>
      <w:r w:rsidR="005236D3">
        <w:rPr>
          <w:lang w:val="en-US"/>
        </w:rPr>
        <w:t>Järvenpää</w:t>
      </w:r>
      <w:proofErr w:type="spellEnd"/>
      <w:r w:rsidR="005236D3">
        <w:rPr>
          <w:lang w:val="en-US"/>
        </w:rPr>
        <w:t xml:space="preserve"> station which seems not to be fully operational yet. </w:t>
      </w:r>
    </w:p>
    <w:p w14:paraId="51FAEBFA" w14:textId="77777777" w:rsidR="005236D3" w:rsidRPr="005236D3" w:rsidRDefault="005236D3" w:rsidP="00CD12AB">
      <w:pPr>
        <w:rPr>
          <w:lang w:val="en-US"/>
        </w:rPr>
      </w:pPr>
    </w:p>
    <w:p w14:paraId="52D3A6EF" w14:textId="352E75CB" w:rsidR="007F2815" w:rsidRDefault="00851F62" w:rsidP="00CD12AB">
      <w:pPr>
        <w:rPr>
          <w:rFonts w:ascii="Courier New" w:hAnsi="Courier New" w:cs="Courier New"/>
          <w:color w:val="000000"/>
          <w:sz w:val="20"/>
          <w:szCs w:val="20"/>
          <w:lang w:val="en-US"/>
        </w:rPr>
      </w:pPr>
      <w:hyperlink r:id="rId91" w:history="1">
        <w:r w:rsidR="00336FA4" w:rsidRPr="00336FA4">
          <w:rPr>
            <w:rStyle w:val="Hyperlink"/>
            <w:lang w:val="en-US"/>
          </w:rPr>
          <w:t>http://opendata.fmi.fi/wfs?service=WFS&amp;version=2.0.0&amp;request=DescribeStoredQueries&amp;storedquery_id=fmi::observations::weather::timevaluepair</w:t>
        </w:r>
      </w:hyperlink>
      <w:r w:rsidR="00336FA4" w:rsidRPr="00336FA4">
        <w:rPr>
          <w:lang w:val="en-US"/>
        </w:rPr>
        <w:t xml:space="preserve"> </w:t>
      </w:r>
      <w:r w:rsidR="00336FA4">
        <w:rPr>
          <w:lang w:val="en-US"/>
        </w:rPr>
        <w:t xml:space="preserve">– info about </w:t>
      </w:r>
      <w:r w:rsidR="005236D3">
        <w:rPr>
          <w:lang w:val="en-US"/>
        </w:rPr>
        <w:t>instantaneous data</w:t>
      </w:r>
      <w:r w:rsidR="002C2339">
        <w:rPr>
          <w:rStyle w:val="Strong"/>
          <w:rFonts w:ascii="Roboto" w:hAnsi="Roboto"/>
          <w:color w:val="363636"/>
          <w:sz w:val="21"/>
          <w:szCs w:val="21"/>
          <w:shd w:val="clear" w:color="auto" w:fill="FFFFFF"/>
          <w:lang w:val="en-US"/>
        </w:rPr>
        <w:br/>
      </w:r>
      <w:r w:rsidR="001323D9" w:rsidRPr="001323D9">
        <w:rPr>
          <w:rFonts w:ascii="Courier New" w:hAnsi="Courier New" w:cs="Courier New"/>
          <w:color w:val="000000"/>
          <w:sz w:val="20"/>
          <w:szCs w:val="20"/>
          <w:lang w:val="en-US"/>
        </w:rPr>
        <w:t>Real time weather observations from weather stations. Default set contains air temperat</w:t>
      </w:r>
      <w:r w:rsidR="008A377D">
        <w:rPr>
          <w:rFonts w:ascii="Courier New" w:hAnsi="Courier New" w:cs="Courier New"/>
          <w:color w:val="000000"/>
          <w:sz w:val="20"/>
          <w:szCs w:val="20"/>
          <w:lang w:val="en-US"/>
        </w:rPr>
        <w:t>u</w:t>
      </w:r>
      <w:r w:rsidR="001323D9" w:rsidRPr="001323D9">
        <w:rPr>
          <w:rFonts w:ascii="Courier New" w:hAnsi="Courier New" w:cs="Courier New"/>
          <w:color w:val="000000"/>
          <w:sz w:val="20"/>
          <w:szCs w:val="20"/>
          <w:lang w:val="en-US"/>
        </w:rPr>
        <w:t xml:space="preserve">re, wind speed, gust speed, wind direction, relative humidity, dew point, </w:t>
      </w:r>
      <w:proofErr w:type="gramStart"/>
      <w:r w:rsidR="001323D9" w:rsidRPr="001323D9">
        <w:rPr>
          <w:rFonts w:ascii="Courier New" w:hAnsi="Courier New" w:cs="Courier New"/>
          <w:color w:val="000000"/>
          <w:sz w:val="20"/>
          <w:szCs w:val="20"/>
          <w:lang w:val="en-US"/>
        </w:rPr>
        <w:t>one hour</w:t>
      </w:r>
      <w:proofErr w:type="gramEnd"/>
      <w:r w:rsidR="001323D9" w:rsidRPr="001323D9">
        <w:rPr>
          <w:rFonts w:ascii="Courier New" w:hAnsi="Courier New" w:cs="Courier New"/>
          <w:color w:val="000000"/>
          <w:sz w:val="20"/>
          <w:szCs w:val="20"/>
          <w:lang w:val="en-US"/>
        </w:rPr>
        <w:t xml:space="preserve"> precipitation amount, precipitation intensity, snow depth, pressure reduced to sea level and visibility. By default, the data is returned from last 12 hour. At least one location parameter (geoid/place/</w:t>
      </w:r>
      <w:proofErr w:type="spellStart"/>
      <w:r w:rsidR="001323D9" w:rsidRPr="001323D9">
        <w:rPr>
          <w:rFonts w:ascii="Courier New" w:hAnsi="Courier New" w:cs="Courier New"/>
          <w:color w:val="000000"/>
          <w:sz w:val="20"/>
          <w:szCs w:val="20"/>
          <w:lang w:val="en-US"/>
        </w:rPr>
        <w:t>fmisid</w:t>
      </w:r>
      <w:proofErr w:type="spellEnd"/>
      <w:r w:rsidR="001323D9" w:rsidRPr="001323D9">
        <w:rPr>
          <w:rFonts w:ascii="Courier New" w:hAnsi="Courier New" w:cs="Courier New"/>
          <w:color w:val="000000"/>
          <w:sz w:val="20"/>
          <w:szCs w:val="20"/>
          <w:lang w:val="en-US"/>
        </w:rPr>
        <w:t>/</w:t>
      </w:r>
      <w:proofErr w:type="spellStart"/>
      <w:r w:rsidR="001323D9" w:rsidRPr="001323D9">
        <w:rPr>
          <w:rFonts w:ascii="Courier New" w:hAnsi="Courier New" w:cs="Courier New"/>
          <w:color w:val="000000"/>
          <w:sz w:val="20"/>
          <w:szCs w:val="20"/>
          <w:lang w:val="en-US"/>
        </w:rPr>
        <w:t>wmo</w:t>
      </w:r>
      <w:proofErr w:type="spellEnd"/>
      <w:r w:rsidR="001323D9" w:rsidRPr="001323D9">
        <w:rPr>
          <w:rFonts w:ascii="Courier New" w:hAnsi="Courier New" w:cs="Courier New"/>
          <w:color w:val="000000"/>
          <w:sz w:val="20"/>
          <w:szCs w:val="20"/>
          <w:lang w:val="en-US"/>
        </w:rPr>
        <w:t>/</w:t>
      </w:r>
      <w:proofErr w:type="spellStart"/>
      <w:r w:rsidR="001323D9" w:rsidRPr="001323D9">
        <w:rPr>
          <w:rFonts w:ascii="Courier New" w:hAnsi="Courier New" w:cs="Courier New"/>
          <w:color w:val="000000"/>
          <w:sz w:val="20"/>
          <w:szCs w:val="20"/>
          <w:lang w:val="en-US"/>
        </w:rPr>
        <w:t>bbox</w:t>
      </w:r>
      <w:proofErr w:type="spellEnd"/>
      <w:r w:rsidR="001323D9" w:rsidRPr="001323D9">
        <w:rPr>
          <w:rFonts w:ascii="Courier New" w:hAnsi="Courier New" w:cs="Courier New"/>
          <w:color w:val="000000"/>
          <w:sz w:val="20"/>
          <w:szCs w:val="20"/>
          <w:lang w:val="en-US"/>
        </w:rPr>
        <w:t xml:space="preserve">) </w:t>
      </w:r>
      <w:proofErr w:type="gramStart"/>
      <w:r w:rsidR="001323D9" w:rsidRPr="001323D9">
        <w:rPr>
          <w:rFonts w:ascii="Courier New" w:hAnsi="Courier New" w:cs="Courier New"/>
          <w:color w:val="000000"/>
          <w:sz w:val="20"/>
          <w:szCs w:val="20"/>
          <w:lang w:val="en-US"/>
        </w:rPr>
        <w:t>has to</w:t>
      </w:r>
      <w:proofErr w:type="gramEnd"/>
      <w:r w:rsidR="001323D9" w:rsidRPr="001323D9">
        <w:rPr>
          <w:rFonts w:ascii="Courier New" w:hAnsi="Courier New" w:cs="Courier New"/>
          <w:color w:val="000000"/>
          <w:sz w:val="20"/>
          <w:szCs w:val="20"/>
          <w:lang w:val="en-US"/>
        </w:rPr>
        <w:t xml:space="preserve"> be given. The data is returned as a time value pair format.</w:t>
      </w:r>
    </w:p>
    <w:p w14:paraId="6B636D3D" w14:textId="348270D2" w:rsidR="00126FF7" w:rsidRDefault="00AD1C08" w:rsidP="00126FF7">
      <w:pPr>
        <w:rPr>
          <w:lang w:val="en-US"/>
        </w:rPr>
      </w:pPr>
      <w:r>
        <w:rPr>
          <w:lang w:val="en-US"/>
        </w:rPr>
        <w:br/>
      </w:r>
      <w:r>
        <w:rPr>
          <w:lang w:val="en-US"/>
        </w:rPr>
        <w:br/>
      </w:r>
    </w:p>
    <w:p w14:paraId="4490FBEB" w14:textId="073DDD67" w:rsidR="00126FF7" w:rsidRPr="00126FF7" w:rsidRDefault="00126FF7" w:rsidP="00126FF7">
      <w:pPr>
        <w:rPr>
          <w:lang w:val="en-US"/>
        </w:rPr>
      </w:pPr>
      <w:r w:rsidRPr="00126FF7">
        <w:rPr>
          <w:lang w:val="en-US"/>
        </w:rPr>
        <w:t>(</w:t>
      </w:r>
      <w:proofErr w:type="spellStart"/>
      <w:r w:rsidRPr="00126FF7">
        <w:rPr>
          <w:lang w:val="en-US"/>
        </w:rPr>
        <w:t>viesti</w:t>
      </w:r>
      <w:proofErr w:type="spellEnd"/>
      <w:r w:rsidRPr="00126FF7">
        <w:rPr>
          <w:lang w:val="en-US"/>
        </w:rPr>
        <w:t xml:space="preserve"> on </w:t>
      </w:r>
      <w:proofErr w:type="spellStart"/>
      <w:r w:rsidRPr="00126FF7">
        <w:rPr>
          <w:lang w:val="en-US"/>
        </w:rPr>
        <w:t>kirjoitettu</w:t>
      </w:r>
      <w:proofErr w:type="spellEnd"/>
      <w:r w:rsidRPr="00126FF7">
        <w:rPr>
          <w:lang w:val="en-US"/>
        </w:rPr>
        <w:t xml:space="preserve"> </w:t>
      </w:r>
      <w:proofErr w:type="spellStart"/>
      <w:r w:rsidRPr="00126FF7">
        <w:rPr>
          <w:lang w:val="en-US"/>
        </w:rPr>
        <w:t>englanniksi</w:t>
      </w:r>
      <w:proofErr w:type="spellEnd"/>
      <w:r w:rsidRPr="00126FF7">
        <w:rPr>
          <w:lang w:val="en-US"/>
        </w:rPr>
        <w:t>)</w:t>
      </w:r>
    </w:p>
    <w:p w14:paraId="430F9F76" w14:textId="5113A907" w:rsidR="00126FF7" w:rsidRPr="00126FF7" w:rsidRDefault="00126FF7" w:rsidP="00126FF7">
      <w:pPr>
        <w:rPr>
          <w:lang w:val="en-US"/>
        </w:rPr>
      </w:pPr>
      <w:r w:rsidRPr="00126FF7">
        <w:rPr>
          <w:lang w:val="en-US"/>
        </w:rPr>
        <w:t>Hi. I am trying to get weather observation and forecast data for Jokela town located in Tuusula Municipality for a hydrological model.</w:t>
      </w:r>
    </w:p>
    <w:p w14:paraId="4D137C11" w14:textId="45322836" w:rsidR="00126FF7" w:rsidRPr="00126FF7" w:rsidRDefault="00126FF7" w:rsidP="00126FF7">
      <w:pPr>
        <w:rPr>
          <w:lang w:val="en-US"/>
        </w:rPr>
      </w:pPr>
      <w:r w:rsidRPr="00126FF7">
        <w:rPr>
          <w:lang w:val="en-US"/>
        </w:rPr>
        <w:t>Questions:</w:t>
      </w:r>
    </w:p>
    <w:p w14:paraId="21A7EBE3" w14:textId="4A786169" w:rsidR="00126FF7" w:rsidRPr="00126FF7" w:rsidRDefault="00126FF7" w:rsidP="00126FF7">
      <w:pPr>
        <w:rPr>
          <w:lang w:val="en-US"/>
        </w:rPr>
      </w:pPr>
      <w:r w:rsidRPr="00126FF7">
        <w:rPr>
          <w:lang w:val="en-US"/>
        </w:rPr>
        <w:t xml:space="preserve">1. Is it reasonable to use precipitation data from weather observation station FMISID </w:t>
      </w:r>
      <w:proofErr w:type="gramStart"/>
      <w:r w:rsidRPr="00126FF7">
        <w:rPr>
          <w:lang w:val="en-US"/>
        </w:rPr>
        <w:t>101130  or</w:t>
      </w:r>
      <w:proofErr w:type="gramEnd"/>
      <w:r w:rsidRPr="00126FF7">
        <w:rPr>
          <w:lang w:val="en-US"/>
        </w:rPr>
        <w:t xml:space="preserve"> FMISID 103794 for Jokela Town? In case not, what would be the alternatives to obtain hourly historical precipitation data for 2018 year specifically for Jokela Town.  </w:t>
      </w:r>
    </w:p>
    <w:p w14:paraId="4C84C2CD" w14:textId="21A12FE5" w:rsidR="00126FF7" w:rsidRPr="00126FF7" w:rsidRDefault="00126FF7" w:rsidP="00126FF7">
      <w:pPr>
        <w:rPr>
          <w:lang w:val="en-US"/>
        </w:rPr>
      </w:pPr>
      <w:r w:rsidRPr="00126FF7">
        <w:rPr>
          <w:lang w:val="en-US"/>
        </w:rPr>
        <w:t>2. Forecast data is also available as Time Series in your open data services. When requesting data for Jokela Town, your server returns that the information comes from station geoid 655758 (example of query described below). Is there more information available on how data is "converted" from Grid to Time Series? Would this example of query return the most suitable available weather forecast for Jokela Town?</w:t>
      </w:r>
      <w:r>
        <w:rPr>
          <w:lang w:val="en-US"/>
        </w:rPr>
        <w:br/>
      </w:r>
    </w:p>
    <w:p w14:paraId="1C321395" w14:textId="77777777" w:rsidR="00126FF7" w:rsidRPr="00126FF7" w:rsidRDefault="00126FF7" w:rsidP="00126FF7">
      <w:pPr>
        <w:rPr>
          <w:lang w:val="en-US"/>
        </w:rPr>
      </w:pPr>
      <w:r w:rsidRPr="00126FF7">
        <w:rPr>
          <w:lang w:val="en-US"/>
        </w:rPr>
        <w:t>Below additional information about the questions...</w:t>
      </w:r>
    </w:p>
    <w:p w14:paraId="74956714" w14:textId="62875F1F" w:rsidR="00126FF7" w:rsidRPr="00126FF7" w:rsidRDefault="00126FF7" w:rsidP="00126FF7">
      <w:pPr>
        <w:rPr>
          <w:lang w:val="en-US"/>
        </w:rPr>
      </w:pPr>
      <w:r w:rsidRPr="00126FF7">
        <w:rPr>
          <w:lang w:val="en-US"/>
        </w:rPr>
        <w:t>_______________________________________</w:t>
      </w:r>
    </w:p>
    <w:p w14:paraId="22A05CD5" w14:textId="77777777" w:rsidR="00126FF7" w:rsidRPr="00126FF7" w:rsidRDefault="00126FF7" w:rsidP="00126FF7">
      <w:pPr>
        <w:rPr>
          <w:lang w:val="en-US"/>
        </w:rPr>
      </w:pPr>
      <w:r w:rsidRPr="00126FF7">
        <w:rPr>
          <w:lang w:val="en-US"/>
        </w:rPr>
        <w:t>1. Historical Data [Precipitation, Snow depth, Air Temperature].</w:t>
      </w:r>
    </w:p>
    <w:p w14:paraId="55DE54DD" w14:textId="1C3B03CE" w:rsidR="00126FF7" w:rsidRPr="00126FF7" w:rsidRDefault="00126FF7" w:rsidP="00126FF7">
      <w:pPr>
        <w:rPr>
          <w:lang w:val="en-US"/>
        </w:rPr>
      </w:pPr>
      <w:r w:rsidRPr="00126FF7">
        <w:rPr>
          <w:lang w:val="en-US"/>
        </w:rPr>
        <w:lastRenderedPageBreak/>
        <w:t xml:space="preserve">   - I found two weather observation stations within 20km radius from Jokela Town (link for map provided at the end of this message):</w:t>
      </w:r>
    </w:p>
    <w:p w14:paraId="4D6A74EE" w14:textId="77777777" w:rsidR="00126FF7" w:rsidRPr="00126FF7" w:rsidRDefault="00126FF7" w:rsidP="00126FF7">
      <w:pPr>
        <w:rPr>
          <w:lang w:val="en-US"/>
        </w:rPr>
      </w:pPr>
      <w:r w:rsidRPr="00126FF7">
        <w:rPr>
          <w:lang w:val="en-US"/>
        </w:rPr>
        <w:t xml:space="preserve">      Station FMISID 101130: </w:t>
      </w:r>
      <w:proofErr w:type="spellStart"/>
      <w:r w:rsidRPr="00126FF7">
        <w:rPr>
          <w:lang w:val="en-US"/>
        </w:rPr>
        <w:t>Hyvinkää</w:t>
      </w:r>
      <w:proofErr w:type="spellEnd"/>
      <w:r w:rsidRPr="00126FF7">
        <w:rPr>
          <w:lang w:val="en-US"/>
        </w:rPr>
        <w:t xml:space="preserve"> </w:t>
      </w:r>
      <w:proofErr w:type="spellStart"/>
      <w:r w:rsidRPr="00126FF7">
        <w:rPr>
          <w:lang w:val="en-US"/>
        </w:rPr>
        <w:t>Hyvinkäänkylä</w:t>
      </w:r>
      <w:proofErr w:type="spellEnd"/>
    </w:p>
    <w:p w14:paraId="1D8BEC7F" w14:textId="52D338F1" w:rsidR="00126FF7" w:rsidRPr="00126FF7" w:rsidRDefault="00126FF7" w:rsidP="00126FF7">
      <w:pPr>
        <w:rPr>
          <w:lang w:val="en-US"/>
        </w:rPr>
      </w:pPr>
      <w:r w:rsidRPr="00126FF7">
        <w:rPr>
          <w:lang w:val="en-US"/>
        </w:rPr>
        <w:t xml:space="preserve">      Locate</w:t>
      </w:r>
      <w:r>
        <w:rPr>
          <w:lang w:val="en-US"/>
        </w:rPr>
        <w:t>d</w:t>
      </w:r>
      <w:r w:rsidRPr="00126FF7">
        <w:rPr>
          <w:lang w:val="en-US"/>
        </w:rPr>
        <w:t xml:space="preserve"> around 10km from Jokel</w:t>
      </w:r>
      <w:r>
        <w:rPr>
          <w:lang w:val="en-US"/>
        </w:rPr>
        <w:t>a</w:t>
      </w:r>
    </w:p>
    <w:p w14:paraId="1BFC94C3" w14:textId="77777777" w:rsidR="00126FF7" w:rsidRPr="00126FF7" w:rsidRDefault="00126FF7" w:rsidP="00126FF7">
      <w:pPr>
        <w:rPr>
          <w:lang w:val="en-US"/>
        </w:rPr>
      </w:pPr>
      <w:r w:rsidRPr="00126FF7">
        <w:rPr>
          <w:lang w:val="en-US"/>
        </w:rPr>
        <w:t xml:space="preserve">      Station FMISID 103794: </w:t>
      </w:r>
      <w:proofErr w:type="spellStart"/>
      <w:r w:rsidRPr="00126FF7">
        <w:rPr>
          <w:lang w:val="en-US"/>
        </w:rPr>
        <w:t>Mäntsälä</w:t>
      </w:r>
      <w:proofErr w:type="spellEnd"/>
      <w:r w:rsidRPr="00126FF7">
        <w:rPr>
          <w:lang w:val="en-US"/>
        </w:rPr>
        <w:t xml:space="preserve"> </w:t>
      </w:r>
      <w:proofErr w:type="spellStart"/>
      <w:r w:rsidRPr="00126FF7">
        <w:rPr>
          <w:lang w:val="en-US"/>
        </w:rPr>
        <w:t>Hirvihaara</w:t>
      </w:r>
      <w:proofErr w:type="spellEnd"/>
    </w:p>
    <w:p w14:paraId="137F479D" w14:textId="6E1FCB54" w:rsidR="00126FF7" w:rsidRPr="00126FF7" w:rsidRDefault="00126FF7" w:rsidP="00126FF7">
      <w:pPr>
        <w:rPr>
          <w:lang w:val="en-US"/>
        </w:rPr>
      </w:pPr>
      <w:r w:rsidRPr="00126FF7">
        <w:rPr>
          <w:lang w:val="en-US"/>
        </w:rPr>
        <w:t xml:space="preserve">      Located around 20km from Jokela</w:t>
      </w:r>
    </w:p>
    <w:p w14:paraId="5B07A7F5" w14:textId="57AB1F47" w:rsidR="00126FF7" w:rsidRPr="00126FF7" w:rsidRDefault="00126FF7" w:rsidP="00126FF7">
      <w:pPr>
        <w:rPr>
          <w:lang w:val="en-US"/>
        </w:rPr>
      </w:pPr>
      <w:r w:rsidRPr="00126FF7">
        <w:rPr>
          <w:lang w:val="en-US"/>
        </w:rPr>
        <w:t xml:space="preserve">Purpose: </w:t>
      </w:r>
      <w:r>
        <w:rPr>
          <w:lang w:val="en-US"/>
        </w:rPr>
        <w:br/>
      </w:r>
      <w:r w:rsidRPr="00126FF7">
        <w:rPr>
          <w:lang w:val="en-US"/>
        </w:rPr>
        <w:t>Data will be used to calibrate Urban hydrological Model.</w:t>
      </w:r>
    </w:p>
    <w:p w14:paraId="0AE6A946" w14:textId="58942772" w:rsidR="00126FF7" w:rsidRPr="00126FF7" w:rsidRDefault="00126FF7" w:rsidP="00126FF7">
      <w:pPr>
        <w:rPr>
          <w:lang w:val="en-US"/>
        </w:rPr>
      </w:pPr>
      <w:r w:rsidRPr="00126FF7">
        <w:rPr>
          <w:lang w:val="en-US"/>
        </w:rPr>
        <w:t>No</w:t>
      </w:r>
      <w:r>
        <w:rPr>
          <w:lang w:val="en-US"/>
        </w:rPr>
        <w:t>t</w:t>
      </w:r>
      <w:r w:rsidRPr="00126FF7">
        <w:rPr>
          <w:lang w:val="en-US"/>
        </w:rPr>
        <w:t xml:space="preserve">es: </w:t>
      </w:r>
      <w:r>
        <w:rPr>
          <w:lang w:val="en-US"/>
        </w:rPr>
        <w:br/>
      </w:r>
      <w:r w:rsidRPr="00126FF7">
        <w:rPr>
          <w:lang w:val="en-US"/>
        </w:rPr>
        <w:t xml:space="preserve">Minimum recording interval of 1h of at least the whole year of 2018. For this reason, the station (FMISID 103786: </w:t>
      </w:r>
      <w:proofErr w:type="spellStart"/>
      <w:r w:rsidRPr="00126FF7">
        <w:rPr>
          <w:lang w:val="en-US"/>
        </w:rPr>
        <w:t>Jarvenpää</w:t>
      </w:r>
      <w:proofErr w:type="spellEnd"/>
      <w:r w:rsidRPr="00126FF7">
        <w:rPr>
          <w:lang w:val="en-US"/>
        </w:rPr>
        <w:t xml:space="preserve"> </w:t>
      </w:r>
      <w:proofErr w:type="spellStart"/>
      <w:r w:rsidRPr="00126FF7">
        <w:rPr>
          <w:lang w:val="en-US"/>
        </w:rPr>
        <w:t>Sorto</w:t>
      </w:r>
      <w:proofErr w:type="spellEnd"/>
      <w:r w:rsidRPr="00126FF7">
        <w:rPr>
          <w:lang w:val="en-US"/>
        </w:rPr>
        <w:t>) seems to be not suitable since no available data for 2018 was found.</w:t>
      </w:r>
    </w:p>
    <w:p w14:paraId="5636C475" w14:textId="57A9A568" w:rsidR="00126FF7" w:rsidRPr="00126FF7" w:rsidRDefault="00126FF7" w:rsidP="00126FF7">
      <w:pPr>
        <w:rPr>
          <w:lang w:val="en-US"/>
        </w:rPr>
      </w:pPr>
      <w:r w:rsidRPr="00126FF7">
        <w:rPr>
          <w:lang w:val="en-US"/>
        </w:rPr>
        <w:t>2. Forecast Data [</w:t>
      </w:r>
      <w:proofErr w:type="gramStart"/>
      <w:r w:rsidRPr="00126FF7">
        <w:rPr>
          <w:lang w:val="en-US"/>
        </w:rPr>
        <w:t>Precipitation ,</w:t>
      </w:r>
      <w:proofErr w:type="gramEnd"/>
      <w:r w:rsidRPr="00126FF7">
        <w:rPr>
          <w:lang w:val="en-US"/>
        </w:rPr>
        <w:t xml:space="preserve"> Air Temperature]</w:t>
      </w:r>
    </w:p>
    <w:p w14:paraId="0E1BAE66" w14:textId="77777777" w:rsidR="00126FF7" w:rsidRPr="00126FF7" w:rsidRDefault="00126FF7" w:rsidP="00126FF7">
      <w:pPr>
        <w:rPr>
          <w:lang w:val="en-US"/>
        </w:rPr>
      </w:pPr>
      <w:r w:rsidRPr="00126FF7">
        <w:rPr>
          <w:lang w:val="en-US"/>
        </w:rPr>
        <w:t xml:space="preserve">Example of query for Harmonie Model as </w:t>
      </w:r>
      <w:proofErr w:type="spellStart"/>
      <w:r w:rsidRPr="00126FF7">
        <w:rPr>
          <w:lang w:val="en-US"/>
        </w:rPr>
        <w:t>TimeValuePair</w:t>
      </w:r>
      <w:proofErr w:type="spellEnd"/>
      <w:r w:rsidRPr="00126FF7">
        <w:rPr>
          <w:lang w:val="en-US"/>
        </w:rPr>
        <w:t xml:space="preserve"> for Jokela Town with 15min interval:</w:t>
      </w:r>
    </w:p>
    <w:p w14:paraId="56FE3620" w14:textId="77777777" w:rsidR="00126FF7" w:rsidRPr="00126FF7" w:rsidRDefault="00126FF7" w:rsidP="00126FF7">
      <w:pPr>
        <w:rPr>
          <w:lang w:val="en-US"/>
        </w:rPr>
      </w:pPr>
      <w:r w:rsidRPr="00126FF7">
        <w:rPr>
          <w:lang w:val="en-US"/>
        </w:rPr>
        <w:t>__________________________________________</w:t>
      </w:r>
    </w:p>
    <w:p w14:paraId="716F56DE" w14:textId="77777777" w:rsidR="00126FF7" w:rsidRPr="00126FF7" w:rsidRDefault="00126FF7" w:rsidP="00126FF7">
      <w:pPr>
        <w:rPr>
          <w:lang w:val="en-US"/>
        </w:rPr>
      </w:pPr>
      <w:r w:rsidRPr="00126FF7">
        <w:rPr>
          <w:lang w:val="en-US"/>
        </w:rPr>
        <w:t>http://opendata.fmi.fi/wfs?service=WFS&amp;version=2.0.0&amp;request=getFeature&amp;storedquery_id=fmi::forecast::harmonie::surface::point::timevaluepair&amp;place=jokela&amp;timestep=15&amp;</w:t>
      </w:r>
    </w:p>
    <w:p w14:paraId="57647C68" w14:textId="77777777" w:rsidR="00126FF7" w:rsidRPr="00126FF7" w:rsidRDefault="00126FF7" w:rsidP="00126FF7">
      <w:pPr>
        <w:rPr>
          <w:lang w:val="en-US"/>
        </w:rPr>
      </w:pPr>
      <w:r w:rsidRPr="00126FF7">
        <w:rPr>
          <w:lang w:val="en-US"/>
        </w:rPr>
        <w:t>__________________________________________</w:t>
      </w:r>
    </w:p>
    <w:p w14:paraId="7F5B894F" w14:textId="77777777" w:rsidR="00126FF7" w:rsidRPr="00126FF7" w:rsidRDefault="00126FF7" w:rsidP="00126FF7">
      <w:pPr>
        <w:rPr>
          <w:lang w:val="en-US"/>
        </w:rPr>
      </w:pPr>
      <w:r w:rsidRPr="00126FF7">
        <w:rPr>
          <w:lang w:val="en-US"/>
        </w:rPr>
        <w:t xml:space="preserve">Purpose: </w:t>
      </w:r>
    </w:p>
    <w:p w14:paraId="6FEDEEFE" w14:textId="3A92D995" w:rsidR="00126FF7" w:rsidRPr="00126FF7" w:rsidRDefault="00126FF7" w:rsidP="00126FF7">
      <w:pPr>
        <w:rPr>
          <w:lang w:val="en-US"/>
        </w:rPr>
      </w:pPr>
      <w:r w:rsidRPr="00126FF7">
        <w:rPr>
          <w:lang w:val="en-US"/>
        </w:rPr>
        <w:t xml:space="preserve">Data will be input for hydrological model to </w:t>
      </w:r>
      <w:proofErr w:type="spellStart"/>
      <w:r w:rsidRPr="00126FF7">
        <w:rPr>
          <w:lang w:val="en-US"/>
        </w:rPr>
        <w:t>provi</w:t>
      </w:r>
      <w:proofErr w:type="spellEnd"/>
      <w:r w:rsidR="007235EB">
        <w:rPr>
          <w:lang w:val="en-US"/>
        </w:rPr>
        <w:tab/>
      </w:r>
      <w:r w:rsidRPr="00126FF7">
        <w:rPr>
          <w:lang w:val="en-US"/>
        </w:rPr>
        <w:t>de forecast of flows in sanitary sewer network.</w:t>
      </w:r>
    </w:p>
    <w:p w14:paraId="2A810B73" w14:textId="7C9C305B" w:rsidR="00126FF7" w:rsidRPr="00126FF7" w:rsidRDefault="00126FF7" w:rsidP="00126FF7">
      <w:pPr>
        <w:rPr>
          <w:lang w:val="en-US"/>
        </w:rPr>
      </w:pPr>
      <w:r w:rsidRPr="00126FF7">
        <w:rPr>
          <w:lang w:val="en-US"/>
        </w:rPr>
        <w:t>Link for Map with Jokela Town and Weather Stations:</w:t>
      </w:r>
    </w:p>
    <w:p w14:paraId="300622F8" w14:textId="36764E6E" w:rsidR="00126FF7" w:rsidRPr="00126FF7" w:rsidRDefault="00126FF7" w:rsidP="00126FF7">
      <w:pPr>
        <w:rPr>
          <w:lang w:val="en-US"/>
        </w:rPr>
      </w:pPr>
      <w:r w:rsidRPr="00126FF7">
        <w:rPr>
          <w:lang w:val="en-US"/>
        </w:rPr>
        <w:t>https://drive.google.com/file/d/16QdTEeeL2s0RBzSDUAr0qHEkbqaLX5BG/view?usp=sharing</w:t>
      </w:r>
    </w:p>
    <w:p w14:paraId="7678613A" w14:textId="77777777" w:rsidR="00126FF7" w:rsidRPr="00126FF7" w:rsidRDefault="00126FF7" w:rsidP="00126FF7">
      <w:pPr>
        <w:rPr>
          <w:lang w:val="en-US"/>
        </w:rPr>
      </w:pPr>
      <w:r w:rsidRPr="00126FF7">
        <w:rPr>
          <w:lang w:val="en-US"/>
        </w:rPr>
        <w:t>Thank you in advance for your help,</w:t>
      </w:r>
    </w:p>
    <w:p w14:paraId="6C1AF3DD" w14:textId="2571AA7E" w:rsidR="00126FF7" w:rsidRPr="00126FF7" w:rsidRDefault="00126FF7" w:rsidP="00126FF7">
      <w:pPr>
        <w:rPr>
          <w:lang w:val="en-US"/>
        </w:rPr>
      </w:pPr>
      <w:r w:rsidRPr="00126FF7">
        <w:rPr>
          <w:lang w:val="en-US"/>
        </w:rPr>
        <w:t>Please contact me in case more description is needed.</w:t>
      </w:r>
    </w:p>
    <w:p w14:paraId="610A51EF" w14:textId="77777777" w:rsidR="00126FF7" w:rsidRPr="00E4744F" w:rsidRDefault="00126FF7" w:rsidP="00126FF7">
      <w:r w:rsidRPr="00E4744F">
        <w:t>Pedro Almeida</w:t>
      </w:r>
    </w:p>
    <w:p w14:paraId="67C6A00E" w14:textId="72D9E7B8" w:rsidR="00286679" w:rsidRPr="00E4744F" w:rsidRDefault="00126FF7" w:rsidP="00126FF7">
      <w:r w:rsidRPr="00E4744F">
        <w:t>0465452367</w:t>
      </w:r>
    </w:p>
    <w:p w14:paraId="2C9B8072" w14:textId="09B9F098" w:rsidR="00126FF7" w:rsidRPr="00E4744F" w:rsidRDefault="00126FF7" w:rsidP="00126FF7"/>
    <w:p w14:paraId="14B88766" w14:textId="3E787261" w:rsidR="000943F4" w:rsidRPr="00E4744F" w:rsidRDefault="000943F4" w:rsidP="000943F4">
      <w:r w:rsidRPr="00E4744F">
        <w:t>(viesti on kirjoitettu englanniksi)</w:t>
      </w:r>
    </w:p>
    <w:p w14:paraId="55B698C6" w14:textId="24785751" w:rsidR="000943F4" w:rsidRPr="000943F4" w:rsidRDefault="000943F4" w:rsidP="000943F4">
      <w:pPr>
        <w:rPr>
          <w:lang w:val="en-US"/>
        </w:rPr>
      </w:pPr>
      <w:r w:rsidRPr="000943F4">
        <w:rPr>
          <w:lang w:val="en-US"/>
        </w:rPr>
        <w:t xml:space="preserve">Hello, I have been accessing model forecast timeseries as </w:t>
      </w:r>
      <w:proofErr w:type="spellStart"/>
      <w:r w:rsidRPr="000943F4">
        <w:rPr>
          <w:lang w:val="en-US"/>
        </w:rPr>
        <w:t>timeValuePair</w:t>
      </w:r>
      <w:proofErr w:type="spellEnd"/>
      <w:r w:rsidRPr="000943F4">
        <w:rPr>
          <w:lang w:val="en-US"/>
        </w:rPr>
        <w:t xml:space="preserve"> from your open WFS and realized that the values of </w:t>
      </w:r>
      <w:proofErr w:type="spellStart"/>
      <w:r w:rsidRPr="000943F4">
        <w:rPr>
          <w:lang w:val="en-US"/>
        </w:rPr>
        <w:t>PrecipitationAmount</w:t>
      </w:r>
      <w:proofErr w:type="spellEnd"/>
      <w:r w:rsidRPr="000943F4">
        <w:rPr>
          <w:lang w:val="en-US"/>
        </w:rPr>
        <w:t xml:space="preserve"> returned are different than the values provided in your website for </w:t>
      </w:r>
      <w:proofErr w:type="spellStart"/>
      <w:r w:rsidRPr="000943F4">
        <w:rPr>
          <w:lang w:val="en-US"/>
        </w:rPr>
        <w:t>PrecipitationAmount</w:t>
      </w:r>
      <w:proofErr w:type="spellEnd"/>
      <w:r w:rsidRPr="000943F4">
        <w:rPr>
          <w:lang w:val="en-US"/>
        </w:rPr>
        <w:t xml:space="preserve"> and the same location. Values for precipitation amount fetched from your open service WFS were overestimated in comparison to the values available in your webpage for both </w:t>
      </w:r>
      <w:proofErr w:type="spellStart"/>
      <w:r w:rsidRPr="000943F4">
        <w:rPr>
          <w:lang w:val="en-US"/>
        </w:rPr>
        <w:t>Hirlam</w:t>
      </w:r>
      <w:proofErr w:type="spellEnd"/>
      <w:r w:rsidRPr="000943F4">
        <w:rPr>
          <w:lang w:val="en-US"/>
        </w:rPr>
        <w:t xml:space="preserve"> and Harmonie.</w:t>
      </w:r>
    </w:p>
    <w:p w14:paraId="590FD42C" w14:textId="77777777" w:rsidR="000943F4" w:rsidRPr="000943F4" w:rsidRDefault="000943F4" w:rsidP="000943F4">
      <w:pPr>
        <w:rPr>
          <w:lang w:val="en-US"/>
        </w:rPr>
      </w:pPr>
      <w:r w:rsidRPr="000943F4">
        <w:rPr>
          <w:lang w:val="en-US"/>
        </w:rPr>
        <w:t>I have been checking the forecast in your website for Jokela hourly here:</w:t>
      </w:r>
    </w:p>
    <w:p w14:paraId="4F4B7992" w14:textId="77777777" w:rsidR="000943F4" w:rsidRPr="000943F4" w:rsidRDefault="000943F4" w:rsidP="000943F4">
      <w:pPr>
        <w:rPr>
          <w:lang w:val="en-US"/>
        </w:rPr>
      </w:pPr>
      <w:r w:rsidRPr="000943F4">
        <w:rPr>
          <w:lang w:val="en-US"/>
        </w:rPr>
        <w:lastRenderedPageBreak/>
        <w:t>__________________________________________</w:t>
      </w:r>
    </w:p>
    <w:p w14:paraId="1D83AADC" w14:textId="77777777" w:rsidR="000943F4" w:rsidRPr="000943F4" w:rsidRDefault="000943F4" w:rsidP="000943F4">
      <w:pPr>
        <w:rPr>
          <w:lang w:val="en-US"/>
        </w:rPr>
      </w:pPr>
      <w:r w:rsidRPr="000943F4">
        <w:rPr>
          <w:lang w:val="en-US"/>
        </w:rPr>
        <w:t>https://en.ilmatieteenlaitos.fi/weather/tuusula/jokela?forecast=short</w:t>
      </w:r>
    </w:p>
    <w:p w14:paraId="70A17568" w14:textId="237676AC" w:rsidR="000943F4" w:rsidRPr="000943F4" w:rsidRDefault="000943F4" w:rsidP="000943F4">
      <w:pPr>
        <w:rPr>
          <w:lang w:val="en-US"/>
        </w:rPr>
      </w:pPr>
      <w:r w:rsidRPr="000943F4">
        <w:rPr>
          <w:lang w:val="en-US"/>
        </w:rPr>
        <w:t>__________________________________________</w:t>
      </w:r>
    </w:p>
    <w:p w14:paraId="7D220EBD" w14:textId="77777777" w:rsidR="000943F4" w:rsidRPr="000943F4" w:rsidRDefault="000943F4" w:rsidP="000943F4">
      <w:pPr>
        <w:rPr>
          <w:lang w:val="en-US"/>
        </w:rPr>
      </w:pPr>
      <w:r w:rsidRPr="000943F4">
        <w:rPr>
          <w:lang w:val="en-US"/>
        </w:rPr>
        <w:t xml:space="preserve">Link used to request model forecast as </w:t>
      </w:r>
      <w:proofErr w:type="spellStart"/>
      <w:r w:rsidRPr="000943F4">
        <w:rPr>
          <w:lang w:val="en-US"/>
        </w:rPr>
        <w:t>timeSeries</w:t>
      </w:r>
      <w:proofErr w:type="spellEnd"/>
      <w:r w:rsidRPr="000943F4">
        <w:rPr>
          <w:lang w:val="en-US"/>
        </w:rPr>
        <w:t xml:space="preserve"> and </w:t>
      </w:r>
      <w:proofErr w:type="spellStart"/>
      <w:r w:rsidRPr="000943F4">
        <w:rPr>
          <w:lang w:val="en-US"/>
        </w:rPr>
        <w:t>timeValuePair</w:t>
      </w:r>
      <w:proofErr w:type="spellEnd"/>
      <w:r w:rsidRPr="000943F4">
        <w:rPr>
          <w:lang w:val="en-US"/>
        </w:rPr>
        <w:t>:</w:t>
      </w:r>
    </w:p>
    <w:p w14:paraId="1E9C6186" w14:textId="77777777" w:rsidR="000943F4" w:rsidRPr="000943F4" w:rsidRDefault="000943F4" w:rsidP="000943F4">
      <w:pPr>
        <w:rPr>
          <w:lang w:val="en-US"/>
        </w:rPr>
      </w:pPr>
      <w:r w:rsidRPr="000943F4">
        <w:rPr>
          <w:lang w:val="en-US"/>
        </w:rPr>
        <w:t>__________________________________________</w:t>
      </w:r>
    </w:p>
    <w:p w14:paraId="705604B4" w14:textId="77777777" w:rsidR="000943F4" w:rsidRPr="000943F4" w:rsidRDefault="000943F4" w:rsidP="000943F4">
      <w:pPr>
        <w:rPr>
          <w:lang w:val="en-US"/>
        </w:rPr>
      </w:pPr>
      <w:r w:rsidRPr="000943F4">
        <w:rPr>
          <w:lang w:val="en-US"/>
        </w:rPr>
        <w:t>http://opendata.fmi.fi/wfs?service=WFS&amp;version=2.0.0&amp;request=getFeature&amp;storedquery_id=fmi::forecast::harmonie::surface::point::timevaluepair&amp;place=Jokela&amp;parameters=PrecipitationAmount&amp;timestep=60</w:t>
      </w:r>
    </w:p>
    <w:p w14:paraId="4810B42A" w14:textId="0E0572DA" w:rsidR="000943F4" w:rsidRPr="000943F4" w:rsidRDefault="000943F4" w:rsidP="000943F4">
      <w:pPr>
        <w:rPr>
          <w:lang w:val="en-US"/>
        </w:rPr>
      </w:pPr>
      <w:r w:rsidRPr="000943F4">
        <w:rPr>
          <w:lang w:val="en-US"/>
        </w:rPr>
        <w:t>__________________________________________</w:t>
      </w:r>
    </w:p>
    <w:p w14:paraId="7F928998" w14:textId="74079568" w:rsidR="000943F4" w:rsidRPr="000943F4" w:rsidRDefault="000943F4" w:rsidP="000943F4">
      <w:pPr>
        <w:rPr>
          <w:lang w:val="en-US"/>
        </w:rPr>
      </w:pPr>
      <w:r w:rsidRPr="000943F4">
        <w:rPr>
          <w:lang w:val="en-US"/>
        </w:rPr>
        <w:t>Example of Data checked at 08h50 of 03.05.2019:</w:t>
      </w:r>
    </w:p>
    <w:p w14:paraId="33B5883A" w14:textId="77777777" w:rsidR="000943F4" w:rsidRPr="000943F4" w:rsidRDefault="000943F4" w:rsidP="000943F4">
      <w:pPr>
        <w:rPr>
          <w:lang w:val="en-US"/>
        </w:rPr>
      </w:pPr>
      <w:r w:rsidRPr="000943F4">
        <w:rPr>
          <w:lang w:val="en-US"/>
        </w:rPr>
        <w:t>Forecast in WFS for 11h00: 0.21 mm</w:t>
      </w:r>
    </w:p>
    <w:p w14:paraId="393B3FAA" w14:textId="6E4C7076" w:rsidR="000943F4" w:rsidRPr="000943F4" w:rsidRDefault="000943F4" w:rsidP="000943F4">
      <w:pPr>
        <w:rPr>
          <w:lang w:val="en-US"/>
        </w:rPr>
      </w:pPr>
      <w:r w:rsidRPr="000943F4">
        <w:rPr>
          <w:lang w:val="en-US"/>
        </w:rPr>
        <w:t>Forecast in Webpage for 11h00: 0.0 mm</w:t>
      </w:r>
    </w:p>
    <w:p w14:paraId="1D38799A" w14:textId="456AC6EC" w:rsidR="000943F4" w:rsidRPr="000943F4" w:rsidRDefault="000943F4" w:rsidP="000943F4">
      <w:pPr>
        <w:rPr>
          <w:lang w:val="en-US"/>
        </w:rPr>
      </w:pPr>
      <w:r w:rsidRPr="000943F4">
        <w:rPr>
          <w:lang w:val="en-US"/>
        </w:rPr>
        <w:t>Notes: I am aware that the returned values for WFS is in UTC time zone. I also used three different locations requesting in your WFS for the vicinity of Jokela Town and all produced overestimated values in comparison to your Webpage (</w:t>
      </w:r>
      <w:proofErr w:type="spellStart"/>
      <w:r w:rsidRPr="000943F4">
        <w:rPr>
          <w:lang w:val="en-US"/>
        </w:rPr>
        <w:t>GeoName</w:t>
      </w:r>
      <w:proofErr w:type="spellEnd"/>
      <w:r w:rsidRPr="000943F4">
        <w:rPr>
          <w:lang w:val="en-US"/>
        </w:rPr>
        <w:t xml:space="preserve"> </w:t>
      </w:r>
      <w:proofErr w:type="spellStart"/>
      <w:r w:rsidRPr="000943F4">
        <w:rPr>
          <w:lang w:val="en-US"/>
        </w:rPr>
        <w:t>latlon</w:t>
      </w:r>
      <w:proofErr w:type="spellEnd"/>
      <w:r w:rsidRPr="000943F4">
        <w:rPr>
          <w:lang w:val="en-US"/>
        </w:rPr>
        <w:t xml:space="preserve">, Station FMISID 101130, and center of Jokela). </w:t>
      </w:r>
    </w:p>
    <w:p w14:paraId="2FD0F2BA" w14:textId="16D33E25" w:rsidR="000943F4" w:rsidRPr="000943F4" w:rsidRDefault="000943F4" w:rsidP="000943F4">
      <w:pPr>
        <w:rPr>
          <w:lang w:val="en-US"/>
        </w:rPr>
      </w:pPr>
      <w:r w:rsidRPr="000943F4">
        <w:rPr>
          <w:lang w:val="en-US"/>
        </w:rPr>
        <w:t xml:space="preserve">Questions: </w:t>
      </w:r>
    </w:p>
    <w:p w14:paraId="5F103095" w14:textId="63561490" w:rsidR="000943F4" w:rsidRPr="000943F4" w:rsidRDefault="000943F4" w:rsidP="000943F4">
      <w:pPr>
        <w:rPr>
          <w:lang w:val="en-US"/>
        </w:rPr>
      </w:pPr>
      <w:r w:rsidRPr="000943F4">
        <w:rPr>
          <w:lang w:val="en-US"/>
        </w:rPr>
        <w:t>1) Which forecast should I rely on, the one provided by the WFS or the Webpage?</w:t>
      </w:r>
    </w:p>
    <w:p w14:paraId="3D4FB8B5" w14:textId="0B24BB58" w:rsidR="000943F4" w:rsidRDefault="000943F4" w:rsidP="000943F4">
      <w:pPr>
        <w:rPr>
          <w:lang w:val="en-US"/>
        </w:rPr>
      </w:pPr>
      <w:r w:rsidRPr="000943F4">
        <w:rPr>
          <w:lang w:val="en-US"/>
        </w:rPr>
        <w:t>2) How can I have access to the same forecast used in your webpage? Is there a query available in your WFS for this forecast?</w:t>
      </w:r>
    </w:p>
    <w:p w14:paraId="2CA45630" w14:textId="378B36FF" w:rsidR="000943F4" w:rsidRDefault="000943F4" w:rsidP="00126FF7">
      <w:pPr>
        <w:rPr>
          <w:lang w:val="en-US"/>
        </w:rPr>
      </w:pPr>
    </w:p>
    <w:p w14:paraId="72C99A04" w14:textId="77777777" w:rsidR="000943F4" w:rsidRDefault="000943F4" w:rsidP="00126FF7">
      <w:pPr>
        <w:rPr>
          <w:lang w:val="en-US"/>
        </w:rPr>
      </w:pPr>
    </w:p>
    <w:p w14:paraId="37BD7CAB" w14:textId="77777777" w:rsidR="00126FF7" w:rsidRPr="00286679" w:rsidRDefault="00126FF7" w:rsidP="00126FF7">
      <w:pPr>
        <w:rPr>
          <w:lang w:val="en-US"/>
        </w:rPr>
      </w:pPr>
    </w:p>
    <w:p w14:paraId="78EE8FC7" w14:textId="3E4A65CF" w:rsidR="00204177" w:rsidRPr="00204177" w:rsidRDefault="00B617DA" w:rsidP="00286679">
      <w:pPr>
        <w:rPr>
          <w:lang w:val="en-US"/>
        </w:rPr>
      </w:pPr>
      <w:r w:rsidRPr="00B617DA">
        <w:rPr>
          <w:noProof/>
          <w:lang w:val="en-US"/>
        </w:rPr>
        <w:lastRenderedPageBreak/>
        <w:drawing>
          <wp:inline distT="0" distB="0" distL="0" distR="0" wp14:anchorId="45DF2C2E" wp14:editId="324A1A21">
            <wp:extent cx="4129671" cy="360625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6851" cy="3612526"/>
                    </a:xfrm>
                    <a:prstGeom prst="rect">
                      <a:avLst/>
                    </a:prstGeom>
                  </pic:spPr>
                </pic:pic>
              </a:graphicData>
            </a:graphic>
          </wp:inline>
        </w:drawing>
      </w:r>
    </w:p>
    <w:p w14:paraId="2A0B699D" w14:textId="389F99BE" w:rsidR="005A05E6" w:rsidRDefault="006B7DA3" w:rsidP="00CD12AB">
      <w:pPr>
        <w:rPr>
          <w:lang w:val="en-US"/>
        </w:rPr>
      </w:pPr>
      <w:r>
        <w:rPr>
          <w:lang w:val="en-US"/>
        </w:rPr>
        <w:t xml:space="preserve">Harmonie Scandinavia Hybrid Weather Forecast </w:t>
      </w:r>
      <w:r w:rsidR="006E2080">
        <w:rPr>
          <w:lang w:val="en-US"/>
        </w:rPr>
        <w:t>Data is a</w:t>
      </w:r>
      <w:r w:rsidR="005A05E6">
        <w:rPr>
          <w:lang w:val="en-US"/>
        </w:rPr>
        <w:t>vailable on the following formats</w:t>
      </w:r>
      <w:r w:rsidR="005A05E6" w:rsidRPr="005A05E6">
        <w:rPr>
          <w:lang w:val="en-US"/>
        </w:rPr>
        <w:t>:</w:t>
      </w:r>
    </w:p>
    <w:p w14:paraId="67B14DDC" w14:textId="407F2CCB" w:rsidR="005A05E6" w:rsidRDefault="008C17C7" w:rsidP="005A05E6">
      <w:pPr>
        <w:pStyle w:val="ListParagraph"/>
        <w:numPr>
          <w:ilvl w:val="0"/>
          <w:numId w:val="3"/>
        </w:numPr>
        <w:rPr>
          <w:lang w:val="en-US"/>
        </w:rPr>
      </w:pPr>
      <w:r w:rsidRPr="008C17C7">
        <w:rPr>
          <w:lang w:val="en-US"/>
        </w:rPr>
        <w:t>Harmonie Scandinavia Surface Level Weather Forecast as Grid data (</w:t>
      </w:r>
      <w:proofErr w:type="spellStart"/>
      <w:proofErr w:type="gramStart"/>
      <w:r w:rsidRPr="008C17C7">
        <w:rPr>
          <w:lang w:val="en-US"/>
        </w:rPr>
        <w:t>fmi</w:t>
      </w:r>
      <w:proofErr w:type="spellEnd"/>
      <w:r w:rsidRPr="008C17C7">
        <w:rPr>
          <w:lang w:val="en-US"/>
        </w:rPr>
        <w:t>::</w:t>
      </w:r>
      <w:proofErr w:type="gramEnd"/>
      <w:r w:rsidRPr="008C17C7">
        <w:rPr>
          <w:lang w:val="en-US"/>
        </w:rPr>
        <w:t>forecast::</w:t>
      </w:r>
      <w:proofErr w:type="spellStart"/>
      <w:r w:rsidRPr="008C17C7">
        <w:rPr>
          <w:lang w:val="en-US"/>
        </w:rPr>
        <w:t>harmonie</w:t>
      </w:r>
      <w:proofErr w:type="spellEnd"/>
      <w:r w:rsidRPr="008C17C7">
        <w:rPr>
          <w:lang w:val="en-US"/>
        </w:rPr>
        <w:t>::surface::grid)</w:t>
      </w:r>
    </w:p>
    <w:p w14:paraId="5E0B7517" w14:textId="040FC26B" w:rsidR="00655319" w:rsidRDefault="00655319" w:rsidP="005A05E6">
      <w:pPr>
        <w:pStyle w:val="ListParagraph"/>
        <w:numPr>
          <w:ilvl w:val="0"/>
          <w:numId w:val="3"/>
        </w:numPr>
        <w:rPr>
          <w:lang w:val="en-US"/>
        </w:rPr>
      </w:pPr>
      <w:r w:rsidRPr="00655319">
        <w:rPr>
          <w:lang w:val="en-US"/>
        </w:rPr>
        <w:t xml:space="preserve">Harmonie Surface Point Weather Forecast as </w:t>
      </w:r>
      <w:proofErr w:type="spellStart"/>
      <w:r w:rsidRPr="00655319">
        <w:rPr>
          <w:lang w:val="en-US"/>
        </w:rPr>
        <w:t>multipointcoverage</w:t>
      </w:r>
      <w:proofErr w:type="spellEnd"/>
      <w:r w:rsidRPr="00655319">
        <w:rPr>
          <w:lang w:val="en-US"/>
        </w:rPr>
        <w:t xml:space="preserve"> (</w:t>
      </w:r>
      <w:proofErr w:type="spellStart"/>
      <w:proofErr w:type="gramStart"/>
      <w:r w:rsidRPr="00655319">
        <w:rPr>
          <w:lang w:val="en-US"/>
        </w:rPr>
        <w:t>fmi</w:t>
      </w:r>
      <w:proofErr w:type="spellEnd"/>
      <w:r w:rsidRPr="00655319">
        <w:rPr>
          <w:lang w:val="en-US"/>
        </w:rPr>
        <w:t>::</w:t>
      </w:r>
      <w:proofErr w:type="gramEnd"/>
      <w:r w:rsidRPr="00655319">
        <w:rPr>
          <w:lang w:val="en-US"/>
        </w:rPr>
        <w:t>forecast::</w:t>
      </w:r>
      <w:proofErr w:type="spellStart"/>
      <w:r w:rsidRPr="00655319">
        <w:rPr>
          <w:lang w:val="en-US"/>
        </w:rPr>
        <w:t>harmonie</w:t>
      </w:r>
      <w:proofErr w:type="spellEnd"/>
      <w:r w:rsidRPr="00655319">
        <w:rPr>
          <w:lang w:val="en-US"/>
        </w:rPr>
        <w:t>::surface::point::</w:t>
      </w:r>
      <w:proofErr w:type="spellStart"/>
      <w:r w:rsidRPr="00655319">
        <w:rPr>
          <w:lang w:val="en-US"/>
        </w:rPr>
        <w:t>multipointcoverage</w:t>
      </w:r>
      <w:proofErr w:type="spellEnd"/>
      <w:r w:rsidRPr="00655319">
        <w:rPr>
          <w:lang w:val="en-US"/>
        </w:rPr>
        <w:t>)</w:t>
      </w:r>
    </w:p>
    <w:p w14:paraId="6BA24867" w14:textId="5FF9E345" w:rsidR="00592819" w:rsidRDefault="00592819" w:rsidP="005A05E6">
      <w:pPr>
        <w:pStyle w:val="ListParagraph"/>
        <w:numPr>
          <w:ilvl w:val="0"/>
          <w:numId w:val="3"/>
        </w:numPr>
        <w:rPr>
          <w:lang w:val="en-US"/>
        </w:rPr>
      </w:pPr>
      <w:r w:rsidRPr="00592819">
        <w:rPr>
          <w:lang w:val="en-US"/>
        </w:rPr>
        <w:t>Harmonie Surface Point Weather Forecast as simple features (</w:t>
      </w:r>
      <w:proofErr w:type="spellStart"/>
      <w:proofErr w:type="gramStart"/>
      <w:r w:rsidRPr="00592819">
        <w:rPr>
          <w:lang w:val="en-US"/>
        </w:rPr>
        <w:t>fmi</w:t>
      </w:r>
      <w:proofErr w:type="spellEnd"/>
      <w:r w:rsidRPr="00592819">
        <w:rPr>
          <w:lang w:val="en-US"/>
        </w:rPr>
        <w:t>::</w:t>
      </w:r>
      <w:proofErr w:type="gramEnd"/>
      <w:r w:rsidRPr="00592819">
        <w:rPr>
          <w:lang w:val="en-US"/>
        </w:rPr>
        <w:t>forecast::</w:t>
      </w:r>
      <w:proofErr w:type="spellStart"/>
      <w:r w:rsidRPr="00592819">
        <w:rPr>
          <w:lang w:val="en-US"/>
        </w:rPr>
        <w:t>harmonie</w:t>
      </w:r>
      <w:proofErr w:type="spellEnd"/>
      <w:r w:rsidRPr="00592819">
        <w:rPr>
          <w:lang w:val="en-US"/>
        </w:rPr>
        <w:t>::surface::point::simple)</w:t>
      </w:r>
    </w:p>
    <w:p w14:paraId="1090C1AF" w14:textId="77B9BB90" w:rsidR="00592819" w:rsidRPr="00592819" w:rsidRDefault="00592819" w:rsidP="005A05E6">
      <w:pPr>
        <w:pStyle w:val="ListParagraph"/>
        <w:numPr>
          <w:ilvl w:val="0"/>
          <w:numId w:val="3"/>
        </w:numPr>
        <w:rPr>
          <w:b/>
          <w:lang w:val="en-US"/>
        </w:rPr>
      </w:pPr>
      <w:r w:rsidRPr="00592819">
        <w:rPr>
          <w:b/>
          <w:lang w:val="en-US"/>
        </w:rPr>
        <w:t>Harmonie Surface Point Weather Forecast as time value pairs (</w:t>
      </w:r>
      <w:proofErr w:type="spellStart"/>
      <w:proofErr w:type="gramStart"/>
      <w:r w:rsidRPr="00592819">
        <w:rPr>
          <w:b/>
          <w:lang w:val="en-US"/>
        </w:rPr>
        <w:t>fmi</w:t>
      </w:r>
      <w:proofErr w:type="spellEnd"/>
      <w:r w:rsidRPr="00592819">
        <w:rPr>
          <w:b/>
          <w:lang w:val="en-US"/>
        </w:rPr>
        <w:t>::</w:t>
      </w:r>
      <w:proofErr w:type="gramEnd"/>
      <w:r w:rsidRPr="00592819">
        <w:rPr>
          <w:b/>
          <w:lang w:val="en-US"/>
        </w:rPr>
        <w:t>forecast::</w:t>
      </w:r>
      <w:proofErr w:type="spellStart"/>
      <w:r w:rsidRPr="00592819">
        <w:rPr>
          <w:b/>
          <w:lang w:val="en-US"/>
        </w:rPr>
        <w:t>harmonie</w:t>
      </w:r>
      <w:proofErr w:type="spellEnd"/>
      <w:r w:rsidRPr="00592819">
        <w:rPr>
          <w:b/>
          <w:lang w:val="en-US"/>
        </w:rPr>
        <w:t>::surface::point::</w:t>
      </w:r>
      <w:proofErr w:type="spellStart"/>
      <w:r w:rsidRPr="00592819">
        <w:rPr>
          <w:b/>
          <w:lang w:val="en-US"/>
        </w:rPr>
        <w:t>timevaluepair</w:t>
      </w:r>
      <w:proofErr w:type="spellEnd"/>
      <w:r w:rsidRPr="00592819">
        <w:rPr>
          <w:b/>
          <w:lang w:val="en-US"/>
        </w:rPr>
        <w:t>)</w:t>
      </w:r>
    </w:p>
    <w:p w14:paraId="6CF8CD87" w14:textId="06667A42" w:rsidR="0091031A" w:rsidRPr="0091031A" w:rsidRDefault="00B6135A" w:rsidP="0091031A">
      <w:pPr>
        <w:ind w:left="360"/>
        <w:rPr>
          <w:b/>
          <w:lang w:val="en-US"/>
        </w:rPr>
      </w:pPr>
      <w:r w:rsidRPr="00B6135A">
        <w:rPr>
          <w:b/>
          <w:noProof/>
          <w:lang w:val="en-US"/>
        </w:rPr>
        <w:drawing>
          <wp:inline distT="0" distB="0" distL="0" distR="0" wp14:anchorId="246CF059" wp14:editId="024D4CEB">
            <wp:extent cx="5730737" cy="23624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0737" cy="2362405"/>
                    </a:xfrm>
                    <a:prstGeom prst="rect">
                      <a:avLst/>
                    </a:prstGeom>
                  </pic:spPr>
                </pic:pic>
              </a:graphicData>
            </a:graphic>
          </wp:inline>
        </w:drawing>
      </w:r>
    </w:p>
    <w:p w14:paraId="227B6716" w14:textId="77777777" w:rsidR="005A05E6" w:rsidRPr="005A05E6" w:rsidRDefault="005A05E6" w:rsidP="00CD12AB">
      <w:pPr>
        <w:rPr>
          <w:lang w:val="en-US"/>
        </w:rPr>
      </w:pPr>
    </w:p>
    <w:p w14:paraId="5EF84E77" w14:textId="77777777" w:rsidR="003D0741" w:rsidRDefault="00903911" w:rsidP="009A55C4">
      <w:pPr>
        <w:pStyle w:val="Heading2"/>
      </w:pPr>
      <w:r>
        <w:t>Pre-processing</w:t>
      </w:r>
      <w:r w:rsidR="003D0741">
        <w:t xml:space="preserve"> </w:t>
      </w:r>
    </w:p>
    <w:p w14:paraId="21826FB6" w14:textId="4BDFACE3" w:rsidR="00903911" w:rsidRDefault="003D0741" w:rsidP="00CD12AB">
      <w:pPr>
        <w:rPr>
          <w:lang w:val="en-US"/>
        </w:rPr>
      </w:pPr>
      <w:r w:rsidRPr="003D0741">
        <w:rPr>
          <w:highlight w:val="yellow"/>
          <w:lang w:val="en-US"/>
        </w:rPr>
        <w:t xml:space="preserve">(sensitive information that should be available only for </w:t>
      </w:r>
      <w:proofErr w:type="spellStart"/>
      <w:r w:rsidRPr="003D0741">
        <w:rPr>
          <w:highlight w:val="yellow"/>
          <w:lang w:val="en-US"/>
        </w:rPr>
        <w:t>fluidit</w:t>
      </w:r>
      <w:proofErr w:type="spellEnd"/>
      <w:r w:rsidRPr="003D0741">
        <w:rPr>
          <w:highlight w:val="yellow"/>
          <w:lang w:val="en-US"/>
        </w:rPr>
        <w:t>)</w:t>
      </w:r>
    </w:p>
    <w:p w14:paraId="02E03409" w14:textId="77777777" w:rsidR="00C33EE8" w:rsidRDefault="00BE6880" w:rsidP="00CD12AB">
      <w:pPr>
        <w:rPr>
          <w:lang w:val="en-US"/>
        </w:rPr>
      </w:pPr>
      <w:r>
        <w:rPr>
          <w:lang w:val="en-US"/>
        </w:rPr>
        <w:lastRenderedPageBreak/>
        <w:t>Raw data had to be tr</w:t>
      </w:r>
      <w:r w:rsidR="0093105A">
        <w:rPr>
          <w:lang w:val="en-US"/>
        </w:rPr>
        <w:t xml:space="preserve">eated to </w:t>
      </w:r>
      <w:r w:rsidR="005B75AC">
        <w:rPr>
          <w:lang w:val="en-US"/>
        </w:rPr>
        <w:t xml:space="preserve">a readable format </w:t>
      </w:r>
      <w:r w:rsidR="00B80B93">
        <w:rPr>
          <w:lang w:val="en-US"/>
        </w:rPr>
        <w:t>for</w:t>
      </w:r>
      <w:r w:rsidR="0093105A">
        <w:rPr>
          <w:lang w:val="en-US"/>
        </w:rPr>
        <w:t xml:space="preserve"> </w:t>
      </w:r>
      <w:r w:rsidR="005B75AC">
        <w:rPr>
          <w:lang w:val="en-US"/>
        </w:rPr>
        <w:t>SWMM.</w:t>
      </w:r>
      <w:r w:rsidR="00B80B93">
        <w:rPr>
          <w:lang w:val="en-US"/>
        </w:rPr>
        <w:t xml:space="preserve"> </w:t>
      </w:r>
      <w:r w:rsidR="006956D0">
        <w:rPr>
          <w:lang w:val="en-US"/>
        </w:rPr>
        <w:t xml:space="preserve">Figure </w:t>
      </w:r>
      <w:r w:rsidR="006956D0" w:rsidRPr="006956D0">
        <w:rPr>
          <w:highlight w:val="yellow"/>
          <w:lang w:val="en-US"/>
        </w:rPr>
        <w:t>X</w:t>
      </w:r>
      <w:r w:rsidR="006956D0">
        <w:rPr>
          <w:lang w:val="en-US"/>
        </w:rPr>
        <w:t xml:space="preserve"> </w:t>
      </w:r>
      <w:r w:rsidR="00C33EE8">
        <w:rPr>
          <w:lang w:val="en-US"/>
        </w:rPr>
        <w:t>has an example of raw f</w:t>
      </w:r>
      <w:r w:rsidR="006956D0">
        <w:rPr>
          <w:lang w:val="en-US"/>
        </w:rPr>
        <w:t xml:space="preserve">low data of </w:t>
      </w:r>
      <w:r w:rsidR="00C33EE8">
        <w:rPr>
          <w:lang w:val="en-US"/>
        </w:rPr>
        <w:t xml:space="preserve">a </w:t>
      </w:r>
      <w:r w:rsidR="006956D0">
        <w:rPr>
          <w:lang w:val="en-US"/>
        </w:rPr>
        <w:t>p</w:t>
      </w:r>
      <w:r w:rsidR="00B80B93">
        <w:rPr>
          <w:lang w:val="en-US"/>
        </w:rPr>
        <w:t>umping station</w:t>
      </w:r>
      <w:r w:rsidR="005B75AC">
        <w:rPr>
          <w:lang w:val="en-US"/>
        </w:rPr>
        <w:t xml:space="preserve"> </w:t>
      </w:r>
      <w:r w:rsidR="00C33EE8">
        <w:rPr>
          <w:lang w:val="en-US"/>
        </w:rPr>
        <w:t xml:space="preserve">in Jokela sanitary sewer network. </w:t>
      </w:r>
    </w:p>
    <w:p w14:paraId="6087A3FF" w14:textId="541B4637" w:rsidR="00C307D7" w:rsidRDefault="00903911" w:rsidP="00CD12AB">
      <w:pPr>
        <w:rPr>
          <w:lang w:val="en-US"/>
        </w:rPr>
      </w:pPr>
      <w:r>
        <w:rPr>
          <w:lang w:val="en-US"/>
        </w:rPr>
        <w:t xml:space="preserve"> </w:t>
      </w:r>
    </w:p>
    <w:p w14:paraId="35619FE3" w14:textId="477BB1F1" w:rsidR="0058094F" w:rsidRDefault="0058094F" w:rsidP="00CD12AB">
      <w:pPr>
        <w:rPr>
          <w:lang w:val="en-US"/>
        </w:rPr>
      </w:pPr>
      <w:r>
        <w:rPr>
          <w:lang w:val="en-US"/>
        </w:rPr>
        <w:t xml:space="preserve">Jokela </w:t>
      </w:r>
      <w:r w:rsidR="00AF7045">
        <w:rPr>
          <w:lang w:val="en-US"/>
        </w:rPr>
        <w:t xml:space="preserve">pumping station </w:t>
      </w:r>
      <w:r>
        <w:rPr>
          <w:lang w:val="en-US"/>
        </w:rPr>
        <w:t>data</w:t>
      </w:r>
    </w:p>
    <w:p w14:paraId="386BB272" w14:textId="77777777" w:rsidR="00C15122" w:rsidRDefault="0058094F" w:rsidP="00CD12AB">
      <w:pPr>
        <w:rPr>
          <w:lang w:val="en-US"/>
        </w:rPr>
      </w:pPr>
      <w:r>
        <w:rPr>
          <w:lang w:val="en-US"/>
        </w:rPr>
        <w:t>TS of flow measurements from 4 pumping stations</w:t>
      </w:r>
      <w:r>
        <w:rPr>
          <w:lang w:val="en-US"/>
        </w:rPr>
        <w:br/>
        <w:t>- Time window: 1 year (2018)</w:t>
      </w:r>
      <w:r>
        <w:rPr>
          <w:lang w:val="en-US"/>
        </w:rPr>
        <w:br/>
        <w:t xml:space="preserve">- </w:t>
      </w:r>
      <w:r w:rsidR="00C9439C">
        <w:rPr>
          <w:lang w:val="en-US"/>
        </w:rPr>
        <w:t>Regular time steps: 1 hour</w:t>
      </w:r>
      <w:r w:rsidR="00C9439C">
        <w:rPr>
          <w:lang w:val="en-US"/>
        </w:rPr>
        <w:br/>
        <w:t xml:space="preserve">- </w:t>
      </w:r>
      <w:r w:rsidR="003C3484">
        <w:rPr>
          <w:lang w:val="en-US"/>
        </w:rPr>
        <w:t>Extreme values</w:t>
      </w:r>
      <w:r w:rsidR="00280030">
        <w:rPr>
          <w:lang w:val="en-US"/>
        </w:rPr>
        <w:t>? Mean values? Standard deviation?</w:t>
      </w:r>
    </w:p>
    <w:p w14:paraId="698232A0" w14:textId="77D81A09" w:rsidR="00C9439C" w:rsidRDefault="00280030" w:rsidP="00CD12AB">
      <w:pPr>
        <w:rPr>
          <w:lang w:val="en-US"/>
        </w:rPr>
      </w:pPr>
      <w:r>
        <w:rPr>
          <w:lang w:val="en-US"/>
        </w:rPr>
        <w:t xml:space="preserve"> </w:t>
      </w:r>
      <w:r w:rsidR="00C15122">
        <w:rPr>
          <w:noProof/>
        </w:rPr>
        <w:drawing>
          <wp:inline distT="0" distB="0" distL="0" distR="0" wp14:anchorId="5CC9EACC" wp14:editId="52E6B5C5">
            <wp:extent cx="2454728" cy="936672"/>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72684" cy="943524"/>
                    </a:xfrm>
                    <a:prstGeom prst="rect">
                      <a:avLst/>
                    </a:prstGeom>
                  </pic:spPr>
                </pic:pic>
              </a:graphicData>
            </a:graphic>
          </wp:inline>
        </w:drawing>
      </w:r>
    </w:p>
    <w:p w14:paraId="0ACEB986" w14:textId="6F663421" w:rsidR="0058094F" w:rsidRDefault="0058094F" w:rsidP="00CD12AB">
      <w:pPr>
        <w:rPr>
          <w:lang w:val="en-US"/>
        </w:rPr>
      </w:pPr>
    </w:p>
    <w:p w14:paraId="6F82D05C" w14:textId="574EF681" w:rsidR="009732B5" w:rsidRDefault="009F714C" w:rsidP="000B3556">
      <w:pPr>
        <w:pStyle w:val="ListParagraph"/>
        <w:numPr>
          <w:ilvl w:val="0"/>
          <w:numId w:val="30"/>
        </w:numPr>
        <w:rPr>
          <w:lang w:val="en-US"/>
        </w:rPr>
      </w:pPr>
      <w:r>
        <w:rPr>
          <w:lang w:val="en-US"/>
        </w:rPr>
        <w:t xml:space="preserve">Simulation time-step. </w:t>
      </w:r>
      <w:r w:rsidR="000B3556">
        <w:rPr>
          <w:lang w:val="en-US"/>
        </w:rPr>
        <w:t xml:space="preserve">It would be interesting to </w:t>
      </w:r>
      <w:r>
        <w:rPr>
          <w:lang w:val="en-US"/>
        </w:rPr>
        <w:t>automatically detect</w:t>
      </w:r>
      <w:r w:rsidR="00CD354B">
        <w:rPr>
          <w:lang w:val="en-US"/>
        </w:rPr>
        <w:t xml:space="preserve"> the catchment’s response time</w:t>
      </w:r>
      <w:r w:rsidR="006114A7">
        <w:rPr>
          <w:lang w:val="en-US"/>
        </w:rPr>
        <w:t xml:space="preserve"> (check if other software packages do this). The simulation time</w:t>
      </w:r>
      <w:r w:rsidR="004746DF">
        <w:rPr>
          <w:lang w:val="en-US"/>
        </w:rPr>
        <w:t>-step could be a function of the catchment’s response</w:t>
      </w:r>
      <w:r w:rsidR="00C10BA8">
        <w:rPr>
          <w:lang w:val="en-US"/>
        </w:rPr>
        <w:t xml:space="preserve"> if stability criteria is assured. </w:t>
      </w:r>
    </w:p>
    <w:p w14:paraId="3EEABE10" w14:textId="1B5DA08A" w:rsidR="00AF7045" w:rsidRPr="000B3556" w:rsidRDefault="009732B5" w:rsidP="009732B5">
      <w:pPr>
        <w:pStyle w:val="ListParagraph"/>
        <w:rPr>
          <w:lang w:val="en-US"/>
        </w:rPr>
      </w:pPr>
      <w:r>
        <w:rPr>
          <w:lang w:val="en-US"/>
        </w:rPr>
        <w:t xml:space="preserve">Response time: </w:t>
      </w:r>
      <w:r w:rsidR="00CD354B">
        <w:rPr>
          <w:lang w:val="en-US"/>
        </w:rPr>
        <w:t xml:space="preserve">after rainfall start how long will it take to </w:t>
      </w:r>
      <w:r w:rsidR="009746B4">
        <w:rPr>
          <w:lang w:val="en-US"/>
        </w:rPr>
        <w:t xml:space="preserve">observe an increase of the flow in response to the perturbation. </w:t>
      </w:r>
      <w:r w:rsidR="009F714C">
        <w:rPr>
          <w:lang w:val="en-US"/>
        </w:rPr>
        <w:t xml:space="preserve"> </w:t>
      </w:r>
    </w:p>
    <w:p w14:paraId="2B59956D" w14:textId="77777777" w:rsidR="00AF7045" w:rsidRPr="00652226" w:rsidRDefault="00AF7045" w:rsidP="00CD12AB">
      <w:pPr>
        <w:rPr>
          <w:lang w:val="en-US"/>
        </w:rPr>
      </w:pPr>
    </w:p>
    <w:p w14:paraId="7B08C86E" w14:textId="77777777" w:rsidR="006F33CB" w:rsidRDefault="00176683" w:rsidP="009A55C4">
      <w:pPr>
        <w:pStyle w:val="Heading2"/>
      </w:pPr>
      <w:bookmarkStart w:id="34" w:name="_Toc4419004"/>
      <w:r>
        <w:t xml:space="preserve">Jokela </w:t>
      </w:r>
      <w:r w:rsidR="006F33CB">
        <w:t>Town</w:t>
      </w:r>
      <w:bookmarkEnd w:id="34"/>
    </w:p>
    <w:p w14:paraId="4942E488" w14:textId="77777777" w:rsidR="000873F2" w:rsidRDefault="007C1BB9" w:rsidP="00753533">
      <w:pPr>
        <w:rPr>
          <w:lang w:val="en-US"/>
        </w:rPr>
      </w:pPr>
      <w:r w:rsidRPr="007C1BB9">
        <w:rPr>
          <w:lang w:val="en-US"/>
        </w:rPr>
        <w:t xml:space="preserve">About Tuusula water&gt; </w:t>
      </w:r>
    </w:p>
    <w:p w14:paraId="581E6A13" w14:textId="2AC87701" w:rsidR="007C1BB9" w:rsidRDefault="00851F62" w:rsidP="00753533">
      <w:pPr>
        <w:rPr>
          <w:lang w:val="en-US"/>
        </w:rPr>
      </w:pPr>
      <w:hyperlink r:id="rId95" w:history="1">
        <w:r w:rsidR="000873F2" w:rsidRPr="004B2A4D">
          <w:rPr>
            <w:rStyle w:val="Hyperlink"/>
            <w:lang w:val="en-US"/>
          </w:rPr>
          <w:t>https://www.tuusula.fi/sivu.tmpl?sivu_id=7480</w:t>
        </w:r>
      </w:hyperlink>
    </w:p>
    <w:p w14:paraId="019C89F9" w14:textId="49BAA01D" w:rsidR="007C1BB9" w:rsidRPr="00DB1951" w:rsidRDefault="00851F62" w:rsidP="00753533">
      <w:pPr>
        <w:rPr>
          <w:lang w:val="en-US"/>
        </w:rPr>
      </w:pPr>
      <w:hyperlink r:id="rId96" w:history="1">
        <w:r w:rsidR="000873F2" w:rsidRPr="004B2A4D">
          <w:rPr>
            <w:rStyle w:val="Hyperlink"/>
            <w:lang w:val="en-US"/>
          </w:rPr>
          <w:t>https://kartta.tuusula.fi/</w:t>
        </w:r>
      </w:hyperlink>
    </w:p>
    <w:p w14:paraId="5887F2EB" w14:textId="350CABE6" w:rsidR="00176683" w:rsidRPr="00942AB0" w:rsidRDefault="00176683" w:rsidP="00753533">
      <w:pPr>
        <w:rPr>
          <w:lang w:val="en-US"/>
        </w:rPr>
      </w:pPr>
      <w:r>
        <w:rPr>
          <w:lang w:val="en-US"/>
        </w:rPr>
        <w:t>– background of the region</w:t>
      </w:r>
      <w:r w:rsidR="007E7224">
        <w:rPr>
          <w:lang w:val="en-US"/>
        </w:rPr>
        <w:t xml:space="preserve"> such as: Location, climate, </w:t>
      </w:r>
      <w:r w:rsidR="00F271AB">
        <w:rPr>
          <w:lang w:val="en-US"/>
        </w:rPr>
        <w:t xml:space="preserve">seasons, temperature, </w:t>
      </w:r>
      <w:r>
        <w:rPr>
          <w:lang w:val="en-US"/>
        </w:rPr>
        <w:t xml:space="preserve">characteristics of rainfall, </w:t>
      </w:r>
      <w:r w:rsidR="007E7224">
        <w:rPr>
          <w:lang w:val="en-US"/>
        </w:rPr>
        <w:t>basin</w:t>
      </w:r>
      <w:r>
        <w:rPr>
          <w:lang w:val="en-US"/>
        </w:rPr>
        <w:t>, soil type,</w:t>
      </w:r>
      <w:r w:rsidR="007E7224">
        <w:rPr>
          <w:lang w:val="en-US"/>
        </w:rPr>
        <w:t xml:space="preserve"> streams</w:t>
      </w:r>
      <w:r w:rsidR="00F21375">
        <w:rPr>
          <w:lang w:val="en-US"/>
        </w:rPr>
        <w:t xml:space="preserve">, </w:t>
      </w:r>
      <w:r w:rsidR="00CC73E1">
        <w:rPr>
          <w:lang w:val="en-US"/>
        </w:rPr>
        <w:t>mean annual precipitation</w:t>
      </w:r>
      <w:r w:rsidR="00113A01">
        <w:rPr>
          <w:lang w:val="en-US"/>
        </w:rPr>
        <w:t xml:space="preserve">, </w:t>
      </w:r>
      <w:r w:rsidR="00EE5CCB">
        <w:rPr>
          <w:lang w:val="en-US"/>
        </w:rPr>
        <w:t xml:space="preserve">tell about the rain gauges </w:t>
      </w:r>
      <w:r w:rsidR="0025338D">
        <w:rPr>
          <w:lang w:val="en-US"/>
        </w:rPr>
        <w:t>and give their location</w:t>
      </w:r>
      <w:r w:rsidR="00A53FF7">
        <w:rPr>
          <w:lang w:val="en-US"/>
        </w:rPr>
        <w:t xml:space="preserve"> in </w:t>
      </w:r>
      <w:proofErr w:type="spellStart"/>
      <w:r w:rsidR="00A53FF7">
        <w:rPr>
          <w:lang w:val="en-US"/>
        </w:rPr>
        <w:t>lat</w:t>
      </w:r>
      <w:proofErr w:type="spellEnd"/>
      <w:r w:rsidR="00A53FF7">
        <w:rPr>
          <w:lang w:val="en-US"/>
        </w:rPr>
        <w:t xml:space="preserve"> </w:t>
      </w:r>
      <w:proofErr w:type="spellStart"/>
      <w:r w:rsidR="00A53FF7">
        <w:rPr>
          <w:lang w:val="en-US"/>
        </w:rPr>
        <w:t>lon</w:t>
      </w:r>
      <w:proofErr w:type="spellEnd"/>
      <w:r w:rsidR="00A53FF7">
        <w:rPr>
          <w:lang w:val="en-US"/>
        </w:rPr>
        <w:t xml:space="preserve"> and </w:t>
      </w:r>
      <w:proofErr w:type="spellStart"/>
      <w:r w:rsidR="00A53FF7">
        <w:rPr>
          <w:lang w:val="en-US"/>
        </w:rPr>
        <w:t>fmisid</w:t>
      </w:r>
      <w:proofErr w:type="spellEnd"/>
      <w:r w:rsidR="00A53FF7">
        <w:rPr>
          <w:lang w:val="en-US"/>
        </w:rPr>
        <w:t xml:space="preserve"> as well as</w:t>
      </w:r>
      <w:r w:rsidR="00EE5CCB">
        <w:rPr>
          <w:lang w:val="en-US"/>
        </w:rPr>
        <w:t xml:space="preserve"> radar,</w:t>
      </w:r>
      <w:r w:rsidR="0025338D">
        <w:rPr>
          <w:lang w:val="en-US"/>
        </w:rPr>
        <w:t xml:space="preserve"> </w:t>
      </w:r>
      <w:r w:rsidR="00A31728">
        <w:rPr>
          <w:lang w:val="en-US"/>
        </w:rPr>
        <w:t xml:space="preserve">/tell that GWF was neglected at first. </w:t>
      </w:r>
    </w:p>
    <w:p w14:paraId="585E72F6" w14:textId="03415C1C" w:rsidR="00BA1BE8" w:rsidRDefault="00BA1BE8" w:rsidP="00753533">
      <w:pPr>
        <w:rPr>
          <w:lang w:val="en-US"/>
        </w:rPr>
      </w:pPr>
    </w:p>
    <w:p w14:paraId="051AAED8" w14:textId="77777777" w:rsidR="00BA1BE8" w:rsidRDefault="00BA1BE8" w:rsidP="00753533">
      <w:pPr>
        <w:rPr>
          <w:lang w:val="en-US"/>
        </w:rPr>
      </w:pPr>
    </w:p>
    <w:p w14:paraId="39A3866C" w14:textId="2B30D136" w:rsidR="00156D8B" w:rsidRDefault="00156D8B" w:rsidP="00753533">
      <w:pPr>
        <w:rPr>
          <w:lang w:val="en-US"/>
        </w:rPr>
      </w:pPr>
      <w:r w:rsidRPr="00156D8B">
        <w:rPr>
          <w:noProof/>
          <w:lang w:val="en-US"/>
        </w:rPr>
        <w:lastRenderedPageBreak/>
        <w:drawing>
          <wp:inline distT="0" distB="0" distL="0" distR="0" wp14:anchorId="223D83A3" wp14:editId="62211BB5">
            <wp:extent cx="4343400" cy="451374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0256" cy="4520873"/>
                    </a:xfrm>
                    <a:prstGeom prst="rect">
                      <a:avLst/>
                    </a:prstGeom>
                  </pic:spPr>
                </pic:pic>
              </a:graphicData>
            </a:graphic>
          </wp:inline>
        </w:drawing>
      </w:r>
    </w:p>
    <w:p w14:paraId="0AD6D206" w14:textId="3765C0EE" w:rsidR="00156D8B" w:rsidRDefault="00156D8B" w:rsidP="00753533">
      <w:pPr>
        <w:rPr>
          <w:lang w:val="en-US"/>
        </w:rPr>
      </w:pPr>
      <w:r>
        <w:rPr>
          <w:lang w:val="en-US"/>
        </w:rPr>
        <w:t xml:space="preserve">Natural catchment delineation. </w:t>
      </w:r>
      <w:r w:rsidR="00342C00" w:rsidRPr="00342C00">
        <w:rPr>
          <w:lang w:val="en-US"/>
        </w:rPr>
        <w:t>http://paikkatieto.ymparisto.fi/lapio/latauspalvelu.html</w:t>
      </w:r>
    </w:p>
    <w:p w14:paraId="432885BF" w14:textId="404D012A" w:rsidR="00A4058A" w:rsidRDefault="00A4058A" w:rsidP="00753533">
      <w:pPr>
        <w:rPr>
          <w:lang w:val="en-US"/>
        </w:rPr>
      </w:pPr>
      <w:r>
        <w:rPr>
          <w:lang w:val="en-US"/>
        </w:rPr>
        <w:t xml:space="preserve">Data available – data available of the region. </w:t>
      </w:r>
    </w:p>
    <w:p w14:paraId="5FBBBBFE" w14:textId="46ABD9CD" w:rsidR="00F271AB" w:rsidRDefault="00BE63D2" w:rsidP="00753533">
      <w:pPr>
        <w:rPr>
          <w:lang w:val="en-US"/>
        </w:rPr>
      </w:pPr>
      <w:r>
        <w:rPr>
          <w:lang w:val="en-US"/>
        </w:rPr>
        <w:t xml:space="preserve">Hydrology – Describe </w:t>
      </w:r>
      <w:r w:rsidR="009C3DE6">
        <w:rPr>
          <w:lang w:val="en-US"/>
        </w:rPr>
        <w:t xml:space="preserve">the method (RDII) and why it was chosen for </w:t>
      </w:r>
      <w:r w:rsidR="00A4058A">
        <w:rPr>
          <w:lang w:val="en-US"/>
        </w:rPr>
        <w:t xml:space="preserve">this catchment. </w:t>
      </w:r>
    </w:p>
    <w:p w14:paraId="49CF58DA" w14:textId="523F8506" w:rsidR="00A43194" w:rsidRDefault="00A43194" w:rsidP="00753533">
      <w:pPr>
        <w:rPr>
          <w:lang w:val="en-US"/>
        </w:rPr>
      </w:pPr>
      <w:r>
        <w:rPr>
          <w:lang w:val="en-US"/>
        </w:rPr>
        <w:t>Hydraulic –</w:t>
      </w:r>
      <w:r w:rsidR="00A41E0D">
        <w:rPr>
          <w:lang w:val="en-US"/>
        </w:rPr>
        <w:t xml:space="preserve"> physical and hydraulic</w:t>
      </w:r>
      <w:r>
        <w:rPr>
          <w:lang w:val="en-US"/>
        </w:rPr>
        <w:t xml:space="preserve"> characteristics of the of </w:t>
      </w:r>
      <w:r w:rsidR="00A41E0D">
        <w:rPr>
          <w:lang w:val="en-US"/>
        </w:rPr>
        <w:t xml:space="preserve">the </w:t>
      </w:r>
      <w:r>
        <w:rPr>
          <w:lang w:val="en-US"/>
        </w:rPr>
        <w:t>sewer network</w:t>
      </w:r>
      <w:r w:rsidR="00A41E0D">
        <w:rPr>
          <w:lang w:val="en-US"/>
        </w:rPr>
        <w:t>: Manholes, pumping stations, length of the network</w:t>
      </w:r>
      <w:r w:rsidR="00970BAF">
        <w:rPr>
          <w:lang w:val="en-US"/>
        </w:rPr>
        <w:t xml:space="preserve">, flows and </w:t>
      </w:r>
      <w:r w:rsidR="008D7FBB">
        <w:rPr>
          <w:lang w:val="en-US"/>
        </w:rPr>
        <w:t>base wastewater flow</w:t>
      </w:r>
      <w:r w:rsidR="00970BAF">
        <w:rPr>
          <w:lang w:val="en-US"/>
        </w:rPr>
        <w:t xml:space="preserve"> </w:t>
      </w:r>
      <w:r w:rsidR="008D7FBB">
        <w:rPr>
          <w:lang w:val="en-US"/>
        </w:rPr>
        <w:t>(</w:t>
      </w:r>
      <w:r w:rsidR="00970BAF">
        <w:rPr>
          <w:lang w:val="en-US"/>
        </w:rPr>
        <w:t>BWF</w:t>
      </w:r>
      <w:r w:rsidR="008D7FBB">
        <w:rPr>
          <w:lang w:val="en-US"/>
        </w:rPr>
        <w:t>)</w:t>
      </w:r>
      <w:r w:rsidR="006E03A9">
        <w:rPr>
          <w:lang w:val="en-US"/>
        </w:rPr>
        <w:t>, age of the sewer network. Try to find data of storm</w:t>
      </w:r>
      <w:r w:rsidR="00735EF3">
        <w:rPr>
          <w:lang w:val="en-US"/>
        </w:rPr>
        <w:t xml:space="preserve"> water network.</w:t>
      </w:r>
    </w:p>
    <w:p w14:paraId="69DF2A44" w14:textId="3FE7DC5F" w:rsidR="0077285C" w:rsidRDefault="00504DB5" w:rsidP="0077285C">
      <w:pPr>
        <w:jc w:val="center"/>
        <w:rPr>
          <w:lang w:val="en-US"/>
        </w:rPr>
      </w:pPr>
      <w:r>
        <w:rPr>
          <w:noProof/>
        </w:rPr>
        <w:lastRenderedPageBreak/>
        <w:drawing>
          <wp:inline distT="0" distB="0" distL="0" distR="0" wp14:anchorId="28ABCB97" wp14:editId="61AE28D5">
            <wp:extent cx="4524375" cy="4819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4375" cy="4819650"/>
                    </a:xfrm>
                    <a:prstGeom prst="rect">
                      <a:avLst/>
                    </a:prstGeom>
                  </pic:spPr>
                </pic:pic>
              </a:graphicData>
            </a:graphic>
          </wp:inline>
        </w:drawing>
      </w:r>
    </w:p>
    <w:p w14:paraId="3CFDEDF9" w14:textId="749F2B8A" w:rsidR="00CF449B" w:rsidRDefault="00CF449B" w:rsidP="0077285C">
      <w:pPr>
        <w:jc w:val="center"/>
        <w:rPr>
          <w:lang w:val="en-US"/>
        </w:rPr>
      </w:pPr>
    </w:p>
    <w:p w14:paraId="19565548" w14:textId="2708B2D1" w:rsidR="00CF449B" w:rsidRDefault="008C1A7B" w:rsidP="0077285C">
      <w:pPr>
        <w:jc w:val="center"/>
        <w:rPr>
          <w:lang w:val="en-US"/>
        </w:rPr>
      </w:pPr>
      <w:r>
        <w:rPr>
          <w:noProof/>
          <w:lang w:val="en-US"/>
        </w:rPr>
        <w:drawing>
          <wp:inline distT="0" distB="0" distL="0" distR="0" wp14:anchorId="13C0B9AB" wp14:editId="11D74688">
            <wp:extent cx="3439826" cy="3120844"/>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crosoftTeams-imag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47013" cy="3127365"/>
                    </a:xfrm>
                    <a:prstGeom prst="rect">
                      <a:avLst/>
                    </a:prstGeom>
                  </pic:spPr>
                </pic:pic>
              </a:graphicData>
            </a:graphic>
          </wp:inline>
        </w:drawing>
      </w:r>
    </w:p>
    <w:p w14:paraId="68F467E0" w14:textId="77777777" w:rsidR="004A64A9" w:rsidRDefault="004A64A9" w:rsidP="0077285C">
      <w:pPr>
        <w:jc w:val="center"/>
        <w:rPr>
          <w:lang w:val="en-US"/>
        </w:rPr>
      </w:pPr>
    </w:p>
    <w:p w14:paraId="35777D0F" w14:textId="77777777" w:rsidR="001E0119" w:rsidRDefault="001E0119" w:rsidP="001E0119">
      <w:pPr>
        <w:rPr>
          <w:b/>
          <w:lang w:val="en-US"/>
        </w:rPr>
      </w:pPr>
      <w:r w:rsidRPr="00902DD1">
        <w:rPr>
          <w:b/>
          <w:noProof/>
          <w:lang w:val="en-US"/>
        </w:rPr>
        <w:lastRenderedPageBreak/>
        <w:drawing>
          <wp:inline distT="0" distB="0" distL="0" distR="0" wp14:anchorId="23193A69" wp14:editId="19E28A17">
            <wp:extent cx="6183964" cy="302895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93880" cy="3033807"/>
                    </a:xfrm>
                    <a:prstGeom prst="rect">
                      <a:avLst/>
                    </a:prstGeom>
                  </pic:spPr>
                </pic:pic>
              </a:graphicData>
            </a:graphic>
          </wp:inline>
        </w:drawing>
      </w:r>
    </w:p>
    <w:p w14:paraId="44058702" w14:textId="77777777" w:rsidR="001E0119" w:rsidRDefault="001E0119" w:rsidP="001E0119">
      <w:pPr>
        <w:rPr>
          <w:b/>
          <w:lang w:val="en-US"/>
        </w:rPr>
      </w:pPr>
      <w:r>
        <w:rPr>
          <w:b/>
          <w:lang w:val="en-US"/>
        </w:rPr>
        <w:t>Run RDII test scenario in Fluidit Storm/sewer to compare the above hydrographs and use as an explanation of which hydrographs we could expect from a wet weather period. If possible, use real rainfall /sewershed data. Maybe hide the name of the pumping stations.</w:t>
      </w:r>
    </w:p>
    <w:p w14:paraId="335FAF35" w14:textId="77777777" w:rsidR="001E0119" w:rsidRDefault="001E0119" w:rsidP="00753533">
      <w:pPr>
        <w:rPr>
          <w:lang w:val="en-US"/>
        </w:rPr>
      </w:pPr>
    </w:p>
    <w:p w14:paraId="2B431167" w14:textId="00406FCD" w:rsidR="009D1B2D" w:rsidRDefault="009D1B2D" w:rsidP="00753533">
      <w:pPr>
        <w:rPr>
          <w:lang w:val="en-US"/>
        </w:rPr>
      </w:pPr>
    </w:p>
    <w:p w14:paraId="430DB91B" w14:textId="000BD2FD" w:rsidR="0018603B" w:rsidRDefault="0018603B" w:rsidP="00753533">
      <w:pPr>
        <w:rPr>
          <w:lang w:val="en-US"/>
        </w:rPr>
      </w:pPr>
      <w:r>
        <w:rPr>
          <w:lang w:val="en-US"/>
        </w:rPr>
        <w:t xml:space="preserve">Distributions of rain gauges. (better image to be created in </w:t>
      </w:r>
      <w:proofErr w:type="spellStart"/>
      <w:r w:rsidR="00D65A92">
        <w:rPr>
          <w:lang w:val="en-US"/>
        </w:rPr>
        <w:t>qgis</w:t>
      </w:r>
      <w:proofErr w:type="spellEnd"/>
      <w:r w:rsidR="00D65A92">
        <w:rPr>
          <w:lang w:val="en-US"/>
        </w:rPr>
        <w:t>: Inform name of the stations/location/time interval of observations/</w:t>
      </w:r>
      <w:r w:rsidR="00985972">
        <w:rPr>
          <w:lang w:val="en-US"/>
        </w:rPr>
        <w:t>quantity of years/histogram of historical data for the areas)</w:t>
      </w:r>
    </w:p>
    <w:p w14:paraId="60A9E5F6" w14:textId="70E7F518" w:rsidR="00D3717F" w:rsidRDefault="00D3717F" w:rsidP="00753533">
      <w:pPr>
        <w:rPr>
          <w:lang w:val="en-US"/>
        </w:rPr>
      </w:pPr>
    </w:p>
    <w:p w14:paraId="0DB28252" w14:textId="57CC0A03" w:rsidR="00D3717F" w:rsidRDefault="008458C4" w:rsidP="00753533">
      <w:pPr>
        <w:rPr>
          <w:lang w:val="en-US"/>
        </w:rPr>
      </w:pPr>
      <w:r>
        <w:rPr>
          <w:noProof/>
        </w:rPr>
        <w:lastRenderedPageBreak/>
        <w:drawing>
          <wp:inline distT="0" distB="0" distL="0" distR="0" wp14:anchorId="49A90149" wp14:editId="3814FE26">
            <wp:extent cx="5731510" cy="518223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182235"/>
                    </a:xfrm>
                    <a:prstGeom prst="rect">
                      <a:avLst/>
                    </a:prstGeom>
                  </pic:spPr>
                </pic:pic>
              </a:graphicData>
            </a:graphic>
          </wp:inline>
        </w:drawing>
      </w:r>
    </w:p>
    <w:p w14:paraId="6DF9AFD1" w14:textId="453C23B3" w:rsidR="00D3717F" w:rsidRDefault="00D3717F" w:rsidP="00753533">
      <w:pPr>
        <w:rPr>
          <w:lang w:val="en-US"/>
        </w:rPr>
      </w:pPr>
      <w:r>
        <w:rPr>
          <w:lang w:val="en-US"/>
        </w:rPr>
        <w:t xml:space="preserve">Google street view image&gt; </w:t>
      </w:r>
      <w:hyperlink r:id="rId102" w:history="1">
        <w:r w:rsidR="00785B83" w:rsidRPr="00785B83">
          <w:rPr>
            <w:rStyle w:val="Hyperlink"/>
            <w:lang w:val="en-US"/>
          </w:rPr>
          <w:t>https://www.google.com/maps/@60.5319857,24.9631051,3a,75y,341.38h,62.88t/data=!3m6!1e1!3m4!1sjfqnVvSEwwJOCoVg4ftTVg!2e0!7i13312!8i6656</w:t>
        </w:r>
      </w:hyperlink>
      <w:r w:rsidR="00785B83" w:rsidRPr="00785B83">
        <w:rPr>
          <w:lang w:val="en-US"/>
        </w:rPr>
        <w:t xml:space="preserve"> </w:t>
      </w:r>
      <w:r w:rsidR="00785B83">
        <w:rPr>
          <w:lang w:val="en-US"/>
        </w:rPr>
        <w:t xml:space="preserve">&gt; </w:t>
      </w:r>
      <w:proofErr w:type="spellStart"/>
      <w:r w:rsidR="00785B83">
        <w:rPr>
          <w:lang w:val="en-US"/>
        </w:rPr>
        <w:t>Simeon</w:t>
      </w:r>
      <w:r w:rsidR="005A6927">
        <w:rPr>
          <w:lang w:val="en-US"/>
        </w:rPr>
        <w:t>intie</w:t>
      </w:r>
      <w:proofErr w:type="spellEnd"/>
      <w:r w:rsidR="005A6927">
        <w:rPr>
          <w:lang w:val="en-US"/>
        </w:rPr>
        <w:t xml:space="preserve"> </w:t>
      </w:r>
      <w:r w:rsidR="005A6927" w:rsidRPr="005A6927">
        <w:rPr>
          <w:lang w:val="en-US"/>
        </w:rPr>
        <w:t>&gt;</w:t>
      </w:r>
      <w:r w:rsidR="005A6927">
        <w:rPr>
          <w:lang w:val="en-US"/>
        </w:rPr>
        <w:t xml:space="preserve"> stormwater ditch</w:t>
      </w:r>
    </w:p>
    <w:p w14:paraId="2F326943" w14:textId="3BFD0402" w:rsidR="00B54D07" w:rsidRDefault="00B54D07" w:rsidP="00753533">
      <w:pPr>
        <w:rPr>
          <w:lang w:val="en-US"/>
        </w:rPr>
      </w:pPr>
    </w:p>
    <w:p w14:paraId="748FA44E" w14:textId="387A6765" w:rsidR="00B54D07" w:rsidRDefault="00B54D07" w:rsidP="00753533">
      <w:pPr>
        <w:rPr>
          <w:lang w:val="en-US"/>
        </w:rPr>
      </w:pPr>
      <w:r>
        <w:rPr>
          <w:noProof/>
        </w:rPr>
        <w:lastRenderedPageBreak/>
        <w:drawing>
          <wp:inline distT="0" distB="0" distL="0" distR="0" wp14:anchorId="506C861B" wp14:editId="4EBE465C">
            <wp:extent cx="5731510" cy="50685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5068570"/>
                    </a:xfrm>
                    <a:prstGeom prst="rect">
                      <a:avLst/>
                    </a:prstGeom>
                  </pic:spPr>
                </pic:pic>
              </a:graphicData>
            </a:graphic>
          </wp:inline>
        </w:drawing>
      </w:r>
    </w:p>
    <w:p w14:paraId="55B8C310" w14:textId="74BF6961" w:rsidR="00133619" w:rsidRPr="004560E8" w:rsidRDefault="00821772" w:rsidP="00753533">
      <w:pPr>
        <w:rPr>
          <w:lang w:val="en-US"/>
        </w:rPr>
      </w:pPr>
      <w:r>
        <w:rPr>
          <w:lang w:val="en-US"/>
        </w:rPr>
        <w:t xml:space="preserve">Bridge of </w:t>
      </w:r>
      <w:proofErr w:type="spellStart"/>
      <w:r>
        <w:rPr>
          <w:lang w:val="en-US"/>
        </w:rPr>
        <w:t>tikuntekijäntie</w:t>
      </w:r>
      <w:proofErr w:type="spellEnd"/>
      <w:r>
        <w:rPr>
          <w:lang w:val="en-US"/>
        </w:rPr>
        <w:t xml:space="preserve"> 1</w:t>
      </w:r>
      <w:r w:rsidR="00710D62">
        <w:rPr>
          <w:lang w:val="en-US"/>
        </w:rPr>
        <w:t>. Further check of the DEM in this location</w:t>
      </w:r>
      <w:r w:rsidR="00507ECB">
        <w:rPr>
          <w:lang w:val="en-US"/>
        </w:rPr>
        <w:t xml:space="preserve"> to evaluate whether the bridge was removed or not and if it would impact </w:t>
      </w:r>
      <w:r w:rsidR="004560E8">
        <w:rPr>
          <w:lang w:val="en-US"/>
        </w:rPr>
        <w:t>for the runoff</w:t>
      </w:r>
      <w:r w:rsidR="00C76E23">
        <w:rPr>
          <w:lang w:val="en-US"/>
        </w:rPr>
        <w:t xml:space="preserve"> i.e. when calculating the slope of the catchment</w:t>
      </w:r>
    </w:p>
    <w:p w14:paraId="7E379682" w14:textId="77777777" w:rsidR="00133619" w:rsidRPr="005A6927" w:rsidRDefault="00133619" w:rsidP="00753533">
      <w:pPr>
        <w:rPr>
          <w:lang w:val="en-US"/>
        </w:rPr>
      </w:pPr>
    </w:p>
    <w:p w14:paraId="360ECFC6" w14:textId="63054165" w:rsidR="0018603B" w:rsidRDefault="0018603B" w:rsidP="00753533">
      <w:pPr>
        <w:rPr>
          <w:lang w:val="en-US"/>
        </w:rPr>
      </w:pPr>
      <w:r w:rsidRPr="004B5CFD">
        <w:rPr>
          <w:b/>
          <w:noProof/>
          <w:lang w:val="en-US"/>
        </w:rPr>
        <w:lastRenderedPageBreak/>
        <w:drawing>
          <wp:inline distT="0" distB="0" distL="0" distR="0" wp14:anchorId="5BAAB421" wp14:editId="3ECD3A2B">
            <wp:extent cx="4296375" cy="457263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6375" cy="4572638"/>
                    </a:xfrm>
                    <a:prstGeom prst="rect">
                      <a:avLst/>
                    </a:prstGeom>
                  </pic:spPr>
                </pic:pic>
              </a:graphicData>
            </a:graphic>
          </wp:inline>
        </w:drawing>
      </w:r>
    </w:p>
    <w:p w14:paraId="1BF3620D" w14:textId="1E794CE2" w:rsidR="0018603B" w:rsidRDefault="0018603B" w:rsidP="00753533">
      <w:pPr>
        <w:rPr>
          <w:lang w:val="en-US"/>
        </w:rPr>
      </w:pPr>
    </w:p>
    <w:p w14:paraId="2E874DB9" w14:textId="38842572" w:rsidR="0041012F" w:rsidRDefault="0041012F" w:rsidP="00753533">
      <w:pPr>
        <w:rPr>
          <w:lang w:val="en-US"/>
        </w:rPr>
      </w:pPr>
      <w:r>
        <w:rPr>
          <w:lang w:val="en-US"/>
        </w:rPr>
        <w:t>Hydraulic Model of Jokela</w:t>
      </w:r>
      <w:r>
        <w:rPr>
          <w:lang w:val="en-US"/>
        </w:rPr>
        <w:br/>
      </w:r>
    </w:p>
    <w:p w14:paraId="409D6A5E" w14:textId="1DA7A3C5" w:rsidR="0041012F" w:rsidRPr="004371FA" w:rsidRDefault="004371FA" w:rsidP="004371FA">
      <w:pPr>
        <w:pStyle w:val="ListParagraph"/>
        <w:numPr>
          <w:ilvl w:val="0"/>
          <w:numId w:val="22"/>
        </w:numPr>
        <w:rPr>
          <w:lang w:val="en-US"/>
        </w:rPr>
      </w:pPr>
      <w:r>
        <w:rPr>
          <w:lang w:val="en-US"/>
        </w:rPr>
        <w:t>14 pumping stations</w:t>
      </w:r>
    </w:p>
    <w:p w14:paraId="42860F0A" w14:textId="623FC21A" w:rsidR="00975097" w:rsidRDefault="00CA4CB6" w:rsidP="00753533">
      <w:pPr>
        <w:rPr>
          <w:lang w:val="en-US"/>
        </w:rPr>
      </w:pPr>
      <w:r>
        <w:rPr>
          <w:noProof/>
        </w:rPr>
        <w:drawing>
          <wp:inline distT="0" distB="0" distL="0" distR="0" wp14:anchorId="430652FC" wp14:editId="533DFB41">
            <wp:extent cx="5900439" cy="248412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14718" cy="2490132"/>
                    </a:xfrm>
                    <a:prstGeom prst="rect">
                      <a:avLst/>
                    </a:prstGeom>
                  </pic:spPr>
                </pic:pic>
              </a:graphicData>
            </a:graphic>
          </wp:inline>
        </w:drawing>
      </w:r>
    </w:p>
    <w:p w14:paraId="1EAECDF6" w14:textId="0586A85E" w:rsidR="00176683" w:rsidRDefault="00176683" w:rsidP="009A55C4">
      <w:pPr>
        <w:pStyle w:val="Heading2"/>
      </w:pPr>
      <w:bookmarkStart w:id="35" w:name="_Toc4419005"/>
      <w:r>
        <w:t>Turku</w:t>
      </w:r>
      <w:r w:rsidR="00ED32F1">
        <w:t xml:space="preserve"> City</w:t>
      </w:r>
      <w:bookmarkEnd w:id="35"/>
    </w:p>
    <w:p w14:paraId="19F5D646" w14:textId="7A638C76" w:rsidR="00ED32F1" w:rsidRPr="00EB7FDF" w:rsidRDefault="00EB7FDF" w:rsidP="00ED32F1">
      <w:pPr>
        <w:rPr>
          <w:lang w:val="en-US"/>
        </w:rPr>
      </w:pPr>
      <w:r w:rsidRPr="00EB7FDF">
        <w:rPr>
          <w:lang w:val="en-US"/>
        </w:rPr>
        <w:t>W</w:t>
      </w:r>
      <w:r>
        <w:rPr>
          <w:lang w:val="en-US"/>
        </w:rPr>
        <w:t xml:space="preserve">astewater Plant: </w:t>
      </w:r>
      <w:hyperlink r:id="rId106" w:history="1">
        <w:r w:rsidRPr="00EB7FDF">
          <w:rPr>
            <w:rStyle w:val="Hyperlink"/>
            <w:lang w:val="en-US"/>
          </w:rPr>
          <w:t>https://www.turunseudunpuhdistamo.fi/in-english</w:t>
        </w:r>
      </w:hyperlink>
    </w:p>
    <w:p w14:paraId="5DFC61CC" w14:textId="32F47710" w:rsidR="0090523F" w:rsidRDefault="00EB7FDF" w:rsidP="00ED32F1">
      <w:pPr>
        <w:rPr>
          <w:lang w:val="en-US"/>
        </w:rPr>
      </w:pPr>
      <w:r w:rsidRPr="00EB7FDF">
        <w:rPr>
          <w:lang w:val="en-US"/>
        </w:rPr>
        <w:lastRenderedPageBreak/>
        <w:t>Wa</w:t>
      </w:r>
      <w:r>
        <w:rPr>
          <w:lang w:val="en-US"/>
        </w:rPr>
        <w:t>ter</w:t>
      </w:r>
      <w:r w:rsidR="00467655">
        <w:rPr>
          <w:lang w:val="en-US"/>
        </w:rPr>
        <w:t xml:space="preserve"> Utility: </w:t>
      </w:r>
      <w:hyperlink r:id="rId107" w:history="1">
        <w:r w:rsidR="00262382" w:rsidRPr="004B2A4D">
          <w:rPr>
            <w:rStyle w:val="Hyperlink"/>
            <w:lang w:val="en-US"/>
          </w:rPr>
          <w:t>https://www.turunvesihuolto.fi/vesihuolto/tietoa-vedesta/mista-vesi-tulee</w:t>
        </w:r>
      </w:hyperlink>
    </w:p>
    <w:p w14:paraId="67885EB4" w14:textId="48FB6576" w:rsidR="00262382" w:rsidRPr="00DB1951" w:rsidRDefault="00851F62" w:rsidP="00ED32F1">
      <w:pPr>
        <w:rPr>
          <w:lang w:val="en-US"/>
        </w:rPr>
      </w:pPr>
      <w:hyperlink r:id="rId108" w:history="1">
        <w:r w:rsidR="00262382" w:rsidRPr="00262382">
          <w:rPr>
            <w:rStyle w:val="Hyperlink"/>
            <w:lang w:val="en-US"/>
          </w:rPr>
          <w:t>https://www.turunvesihuolto.fi/vesihuolto/tietoa-vedesta/vesihuollon-toiminta-alueet</w:t>
        </w:r>
      </w:hyperlink>
    </w:p>
    <w:p w14:paraId="6F7033DC" w14:textId="42EEC32D" w:rsidR="00262382" w:rsidRPr="00DB1951" w:rsidRDefault="00851F62" w:rsidP="00ED32F1">
      <w:pPr>
        <w:rPr>
          <w:lang w:val="en-US"/>
        </w:rPr>
      </w:pPr>
      <w:hyperlink r:id="rId109" w:history="1">
        <w:r w:rsidR="00262382" w:rsidRPr="00DB1951">
          <w:rPr>
            <w:rStyle w:val="Hyperlink"/>
            <w:lang w:val="en-US"/>
          </w:rPr>
          <w:t>https://www.turku.fi/sites/default/files/atoms/files//01_vesihuolto_toiminta-alue-ehdotus_jatevesi_nahtaville_fi-sv.pdf</w:t>
        </w:r>
      </w:hyperlink>
    </w:p>
    <w:p w14:paraId="5CC26CB6" w14:textId="77777777" w:rsidR="00262382" w:rsidRPr="00DB1951" w:rsidRDefault="00262382" w:rsidP="00ED32F1">
      <w:pPr>
        <w:rPr>
          <w:lang w:val="en-US"/>
        </w:rPr>
      </w:pPr>
    </w:p>
    <w:p w14:paraId="3B934EA2" w14:textId="77777777" w:rsidR="00EB7FDF" w:rsidRPr="00DB1951" w:rsidRDefault="00EB7FDF" w:rsidP="00ED32F1">
      <w:pPr>
        <w:rPr>
          <w:lang w:val="en-US"/>
        </w:rPr>
      </w:pPr>
    </w:p>
    <w:p w14:paraId="70BFF6E1" w14:textId="78D88687" w:rsidR="00ED32F1" w:rsidRPr="00ED32F1" w:rsidRDefault="00AF3C3B" w:rsidP="00A61211">
      <w:pPr>
        <w:pStyle w:val="Heading1"/>
      </w:pPr>
      <w:bookmarkStart w:id="36" w:name="_Toc4419006"/>
      <w:r>
        <w:t>Open Questions</w:t>
      </w:r>
      <w:bookmarkEnd w:id="36"/>
    </w:p>
    <w:p w14:paraId="0EA8EA1C" w14:textId="1C68B4F3" w:rsidR="00AB53CF" w:rsidRPr="000D383D" w:rsidRDefault="00AB53CF" w:rsidP="00AF3C3B">
      <w:pPr>
        <w:rPr>
          <w:lang w:val="en-US"/>
        </w:rPr>
      </w:pPr>
      <w:r w:rsidRPr="000D383D">
        <w:rPr>
          <w:lang w:val="en-US"/>
        </w:rPr>
        <w:t>T</w:t>
      </w:r>
      <w:r w:rsidR="00D444A4" w:rsidRPr="000D383D">
        <w:rPr>
          <w:lang w:val="en-US"/>
        </w:rPr>
        <w:t xml:space="preserve">he open questions will guide the next steps on the research carried for the development of the model. </w:t>
      </w:r>
      <w:r w:rsidR="002D6148" w:rsidRPr="000D383D">
        <w:rPr>
          <w:lang w:val="en-US"/>
        </w:rPr>
        <w:t xml:space="preserve">Some literature review able to support the answer of these questions </w:t>
      </w:r>
      <w:r w:rsidR="000D383D" w:rsidRPr="000D383D">
        <w:rPr>
          <w:lang w:val="en-US"/>
        </w:rPr>
        <w:t>is already suggested below each question.</w:t>
      </w:r>
    </w:p>
    <w:p w14:paraId="03A7B877" w14:textId="6FBF0828" w:rsidR="00AF3C3B" w:rsidRPr="007B74C3" w:rsidRDefault="00AF3C3B" w:rsidP="00AF3C3B">
      <w:pPr>
        <w:rPr>
          <w:b/>
          <w:lang w:val="en-US"/>
        </w:rPr>
      </w:pPr>
      <w:r w:rsidRPr="007B74C3">
        <w:rPr>
          <w:b/>
          <w:lang w:val="en-US"/>
        </w:rPr>
        <w:t>How different RDII quantification methods perform on a case study? Is there a case study done with similar catchment’s characteristics to Jokela or Turku?</w:t>
      </w:r>
    </w:p>
    <w:p w14:paraId="545C5504" w14:textId="3934B5FF" w:rsidR="00AF3C3B" w:rsidRDefault="00AF3C3B" w:rsidP="00AF3C3B">
      <w:pPr>
        <w:rPr>
          <w:lang w:val="en-US"/>
        </w:rPr>
      </w:pPr>
      <w:r>
        <w:rPr>
          <w:lang w:val="en-US"/>
        </w:rPr>
        <w:t xml:space="preserve">Include here results from case studies of the use of RDII methods: this can be found in </w:t>
      </w:r>
      <w:r>
        <w:rPr>
          <w:lang w:val="en-US"/>
        </w:rPr>
        <w:fldChar w:fldCharType="begin" w:fldLock="1"/>
      </w:r>
      <w:r w:rsidR="005F7BD3">
        <w:rPr>
          <w:lang w:val="en-US"/>
        </w:rPr>
        <w:instrText>ADDIN CSL_CITATION {"citationItems":[{"id":"ITEM-1","itemData":{"DOI":"10.14796/jwmm.r204-17","ISBN":"0969742290","author":[{"dropping-particle":"","family":"Crawford","given":"David","non-dropping-particle":"","parse-names":false,"suffix":""},{"dropping-particle":"","family":"Pier","given":"Edwin","non-dropping-particle":"","parse-names":false,"suffix":""},{"dropping-particle":"","family":"Eckley","given":"Paul L.","non-dropping-particle":"","parse-names":false,"suffix":""}],"container-title":"Journal of Water Management Modeling","id":"ITEM-1","issued":{"date-parts":[["2015"]]},"title":"Methods for Estimating Inflow and Infiltration into Sanitary Sewers","type":"article-journal","volume":"6062"},"uris":["http://www.mendeley.com/documents/?uuid=fd912216-43f6-4ad0-a0b5-af1ed24fbf5e"]}],"mendeley":{"formattedCitation":"[15]","plainTextFormattedCitation":"[15]","previouslyFormattedCitation":"[15]"},"properties":{"noteIndex":0},"schema":"https://github.com/citation-style-language/schema/raw/master/csl-citation.json"}</w:instrText>
      </w:r>
      <w:r>
        <w:rPr>
          <w:lang w:val="en-US"/>
        </w:rPr>
        <w:fldChar w:fldCharType="separate"/>
      </w:r>
      <w:r w:rsidR="00317616" w:rsidRPr="00317616">
        <w:rPr>
          <w:noProof/>
          <w:lang w:val="en-US"/>
        </w:rPr>
        <w:t>[15]</w:t>
      </w:r>
      <w:r>
        <w:rPr>
          <w:lang w:val="en-US"/>
        </w:rPr>
        <w:fldChar w:fldCharType="end"/>
      </w:r>
      <w:r>
        <w:rPr>
          <w:lang w:val="en-US"/>
        </w:rPr>
        <w:t xml:space="preserve"> and </w:t>
      </w:r>
      <w:r>
        <w:rPr>
          <w:lang w:val="en-US"/>
        </w:rPr>
        <w:fldChar w:fldCharType="begin" w:fldLock="1"/>
      </w:r>
      <w:r w:rsidR="005F7BD3">
        <w:rPr>
          <w:lang w:val="en-US"/>
        </w:rPr>
        <w:instrText>ADDIN CSL_CITATION {"citationItems":[{"id":"ITEM-1","itemData":{"ISBN":"1893664139","author":[{"dropping-particle":"","family":"Bennett","given":"David","non-dropping-particle":"","parse-names":false,"suffix":""},{"dropping-particle":"","family":"Rowe","given":"Reggie","non-dropping-particle":"","parse-names":false,"suffix":""},{"dropping-particle":"","family":"Strum","given":"Marie","non-dropping-particle":"","parse-names":false,"suffix":""},{"dropping-particle":"","family":"Wood","given":"David","non-dropping-particle":"","parse-names":false,"suffix":""},{"dropping-particle":"","family":"Schultz","given":"Nancy","non-dropping-particle":"","parse-names":false,"suffix":""},{"dropping-particle":"","family":"Roach","given":"Kelly","non-dropping-particle":"","parse-names":false,"suffix":""},{"dropping-particle":"","family":"Spence","given":"Mike","non-dropping-particle":"","parse-names":false,"suffix":""},{"dropping-particle":"","family":"Adderley","given":"Virgil","non-dropping-particle":"","parse-names":false,"suffix":""}],"container-title":"Development","id":"ITEM-1","issued":{"date-parts":[["1999"]]},"number-of-pages":"197","title":"Using flow prediction technologies to control sanitary sewer overflows","type":"book"},"uris":["http://www.mendeley.com/documents/?uuid=5051e80c-4a0e-4c07-9f55-c1f38f1c0296"]}],"mendeley":{"formattedCitation":"[2]","plainTextFormattedCitation":"[2]","previouslyFormattedCitation":"[2]"},"properties":{"noteIndex":0},"schema":"https://github.com/citation-style-language/schema/raw/master/csl-citation.json"}</w:instrText>
      </w:r>
      <w:r>
        <w:rPr>
          <w:lang w:val="en-US"/>
        </w:rPr>
        <w:fldChar w:fldCharType="separate"/>
      </w:r>
      <w:r w:rsidR="00317616" w:rsidRPr="00317616">
        <w:rPr>
          <w:noProof/>
          <w:lang w:val="en-US"/>
        </w:rPr>
        <w:t>[2]</w:t>
      </w:r>
      <w:r>
        <w:rPr>
          <w:lang w:val="en-US"/>
        </w:rPr>
        <w:fldChar w:fldCharType="end"/>
      </w:r>
      <w:r>
        <w:rPr>
          <w:lang w:val="en-US"/>
        </w:rPr>
        <w:t xml:space="preserve">, </w:t>
      </w:r>
      <w:r>
        <w:rPr>
          <w:lang w:val="en-US"/>
        </w:rPr>
        <w:fldChar w:fldCharType="begin" w:fldLock="1"/>
      </w:r>
      <w:r w:rsidR="005F7BD3">
        <w:rPr>
          <w:lang w:val="en-US"/>
        </w:rPr>
        <w:instrText>ADDIN CSL_CITATION {"citationItems":[{"id":"ITEM-1","itemData":{"DOI":"10.14796/jwmm.r241-12","ISBN":"9780980885347","author":[{"dropping-particle":"","family":"Barden","given":"Greg","non-dropping-particle":"","parse-names":false,"suffix":""},{"dropping-particle":"","family":"Fallara","given":"Tim","non-dropping-particle":"","parse-names":false,"suffix":""},{"dropping-particle":"","family":"Kelly","given":"Hunter","non-dropping-particle":"","parse-names":false,"suffix":""},{"dropping-particle":"","family":"Cheng","given":"Fang","non-dropping-particle":"","parse-names":false,"suffix":""},{"dropping-particle":"","family":"Sherman","given":"Benjamin J.","non-dropping-particle":"","parse-names":false,"suffix":""},{"dropping-particle":"","family":"Burgess","given":"Edward","non-dropping-particle":"","parse-names":false,"suffix":""}],"container-title":"Journal of Water Management Modeling","id":"ITEM-1","issued":{"date-parts":[["2015"]]},"page":"209-222","title":"Comparison of RDII Unit Hydrograph Approaches for Continuous Simulation using SWMM 5","type":"article-journal","volume":"6062"},"uris":["http://www.mendeley.com/documents/?uuid=619b656f-2f91-4166-abf0-b632ecb1a8d4"]}],"mendeley":{"formattedCitation":"[14]","plainTextFormattedCitation":"[14]","previouslyFormattedCitation":"[14]"},"properties":{"noteIndex":0},"schema":"https://github.com/citation-style-language/schema/raw/master/csl-citation.json"}</w:instrText>
      </w:r>
      <w:r>
        <w:rPr>
          <w:lang w:val="en-US"/>
        </w:rPr>
        <w:fldChar w:fldCharType="separate"/>
      </w:r>
      <w:r w:rsidR="00317616" w:rsidRPr="00317616">
        <w:rPr>
          <w:noProof/>
          <w:lang w:val="en-US"/>
        </w:rPr>
        <w:t>[14]</w:t>
      </w:r>
      <w:r>
        <w:rPr>
          <w:lang w:val="en-US"/>
        </w:rPr>
        <w:fldChar w:fldCharType="end"/>
      </w:r>
    </w:p>
    <w:p w14:paraId="75366599" w14:textId="2014E20A" w:rsidR="00AF3C3B" w:rsidRDefault="00AF3C3B" w:rsidP="00AF3C3B">
      <w:pPr>
        <w:rPr>
          <w:b/>
          <w:lang w:val="en-US"/>
        </w:rPr>
      </w:pPr>
      <w:r w:rsidRPr="00EF033D">
        <w:rPr>
          <w:b/>
          <w:lang w:val="en-US"/>
        </w:rPr>
        <w:t>Does climate change affect the forecast of CSO?</w:t>
      </w:r>
      <w:r>
        <w:rPr>
          <w:b/>
          <w:lang w:val="en-US"/>
        </w:rPr>
        <w:br/>
      </w:r>
      <w:r>
        <w:rPr>
          <w:b/>
          <w:lang w:val="en-US"/>
        </w:rPr>
        <w:fldChar w:fldCharType="begin" w:fldLock="1"/>
      </w:r>
      <w:r w:rsidR="00F5682B">
        <w:rPr>
          <w:b/>
          <w:lang w:val="en-US"/>
        </w:rPr>
        <w:instrText>ADDIN CSL_CITATION {"citationItems":[{"id":"ITEM-1","itemData":{"DOI":"10.1016/j.scs.2016.07.003","ISSN":"22106707","abstract":"Combined Sewer Overflow (CSO) infrastructure are conventionally designed based on historical climate data. Yet, variability in rainfall intensities and patterns caused by climate change have a significant impact on the performance of an urban drainage system. Although rainwater harvesting (RWH) is a potential solution to manage stormwater in urban areas, its benefits in mitigating the climate change impacts on combined sewer networks have not been assessed yet. Hence, the goal of the present study was set to evaluate the effectiveness of RWH in alleviating the potential impacts of climate change on CSOs. To do so, first, future rainfall was achieved through the Coupled Model Intercomparison Project Phase 5 (CMIP5) based on modified historical record. Then, rainfall-runoff modeling was employed using the U.S. EPA Stormwater management model (SWMM) to study the response of CSO outfalls to future rainfall. The study site was the combined sewer network of the City of Toledo, Ohio. Results showed that under the maximum impact scenario in the near future, climate change might cause up to approximately 12–18% increase in CSOs occurrence, volume and duration in Toledo. However, an RWH plan with the capacity of 0.76 m3(200 gal) implemented on half on the buildings throughout the area, appeared to be able to mitigate the potential future impacts, and showed a remarkable controlling performance in the peak flow periods. This plan also met toilet flushing demands. Therefore, RWH can be considered as a feasible solution to mitigate future climate change impacts on CSOs and supply water demands.","author":[{"dropping-particle":"","family":"Tavakol-Davani","given":"Hessam","non-dropping-particle":"","parse-names":false,"suffix":""},{"dropping-particle":"","family":"Goharian","given":"Erfan","non-dropping-particle":"","parse-names":false,"suffix":""},{"dropping-particle":"","family":"Hansen","given":"Carly H.","non-dropping-particle":"","parse-names":false,"suffix":""},{"dropping-particle":"","family":"Tavakol-Davani","given":"Hassan","non-dropping-particle":"","parse-names":false,"suffix":""},{"dropping-particle":"","family":"Apul","given":"Defne","non-dropping-particle":"","parse-names":false,"suffix":""},{"dropping-particle":"","family":"Burian","given":"Steven J.","non-dropping-particle":"","parse-names":false,"suffix":""}],"container-title":"Sustainable Cities and Society","id":"ITEM-1","issued":{"date-parts":[["2016"]]},"page":"430-438","title":"How does climate change affect combined sewer overflow in a system benefiting from rainwater harvesting systems?","type":"article-journal","volume":"27"},"uris":["http://www.mendeley.com/documents/?uuid=3de053e7-eeb6-4716-a58f-711057d324b5"]}],"mendeley":{"formattedCitation":"[20]","plainTextFormattedCitation":"[20]","previouslyFormattedCitation":"[20]"},"properties":{"noteIndex":0},"schema":"https://github.com/citation-style-language/schema/raw/master/csl-citation.json"}</w:instrText>
      </w:r>
      <w:r>
        <w:rPr>
          <w:b/>
          <w:lang w:val="en-US"/>
        </w:rPr>
        <w:fldChar w:fldCharType="separate"/>
      </w:r>
      <w:r w:rsidR="005F7BD3" w:rsidRPr="005F7BD3">
        <w:rPr>
          <w:noProof/>
          <w:lang w:val="en-US"/>
        </w:rPr>
        <w:t>[20]</w:t>
      </w:r>
      <w:r>
        <w:rPr>
          <w:b/>
          <w:lang w:val="en-US"/>
        </w:rPr>
        <w:fldChar w:fldCharType="end"/>
      </w:r>
      <w:r>
        <w:rPr>
          <w:b/>
          <w:lang w:val="en-US"/>
        </w:rPr>
        <w:t xml:space="preserve">, </w:t>
      </w:r>
    </w:p>
    <w:p w14:paraId="42E4950B" w14:textId="0114F6FB" w:rsidR="00AF3C3B" w:rsidRPr="00840507" w:rsidRDefault="00AF3C3B" w:rsidP="00AF3C3B">
      <w:pPr>
        <w:rPr>
          <w:b/>
          <w:lang w:val="en-US"/>
        </w:rPr>
      </w:pPr>
      <w:r>
        <w:rPr>
          <w:b/>
          <w:lang w:val="en-US"/>
        </w:rPr>
        <w:t>Does CSO affects drinking water source and infection risks?</w:t>
      </w:r>
      <w:r>
        <w:rPr>
          <w:b/>
          <w:lang w:val="en-US"/>
        </w:rPr>
        <w:br/>
      </w:r>
      <w:r>
        <w:rPr>
          <w:b/>
          <w:lang w:val="en-US"/>
        </w:rPr>
        <w:fldChar w:fldCharType="begin" w:fldLock="1"/>
      </w:r>
      <w:r w:rsidR="00F5682B">
        <w:rPr>
          <w:b/>
          <w:lang w:val="en-US"/>
        </w:rPr>
        <w:instrText>ADDIN CSL_CITATION {"citationItems":[{"id":"ITEM-1","itemData":{"DOI":"10.1016/J.SCITOTENV.2014.11.059","ISSN":"0048-9697","abstract":"This study presents an analysis of climate change impacts on a large river located in Québec (Canada) used as a drinking water source. Combined sewer overflow (CSO) effluents are the primary source of fecal contamination of the river. An analysis of river flowrates was conducted using historical data and predicted flows from a future climate scenario. A spatio-temporal analysis of water quality trends with regard to fecal contamination was performed and the effects of changing flowrates on the dilution of fecal contaminants were analyzed. Along the river, there was a significant spatial trend for increasing fecal pollution downstream of CSO outfalls. Escherichia coli concentrations (upper 95th percentile) increased linearly from 2002 to 2012 at one drinking water treatment plant intake. Two critical periods in the current climate were identified for the drinking water intakes considering both potential contaminant loads and flowrates: local spring snowmelt that precedes river peak flow and extra-tropical storm events that occur during low flows. Regionally, climate change is expected to increase the intensity of the impacts of hydrological conditions on water quality in the studied basin. Based on climate projections, it is expected that spring snowmelt will occur earlier and extreme spring flowrates will increase and low flows will generally decrease. High and low flows are major factors related to the potential degradation of water quality of the river. However, the observed degradation of water quality over the past 10years suggests that urban development and population growth may have played a greater role than climate. However, climate change impacts will likely be observed over a longer period. Source water protection plans should consider climate change impacts on the dilution of contaminants in addition to local land uses changes in order to maintain or improve water quality.","author":[{"dropping-particle":"","family":"Jalliffier-Verne","given":"Isabelle","non-dropping-particle":"","parse-names":false,"suffix":""},{"dropping-particle":"","family":"Leconte","given":"Robert","non-dropping-particle":"","parse-names":false,"suffix":""},{"dropping-particle":"","family":"Huaringa-Alvarez","given":"Uriel","non-dropping-particle":"","parse-names":false,"suffix":""},{"dropping-particle":"","family":"Madoux-Humery","given":"Anne-Sophie","non-dropping-particle":"","parse-names":false,"suffix":""},{"dropping-particle":"","family":"Galarneau","given":"Martine","non-dropping-particle":"","parse-names":false,"suffix":""},{"dropping-particle":"","family":"Servais","given":"Pierre","non-dropping-particle":"","parse-names":false,"suffix":""},{"dropping-particle":"","family":"Prévost","given":"Michèle","non-dropping-particle":"","parse-names":false,"suffix":""},{"dropping-particle":"","family":"Dorner","given":"Sarah","non-dropping-particle":"","parse-names":false,"suffix":""}],"container-title":"Science of The Total Environment","id":"ITEM-1","issued":{"date-parts":[["2015","3","1"]]},"page":"462-476","publisher":"Elsevier","title":"Impacts of global change on the concentrations and dilution of combined sewer overflows in a drinking water source","type":"article-journal","volume":"508"},"uris":["http://www.mendeley.com/documents/?uuid=f8c3e78b-daeb-33ad-8fba-47058169664d"]}],"mendeley":{"formattedCitation":"[21]","plainTextFormattedCitation":"[21]","previouslyFormattedCitation":"[21]"},"properties":{"noteIndex":0},"schema":"https://github.com/citation-style-language/schema/raw/master/csl-citation.json"}</w:instrText>
      </w:r>
      <w:r>
        <w:rPr>
          <w:b/>
          <w:lang w:val="en-US"/>
        </w:rPr>
        <w:fldChar w:fldCharType="separate"/>
      </w:r>
      <w:r w:rsidR="005F7BD3" w:rsidRPr="005F7BD3">
        <w:rPr>
          <w:noProof/>
          <w:lang w:val="en-US"/>
        </w:rPr>
        <w:t>[21]</w:t>
      </w:r>
      <w:r>
        <w:rPr>
          <w:b/>
          <w:lang w:val="en-US"/>
        </w:rPr>
        <w:fldChar w:fldCharType="end"/>
      </w:r>
      <w:r>
        <w:rPr>
          <w:b/>
          <w:lang w:val="en-US"/>
        </w:rPr>
        <w:t xml:space="preserve">, </w:t>
      </w:r>
      <w:r>
        <w:rPr>
          <w:b/>
          <w:lang w:val="en-US"/>
        </w:rPr>
        <w:fldChar w:fldCharType="begin" w:fldLock="1"/>
      </w:r>
      <w:r w:rsidR="005F7BD3">
        <w:rPr>
          <w:b/>
          <w:lang w:val="en-US"/>
        </w:rPr>
        <w:instrText>ADDIN CSL_CITATION {"citationItems":[{"id":"ITEM-1","itemData":{"DOI":"10.1016/j.watres.2016.08.053","ISSN":"00431354","author":[{"dropping-particle":"","family":"Roda Husman","given":"Ana Maria","non-dropping-particle":"de","parse-names":false,"suffix":""},{"dropping-particle":"","family":"Nijs","given":"Ton","non-dropping-particle":"de","parse-names":false,"suffix":""},{"dropping-particle":"","family":"Sterk","given":"Ankie","non-dropping-particle":"","parse-names":false,"suffix":""},{"dropping-particle":"","family":"Schijven","given":"Jack F.","non-dropping-particle":"","parse-names":false,"suffix":""},{"dropping-particle":"","family":"Man","given":"Heleen","non-dropping-particle":"de","parse-names":false,"suffix":""}],"container-title":"Water Research","id":"ITEM-1","issued":{"date-parts":[["2016"]]},"page":"11-21","title":"Climate change impact on infection risks during bathing downstream of sewage emissions from CSOs or WWTPs","type":"article-journal","volume":"105"},"uris":["http://www.mendeley.com/documents/?uuid=41b5e959-6522-4268-ace9-6b0dceac5a86"]}],"mendeley":{"formattedCitation":"[5]","plainTextFormattedCitation":"[5]","previouslyFormattedCitation":"[5]"},"properties":{"noteIndex":0},"schema":"https://github.com/citation-style-language/schema/raw/master/csl-citation.json"}</w:instrText>
      </w:r>
      <w:r>
        <w:rPr>
          <w:b/>
          <w:lang w:val="en-US"/>
        </w:rPr>
        <w:fldChar w:fldCharType="separate"/>
      </w:r>
      <w:r w:rsidR="00317616" w:rsidRPr="00317616">
        <w:rPr>
          <w:noProof/>
          <w:lang w:val="en-US"/>
        </w:rPr>
        <w:t>[5]</w:t>
      </w:r>
      <w:r>
        <w:rPr>
          <w:b/>
          <w:lang w:val="en-US"/>
        </w:rPr>
        <w:fldChar w:fldCharType="end"/>
      </w:r>
      <w:r>
        <w:rPr>
          <w:b/>
          <w:lang w:val="en-US"/>
        </w:rPr>
        <w:t xml:space="preserve">, </w:t>
      </w:r>
    </w:p>
    <w:p w14:paraId="5636A794" w14:textId="62B7720A" w:rsidR="00AF3C3B" w:rsidRDefault="00AF3C3B" w:rsidP="00AF3C3B">
      <w:pPr>
        <w:rPr>
          <w:b/>
          <w:lang w:val="en-US"/>
        </w:rPr>
      </w:pPr>
      <w:r>
        <w:rPr>
          <w:b/>
          <w:lang w:val="en-US"/>
        </w:rPr>
        <w:t>How to choose rainfall and snowmelt events to calibrate and validate the model?</w:t>
      </w:r>
    </w:p>
    <w:p w14:paraId="12C8C796" w14:textId="6B3420F8" w:rsidR="00E938BF" w:rsidRDefault="006260FA" w:rsidP="00E938BF">
      <w:pPr>
        <w:rPr>
          <w:b/>
          <w:lang w:val="en-US"/>
        </w:rPr>
      </w:pPr>
      <w:r>
        <w:rPr>
          <w:b/>
          <w:lang w:val="en-US"/>
        </w:rPr>
        <w:t xml:space="preserve">Would the sensitivity analysis result </w:t>
      </w:r>
      <w:proofErr w:type="gramStart"/>
      <w:r>
        <w:rPr>
          <w:b/>
          <w:lang w:val="en-US"/>
        </w:rPr>
        <w:t>varies</w:t>
      </w:r>
      <w:proofErr w:type="gramEnd"/>
      <w:r>
        <w:rPr>
          <w:b/>
          <w:lang w:val="en-US"/>
        </w:rPr>
        <w:t xml:space="preserve"> with different </w:t>
      </w:r>
      <w:r w:rsidR="002B604C">
        <w:rPr>
          <w:b/>
          <w:lang w:val="en-US"/>
        </w:rPr>
        <w:t>rainfall/snowmelt events</w:t>
      </w:r>
      <w:r w:rsidR="00E938BF">
        <w:rPr>
          <w:b/>
          <w:lang w:val="en-US"/>
        </w:rPr>
        <w:t>?</w:t>
      </w:r>
      <w:r w:rsidR="00B34115">
        <w:rPr>
          <w:b/>
          <w:lang w:val="en-US"/>
        </w:rPr>
        <w:t xml:space="preserve"> If yes, would that affect the choice of parameters to be optimized during automatic calibration?</w:t>
      </w:r>
    </w:p>
    <w:p w14:paraId="329ED7C7" w14:textId="77777777" w:rsidR="00E938BF" w:rsidRDefault="00E938BF" w:rsidP="00AF3C3B">
      <w:pPr>
        <w:rPr>
          <w:b/>
          <w:lang w:val="en-US"/>
        </w:rPr>
      </w:pPr>
    </w:p>
    <w:p w14:paraId="09C7B7C7" w14:textId="5052966E" w:rsidR="00AF3C3B" w:rsidRDefault="00AF3C3B" w:rsidP="00AF3C3B">
      <w:pPr>
        <w:rPr>
          <w:b/>
          <w:lang w:val="en-US"/>
        </w:rPr>
      </w:pPr>
      <w:r w:rsidRPr="008F42E4">
        <w:rPr>
          <w:lang w:val="en-US"/>
        </w:rPr>
        <w:t>Rainfall:</w:t>
      </w:r>
      <w:r>
        <w:rPr>
          <w:b/>
          <w:lang w:val="en-US"/>
        </w:rPr>
        <w:t xml:space="preserve"> </w:t>
      </w:r>
      <w:r>
        <w:rPr>
          <w:b/>
          <w:lang w:val="en-US"/>
        </w:rPr>
        <w:fldChar w:fldCharType="begin" w:fldLock="1"/>
      </w:r>
      <w:r w:rsidR="00F5682B">
        <w:rPr>
          <w:b/>
          <w:lang w:val="en-US"/>
        </w:rPr>
        <w:instrText>ADDIN CSL_CITATION {"citationItems":[{"id":"ITEM-1","itemData":{"DOI":".1037//0033-2909.I26.1.78","abstract":"When genetic similarity is controlled, siblings often appear no more alike than individuals selected atrandom from the population. Since R. Plomin and D. Daniels' seminal 1987 review, it has become widelyaccepted that the source of this dissimilarity is a variance component called nonshared environment. Theauthors review the conceptual foundations of nonshared environment, with emphasis on distinctionsbetween components of environmental variance and causal properties of environmental events andbetween the effective and objective aspects of the environment. A statistical model of shared andnonshared environmental variables is developed. A quantitative review shows that measured nonsharedenvironmental variables do not account for a substantial portion of the nonshared variability posited bybiometric studies of behavior. Other explanations of the preponderance of nonshared environmentalvariability are suggested.","author":[{"dropping-particle":"","family":"Turkheimer","given":"Eric","non-dropping-particle":"","parse-names":false,"suffix":""},{"dropping-particle":"","family":"Waldron","given":"Mary","non-dropping-particle":"","parse-names":false,"suffix":""}],"container-title":"Psychological Bulletin","id":"ITEM-1","issue":"1","issued":{"date-parts":[["2019"]]},"page":"21","title":"Selection of rainfall information as input data for the design of combined sewer overflow solutions","type":"article-journal","volume":"126"},"uris":["http://www.mendeley.com/documents/?uuid=91cbd3f9-f6c0-4483-8e4e-8e47f91c63cb","http://www.mendeley.com/documents/?uuid=8168f0c9-eeaf-4325-8f9e-3f87e0e470c7"]}],"mendeley":{"formattedCitation":"[22]","plainTextFormattedCitation":"[22]","previouslyFormattedCitation":"[22]"},"properties":{"noteIndex":0},"schema":"https://github.com/citation-style-language/schema/raw/master/csl-citation.json"}</w:instrText>
      </w:r>
      <w:r>
        <w:rPr>
          <w:b/>
          <w:lang w:val="en-US"/>
        </w:rPr>
        <w:fldChar w:fldCharType="separate"/>
      </w:r>
      <w:r w:rsidR="005F7BD3" w:rsidRPr="005F7BD3">
        <w:rPr>
          <w:noProof/>
          <w:lang w:val="en-US"/>
        </w:rPr>
        <w:t>[22]</w:t>
      </w:r>
      <w:r>
        <w:rPr>
          <w:b/>
          <w:lang w:val="en-US"/>
        </w:rPr>
        <w:fldChar w:fldCharType="end"/>
      </w:r>
      <w:r>
        <w:rPr>
          <w:b/>
          <w:lang w:val="en-US"/>
        </w:rPr>
        <w:t xml:space="preserve">, </w:t>
      </w:r>
      <w:r>
        <w:rPr>
          <w:b/>
          <w:lang w:val="en-US"/>
        </w:rPr>
        <w:fldChar w:fldCharType="begin" w:fldLock="1"/>
      </w:r>
      <w:r w:rsidR="00F5682B">
        <w:rPr>
          <w:b/>
          <w:lang w:val="en-US"/>
        </w:rPr>
        <w:instrText>ADDIN CSL_CITATION {"citationItems":[{"id":"ITEM-1","itemData":{"DOI":"10.1016/J.ADVWATRES.2017.06.010","ISSN":"0309-1708","abstract":"A property of natural processes is temporal irreversibility. However, this property cannot be reflected by most statistics used to describe precipitation time series and, consequently, is not considered in most precipitation models. In this paper, a new statistic, the asymmetry measure, is introduced and applied to precipitation enabling to detect and quantify irreversibility. It is used to analyze two different data sets of Singapore and Germany. The data of both locations show a significant asymmetry for high temporal resolutions. The asymmetry is more pronounced for Singapore where the climate is dominated by convective precipitation events. The impact of irreversibility on applications is analyzed on two different hydrological sewer system models. The results show that the effect of the irreversibility can lead to biases in combined sewer overflow statistics. This bias is in the same order as the effect that can be achieved by real time control of sewer systems. Consequently, wrong conclusion can be drawn if synthetic time series are used for sewer systems if asymmetry is present, but not considered in precipitation modeling.","author":[{"dropping-particle":"","family":"Müller","given":"Thomas","non-dropping-particle":"","parse-names":false,"suffix":""},{"dropping-particle":"","family":"Schütze","given":"Manfred","non-dropping-particle":"","parse-names":false,"suffix":""},{"dropping-particle":"","family":"Bárdossy","given":"András","non-dropping-particle":"","parse-names":false,"suffix":""}],"container-title":"Advances in Water Resources","id":"ITEM-1","issued":{"date-parts":[["2017","9","1"]]},"page":"56-64","publisher":"Elsevier","title":"Temporal asymmetry in precipitation time series and its influence on flow simulations in combined sewer systems","type":"article-journal","volume":"107"},"uris":["http://www.mendeley.com/documents/?uuid=7bb6f617-09a2-38b3-86d6-eb04f14bb680"]}],"mendeley":{"formattedCitation":"[23]","plainTextFormattedCitation":"[23]","previouslyFormattedCitation":"[23]"},"properties":{"noteIndex":0},"schema":"https://github.com/citation-style-language/schema/raw/master/csl-citation.json"}</w:instrText>
      </w:r>
      <w:r>
        <w:rPr>
          <w:b/>
          <w:lang w:val="en-US"/>
        </w:rPr>
        <w:fldChar w:fldCharType="separate"/>
      </w:r>
      <w:r w:rsidR="005F7BD3" w:rsidRPr="005F7BD3">
        <w:rPr>
          <w:noProof/>
          <w:lang w:val="en-US"/>
        </w:rPr>
        <w:t>[23]</w:t>
      </w:r>
      <w:r>
        <w:rPr>
          <w:b/>
          <w:lang w:val="en-US"/>
        </w:rPr>
        <w:fldChar w:fldCharType="end"/>
      </w:r>
    </w:p>
    <w:p w14:paraId="7F1D064B" w14:textId="69218DF0" w:rsidR="00E466E9" w:rsidRPr="009400C5" w:rsidRDefault="00E466E9" w:rsidP="00E466E9">
      <w:pPr>
        <w:rPr>
          <w:b/>
          <w:lang w:val="en-US"/>
        </w:rPr>
      </w:pPr>
      <w:r>
        <w:rPr>
          <w:b/>
          <w:lang w:val="en-US"/>
        </w:rPr>
        <w:t xml:space="preserve">Mention frost in the soil </w:t>
      </w:r>
      <w:r>
        <w:rPr>
          <w:b/>
          <w:lang w:val="en-US"/>
        </w:rPr>
        <w:fldChar w:fldCharType="begin" w:fldLock="1"/>
      </w:r>
      <w:r w:rsidR="00F5682B">
        <w:rPr>
          <w:b/>
          <w:lang w:val="en-US"/>
        </w:rPr>
        <w:instrText>ADDIN CSL_CITATION {"citationItems":[{"id":"ITEM-1","itemData":{"abstract":"Despite the water balances of cold region towns being dominated by low intensity, long duration snowmelt events, urban drainage systems continue to be designed according to standards developed for short, high intensity rain storms. identified fundamental differences between rural and urban snowmelt processes. They found that snow properties such as density and albedo varied both between town and country and within the town depending on land-use. Moreover, both the longwave and shortwave radiation balances are heavily modified by buildings. Thus melt and runoff generation occurs at different times and rates. Town centres can have melt rates almost double that of residential areas. Despite snow removal policies, snowmelt in town centres is extremely important as these areas are the most likely to have combined sewer systems. These revelations will come as no surprise to practitioners working in cold regions, however, there is a lack of published material. This paper documents urban snow research from the last decade, it is both a summary and continuation of the state-of-the-art review found in a UNESCO special report on urban drainage in cold regions (Chapter 2, Semadeni-Davies and Bengtsson, 2000). Topics discussed include snow distribution, snow energy balance, frozen soil and runoff generation and modelling approaches-water quality issues are outside the scope. How to improve temporal and spatial resolution with limited budgets and limited data availability are ongoing problems, however, recent coupling between major urban drainage models such as SWMM and MOUSE and Geographic Information Systems offers a glimmer of hope. While full physically-based snow melt modelling is still out of the question, GIS could allow improved representations of snow distribution and energetics.","author":[{"dropping-particle":"","family":"Semadeni-Davies","given":"Annette","non-dropping-particle":"","parse-names":false,"suffix":""}],"id":"ITEM-1","issued":{"date-parts":[["2003"]]},"publisher":"Casco Bay Estuary Partnership (CBEP)","publisher-place":"Lund","title":"Urban snowmelt processes – current research and modelling needs","type":"report"},"uris":["http://www.mendeley.com/documents/?uuid=b1055f12-5ced-3a0c-b81d-3e33db6b96a7"]}],"mendeley":{"formattedCitation":"[24]","plainTextFormattedCitation":"[24]","previouslyFormattedCitation":"[24]"},"properties":{"noteIndex":0},"schema":"https://github.com/citation-style-language/schema/raw/master/csl-citation.json"}</w:instrText>
      </w:r>
      <w:r>
        <w:rPr>
          <w:b/>
          <w:lang w:val="en-US"/>
        </w:rPr>
        <w:fldChar w:fldCharType="separate"/>
      </w:r>
      <w:r w:rsidR="005F7BD3" w:rsidRPr="005F7BD3">
        <w:rPr>
          <w:noProof/>
          <w:lang w:val="en-US"/>
        </w:rPr>
        <w:t>[24]</w:t>
      </w:r>
      <w:r>
        <w:rPr>
          <w:b/>
          <w:lang w:val="en-US"/>
        </w:rPr>
        <w:fldChar w:fldCharType="end"/>
      </w:r>
    </w:p>
    <w:p w14:paraId="6748CFF1" w14:textId="77777777" w:rsidR="001A28FC" w:rsidRDefault="001A28FC" w:rsidP="00753533">
      <w:pPr>
        <w:rPr>
          <w:lang w:val="en-US"/>
        </w:rPr>
      </w:pPr>
    </w:p>
    <w:p w14:paraId="00C9E121" w14:textId="18D9005C" w:rsidR="00753533" w:rsidRDefault="00753533" w:rsidP="00753533">
      <w:pPr>
        <w:rPr>
          <w:lang w:val="en-US"/>
        </w:rPr>
      </w:pPr>
    </w:p>
    <w:p w14:paraId="57EF7DDF" w14:textId="26417E38" w:rsidR="00A31728" w:rsidRDefault="00A31728" w:rsidP="00753533">
      <w:pPr>
        <w:rPr>
          <w:lang w:val="en-US"/>
        </w:rPr>
      </w:pPr>
    </w:p>
    <w:p w14:paraId="3993FD4A" w14:textId="7D68DCA4" w:rsidR="00ED32F1" w:rsidRDefault="00ED32F1" w:rsidP="00753533">
      <w:pPr>
        <w:rPr>
          <w:lang w:val="en-US"/>
        </w:rPr>
      </w:pPr>
    </w:p>
    <w:p w14:paraId="3AE57AD6" w14:textId="10A635F1" w:rsidR="00ED32F1" w:rsidRDefault="00ED32F1" w:rsidP="00753533">
      <w:pPr>
        <w:rPr>
          <w:lang w:val="en-US"/>
        </w:rPr>
      </w:pPr>
    </w:p>
    <w:p w14:paraId="53701BFE" w14:textId="0EEEB705" w:rsidR="00ED32F1" w:rsidRDefault="00ED32F1" w:rsidP="00753533">
      <w:pPr>
        <w:rPr>
          <w:lang w:val="en-US"/>
        </w:rPr>
      </w:pPr>
    </w:p>
    <w:p w14:paraId="76EFE2D3" w14:textId="6BDDB8B4" w:rsidR="00ED32F1" w:rsidRDefault="00ED32F1" w:rsidP="00753533">
      <w:pPr>
        <w:rPr>
          <w:lang w:val="en-US"/>
        </w:rPr>
      </w:pPr>
    </w:p>
    <w:p w14:paraId="3403BB91" w14:textId="0E3F6BFE" w:rsidR="00ED32F1" w:rsidRDefault="00ED32F1" w:rsidP="00753533">
      <w:pPr>
        <w:rPr>
          <w:lang w:val="en-US"/>
        </w:rPr>
      </w:pPr>
    </w:p>
    <w:p w14:paraId="4D079596" w14:textId="10014440" w:rsidR="00ED32F1" w:rsidRDefault="0071214D" w:rsidP="00753533">
      <w:pPr>
        <w:rPr>
          <w:lang w:val="en-US"/>
        </w:rPr>
      </w:pPr>
      <w:r>
        <w:rPr>
          <w:lang w:val="en-US"/>
        </w:rPr>
        <w:t xml:space="preserve"> </w:t>
      </w:r>
      <w:r>
        <w:rPr>
          <w:lang w:val="en-US"/>
        </w:rPr>
        <w:tab/>
      </w:r>
    </w:p>
    <w:p w14:paraId="3C04C058" w14:textId="0EA4A56D" w:rsidR="00A31728" w:rsidRDefault="00ED32F1" w:rsidP="00A61211">
      <w:pPr>
        <w:pStyle w:val="Heading1"/>
      </w:pPr>
      <w:bookmarkStart w:id="37" w:name="_Toc4419007"/>
      <w:r>
        <w:lastRenderedPageBreak/>
        <w:t>Bibliography</w:t>
      </w:r>
      <w:bookmarkEnd w:id="37"/>
    </w:p>
    <w:p w14:paraId="703912B5" w14:textId="72C694B5" w:rsidR="00F74CDF" w:rsidRPr="00493520" w:rsidRDefault="004D196A" w:rsidP="00F74CDF">
      <w:pPr>
        <w:widowControl w:val="0"/>
        <w:autoSpaceDE w:val="0"/>
        <w:autoSpaceDN w:val="0"/>
        <w:adjustRightInd w:val="0"/>
        <w:spacing w:line="240" w:lineRule="auto"/>
        <w:ind w:left="640" w:hanging="640"/>
        <w:rPr>
          <w:rFonts w:ascii="Calibri" w:hAnsi="Calibri" w:cs="Calibri"/>
          <w:noProof/>
          <w:szCs w:val="24"/>
          <w:lang w:val="en-US"/>
        </w:rPr>
      </w:pPr>
      <w:r>
        <w:rPr>
          <w:lang w:val="en-US"/>
        </w:rPr>
        <w:fldChar w:fldCharType="begin" w:fldLock="1"/>
      </w:r>
      <w:r>
        <w:rPr>
          <w:lang w:val="en-US"/>
        </w:rPr>
        <w:instrText xml:space="preserve">ADDIN Mendeley Bibliography CSL_BIBLIOGRAPHY </w:instrText>
      </w:r>
      <w:r>
        <w:rPr>
          <w:lang w:val="en-US"/>
        </w:rPr>
        <w:fldChar w:fldCharType="separate"/>
      </w:r>
      <w:r w:rsidR="00F74CDF" w:rsidRPr="00493520">
        <w:rPr>
          <w:rFonts w:ascii="Calibri" w:hAnsi="Calibri" w:cs="Calibri"/>
          <w:noProof/>
          <w:szCs w:val="24"/>
          <w:lang w:val="en-US"/>
        </w:rPr>
        <w:t>[1]</w:t>
      </w:r>
      <w:r w:rsidR="00F74CDF" w:rsidRPr="00493520">
        <w:rPr>
          <w:rFonts w:ascii="Calibri" w:hAnsi="Calibri" w:cs="Calibri"/>
          <w:noProof/>
          <w:szCs w:val="24"/>
          <w:lang w:val="en-US"/>
        </w:rPr>
        <w:tab/>
        <w:t xml:space="preserve">S. Vallabhaneni and E. H. Burgess, “Computer Tools for Sanitary Sewer System Capacity Analysis and Computer Tools for Sanitary Sewer System,” </w:t>
      </w:r>
      <w:r w:rsidR="00F74CDF" w:rsidRPr="00493520">
        <w:rPr>
          <w:rFonts w:ascii="Calibri" w:hAnsi="Calibri" w:cs="Calibri"/>
          <w:i/>
          <w:iCs/>
          <w:noProof/>
          <w:szCs w:val="24"/>
          <w:lang w:val="en-US"/>
        </w:rPr>
        <w:t>Environ. Prot.</w:t>
      </w:r>
      <w:r w:rsidR="00F74CDF" w:rsidRPr="00493520">
        <w:rPr>
          <w:rFonts w:ascii="Calibri" w:hAnsi="Calibri" w:cs="Calibri"/>
          <w:noProof/>
          <w:szCs w:val="24"/>
          <w:lang w:val="en-US"/>
        </w:rPr>
        <w:t>, no. October, pp. 1–104, 2007.</w:t>
      </w:r>
    </w:p>
    <w:p w14:paraId="588F8CCF"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w:t>
      </w:r>
      <w:r w:rsidRPr="00493520">
        <w:rPr>
          <w:rFonts w:ascii="Calibri" w:hAnsi="Calibri" w:cs="Calibri"/>
          <w:noProof/>
          <w:szCs w:val="24"/>
          <w:lang w:val="en-US"/>
        </w:rPr>
        <w:tab/>
        <w:t xml:space="preserve">D. Bennett </w:t>
      </w:r>
      <w:r w:rsidRPr="00493520">
        <w:rPr>
          <w:rFonts w:ascii="Calibri" w:hAnsi="Calibri" w:cs="Calibri"/>
          <w:i/>
          <w:iCs/>
          <w:noProof/>
          <w:szCs w:val="24"/>
          <w:lang w:val="en-US"/>
        </w:rPr>
        <w:t>et al.</w:t>
      </w:r>
      <w:r w:rsidRPr="00493520">
        <w:rPr>
          <w:rFonts w:ascii="Calibri" w:hAnsi="Calibri" w:cs="Calibri"/>
          <w:noProof/>
          <w:szCs w:val="24"/>
          <w:lang w:val="en-US"/>
        </w:rPr>
        <w:t xml:space="preserve">, </w:t>
      </w:r>
      <w:r w:rsidRPr="00493520">
        <w:rPr>
          <w:rFonts w:ascii="Calibri" w:hAnsi="Calibri" w:cs="Calibri"/>
          <w:i/>
          <w:iCs/>
          <w:noProof/>
          <w:szCs w:val="24"/>
          <w:lang w:val="en-US"/>
        </w:rPr>
        <w:t>Using flow prediction technologies to control sanitary sewer overflows</w:t>
      </w:r>
      <w:r w:rsidRPr="00493520">
        <w:rPr>
          <w:rFonts w:ascii="Calibri" w:hAnsi="Calibri" w:cs="Calibri"/>
          <w:noProof/>
          <w:szCs w:val="24"/>
          <w:lang w:val="en-US"/>
        </w:rPr>
        <w:t>. 1999.</w:t>
      </w:r>
    </w:p>
    <w:p w14:paraId="1619C023"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[3]</w:t>
      </w:r>
      <w:r w:rsidRPr="00493520">
        <w:rPr>
          <w:rFonts w:ascii="Calibri" w:hAnsi="Calibri" w:cs="Calibri"/>
          <w:noProof/>
          <w:szCs w:val="24"/>
          <w:lang w:val="en-US"/>
        </w:rPr>
        <w:tab/>
        <w:t xml:space="preserve">C. Mosley, S. Dent, P. Kadota, L. T. Wright, and Y. Djebbar, “Comparing Rainfall Dependent Inflow and Infiltration Simulation Methods,” </w:t>
      </w:r>
      <w:r w:rsidRPr="00493520">
        <w:rPr>
          <w:rFonts w:ascii="Calibri" w:hAnsi="Calibri" w:cs="Calibri"/>
          <w:i/>
          <w:iCs/>
          <w:noProof/>
          <w:szCs w:val="24"/>
          <w:lang w:val="en-US"/>
        </w:rPr>
        <w:t>J. Water Manag. Model.</w:t>
      </w:r>
      <w:r w:rsidRPr="00493520">
        <w:rPr>
          <w:rFonts w:ascii="Calibri" w:hAnsi="Calibri" w:cs="Calibri"/>
          <w:noProof/>
          <w:szCs w:val="24"/>
          <w:lang w:val="en-US"/>
        </w:rPr>
        <w:t>, no. January, 2001.</w:t>
      </w:r>
    </w:p>
    <w:p w14:paraId="74ECB782"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[4]</w:t>
      </w:r>
      <w:r w:rsidRPr="00493520">
        <w:rPr>
          <w:rFonts w:ascii="Calibri" w:hAnsi="Calibri" w:cs="Calibri"/>
          <w:noProof/>
          <w:szCs w:val="24"/>
          <w:lang w:val="en-US"/>
        </w:rPr>
        <w:tab/>
        <w:t>L. A. Rossman and W. C. Huber, “Storm Water Management Model Reference Manual. Volume I - Hydrology (Revised). EPA/600/R-15/162A,” vol. I, p. 231, 2016.</w:t>
      </w:r>
    </w:p>
    <w:p w14:paraId="3848EA4B"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[5]</w:t>
      </w:r>
      <w:r w:rsidRPr="00493520">
        <w:rPr>
          <w:rFonts w:ascii="Calibri" w:hAnsi="Calibri" w:cs="Calibri"/>
          <w:noProof/>
          <w:szCs w:val="24"/>
          <w:lang w:val="en-US"/>
        </w:rPr>
        <w:tab/>
        <w:t xml:space="preserve">A. M. de Roda Husman, T. de Nijs, A. Sterk, J. F. Schijven, and H. de Man, “Climate change impact on infection risks during bathing downstream of sewage emissions from CSOs or WWTPs,” </w:t>
      </w:r>
      <w:r w:rsidRPr="00493520">
        <w:rPr>
          <w:rFonts w:ascii="Calibri" w:hAnsi="Calibri" w:cs="Calibri"/>
          <w:i/>
          <w:iCs/>
          <w:noProof/>
          <w:szCs w:val="24"/>
          <w:lang w:val="en-US"/>
        </w:rPr>
        <w:t>Water Res.</w:t>
      </w:r>
      <w:r w:rsidRPr="00493520">
        <w:rPr>
          <w:rFonts w:ascii="Calibri" w:hAnsi="Calibri" w:cs="Calibri"/>
          <w:noProof/>
          <w:szCs w:val="24"/>
          <w:lang w:val="en-US"/>
        </w:rPr>
        <w:t>, vol. 105, pp. 11–21, 2016.</w:t>
      </w:r>
    </w:p>
    <w:p w14:paraId="605100A8"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[6]</w:t>
      </w:r>
      <w:r w:rsidRPr="00493520">
        <w:rPr>
          <w:rFonts w:ascii="Calibri" w:hAnsi="Calibri" w:cs="Calibri"/>
          <w:noProof/>
          <w:szCs w:val="24"/>
          <w:lang w:val="en-US"/>
        </w:rPr>
        <w:tab/>
        <w:t xml:space="preserve">L. A. Roesner, “Storm Water Management Model Manual,” </w:t>
      </w:r>
      <w:r w:rsidRPr="00493520">
        <w:rPr>
          <w:rFonts w:ascii="Calibri" w:hAnsi="Calibri" w:cs="Calibri"/>
          <w:i/>
          <w:iCs/>
          <w:noProof/>
          <w:szCs w:val="24"/>
          <w:lang w:val="en-US"/>
        </w:rPr>
        <w:t>Usepa</w:t>
      </w:r>
      <w:r w:rsidRPr="00493520">
        <w:rPr>
          <w:rFonts w:ascii="Calibri" w:hAnsi="Calibri" w:cs="Calibri"/>
          <w:noProof/>
          <w:szCs w:val="24"/>
          <w:lang w:val="en-US"/>
        </w:rPr>
        <w:t>, vol. I, no. July, 2009.</w:t>
      </w:r>
    </w:p>
    <w:p w14:paraId="1E931CD4"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[7]</w:t>
      </w:r>
      <w:r w:rsidRPr="00493520">
        <w:rPr>
          <w:rFonts w:ascii="Calibri" w:hAnsi="Calibri" w:cs="Calibri"/>
          <w:noProof/>
          <w:szCs w:val="24"/>
          <w:lang w:val="en-US"/>
        </w:rPr>
        <w:tab/>
        <w:t xml:space="preserve">M. Heikkinen, P. Schönach, and I. Massa, “Politicization of wastewater overflows: The case of the Vantaa River, Finland,” </w:t>
      </w:r>
      <w:r w:rsidRPr="00493520">
        <w:rPr>
          <w:rFonts w:ascii="Calibri" w:hAnsi="Calibri" w:cs="Calibri"/>
          <w:i/>
          <w:iCs/>
          <w:noProof/>
          <w:szCs w:val="24"/>
          <w:lang w:val="en-US"/>
        </w:rPr>
        <w:t>Water Policy</w:t>
      </w:r>
      <w:r w:rsidRPr="00493520">
        <w:rPr>
          <w:rFonts w:ascii="Calibri" w:hAnsi="Calibri" w:cs="Calibri"/>
          <w:noProof/>
          <w:szCs w:val="24"/>
          <w:lang w:val="en-US"/>
        </w:rPr>
        <w:t>, vol. 18, pp. 1454–1472, 2016.</w:t>
      </w:r>
    </w:p>
    <w:p w14:paraId="0CC5A4CB"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[8]</w:t>
      </w:r>
      <w:r w:rsidRPr="00493520">
        <w:rPr>
          <w:rFonts w:ascii="Calibri" w:hAnsi="Calibri" w:cs="Calibri"/>
          <w:noProof/>
          <w:szCs w:val="24"/>
          <w:lang w:val="en-US"/>
        </w:rPr>
        <w:tab/>
        <w:t xml:space="preserve">K. S. Choi and J. E. Ball, “Parameter estimation for urban runoff modelling,” </w:t>
      </w:r>
      <w:r w:rsidRPr="00493520">
        <w:rPr>
          <w:rFonts w:ascii="Calibri" w:hAnsi="Calibri" w:cs="Calibri"/>
          <w:i/>
          <w:iCs/>
          <w:noProof/>
          <w:szCs w:val="24"/>
          <w:lang w:val="en-US"/>
        </w:rPr>
        <w:t>Urban Water</w:t>
      </w:r>
      <w:r w:rsidRPr="00493520">
        <w:rPr>
          <w:rFonts w:ascii="Calibri" w:hAnsi="Calibri" w:cs="Calibri"/>
          <w:noProof/>
          <w:szCs w:val="24"/>
          <w:lang w:val="en-US"/>
        </w:rPr>
        <w:t>, 2002.</w:t>
      </w:r>
    </w:p>
    <w:p w14:paraId="154FC6E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[9]</w:t>
      </w:r>
      <w:r w:rsidRPr="00493520">
        <w:rPr>
          <w:rFonts w:ascii="Calibri" w:hAnsi="Calibri" w:cs="Calibri"/>
          <w:noProof/>
          <w:szCs w:val="24"/>
          <w:lang w:val="en-US"/>
        </w:rPr>
        <w:tab/>
        <w:t xml:space="preserve">B. A. Tolson and C. A. Shoemaker, “Dynamically dimensioned search algorithm for computationally efficient watershed model calibration,” </w:t>
      </w:r>
      <w:r w:rsidRPr="00493520">
        <w:rPr>
          <w:rFonts w:ascii="Calibri" w:hAnsi="Calibri" w:cs="Calibri"/>
          <w:i/>
          <w:iCs/>
          <w:noProof/>
          <w:szCs w:val="24"/>
          <w:lang w:val="en-US"/>
        </w:rPr>
        <w:t>Water Resour. Res.</w:t>
      </w:r>
      <w:r w:rsidRPr="00493520">
        <w:rPr>
          <w:rFonts w:ascii="Calibri" w:hAnsi="Calibri" w:cs="Calibri"/>
          <w:noProof/>
          <w:szCs w:val="24"/>
          <w:lang w:val="en-US"/>
        </w:rPr>
        <w:t>, 2007.</w:t>
      </w:r>
    </w:p>
    <w:p w14:paraId="308F615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[10]</w:t>
      </w:r>
      <w:r w:rsidRPr="00493520">
        <w:rPr>
          <w:rFonts w:ascii="Calibri" w:hAnsi="Calibri" w:cs="Calibri"/>
          <w:noProof/>
          <w:szCs w:val="24"/>
          <w:lang w:val="en-US"/>
        </w:rPr>
        <w:tab/>
        <w:t xml:space="preserve">S. Dent, R. B. Hanna, and L. T. Wright, “Automated Calibration using Optimization Techniques with SWMM RUNOFF,” </w:t>
      </w:r>
      <w:r w:rsidRPr="00493520">
        <w:rPr>
          <w:rFonts w:ascii="Calibri" w:hAnsi="Calibri" w:cs="Calibri"/>
          <w:i/>
          <w:iCs/>
          <w:noProof/>
          <w:szCs w:val="24"/>
          <w:lang w:val="en-US"/>
        </w:rPr>
        <w:t>J. Water Manag. Model.</w:t>
      </w:r>
      <w:r w:rsidRPr="00493520">
        <w:rPr>
          <w:rFonts w:ascii="Calibri" w:hAnsi="Calibri" w:cs="Calibri"/>
          <w:noProof/>
          <w:szCs w:val="24"/>
          <w:lang w:val="en-US"/>
        </w:rPr>
        <w:t>, pp. 220–238, 2004.</w:t>
      </w:r>
    </w:p>
    <w:p w14:paraId="079722E0"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[11]</w:t>
      </w:r>
      <w:r w:rsidRPr="00493520">
        <w:rPr>
          <w:rFonts w:ascii="Calibri" w:hAnsi="Calibri" w:cs="Calibri"/>
          <w:noProof/>
          <w:szCs w:val="24"/>
          <w:lang w:val="en-US"/>
        </w:rPr>
        <w:tab/>
        <w:t xml:space="preserve">R. Arsenault, A. Poulin, P. Côté, and F. Brissette, “Comparison of Stochastic Optimization Algorithms in Hydrological Model Calibration,” </w:t>
      </w:r>
      <w:r w:rsidRPr="00493520">
        <w:rPr>
          <w:rFonts w:ascii="Calibri" w:hAnsi="Calibri" w:cs="Calibri"/>
          <w:i/>
          <w:iCs/>
          <w:noProof/>
          <w:szCs w:val="24"/>
          <w:lang w:val="en-US"/>
        </w:rPr>
        <w:t>J. Hydrol. Eng.</w:t>
      </w:r>
      <w:r w:rsidRPr="00493520">
        <w:rPr>
          <w:rFonts w:ascii="Calibri" w:hAnsi="Calibri" w:cs="Calibri"/>
          <w:noProof/>
          <w:szCs w:val="24"/>
          <w:lang w:val="en-US"/>
        </w:rPr>
        <w:t>, 2013.</w:t>
      </w:r>
    </w:p>
    <w:p w14:paraId="4C21A90A"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[12]</w:t>
      </w:r>
      <w:r w:rsidRPr="00493520">
        <w:rPr>
          <w:rFonts w:ascii="Calibri" w:hAnsi="Calibri" w:cs="Calibri"/>
          <w:noProof/>
          <w:szCs w:val="24"/>
          <w:lang w:val="en-US"/>
        </w:rPr>
        <w:tab/>
        <w:t xml:space="preserve">M. Wallner, U. Haberlandt, and J. Dietrich, “Evaluation of different calibration strategies for large scale continuous hydrological modelling,” </w:t>
      </w:r>
      <w:r w:rsidRPr="00493520">
        <w:rPr>
          <w:rFonts w:ascii="Calibri" w:hAnsi="Calibri" w:cs="Calibri"/>
          <w:i/>
          <w:iCs/>
          <w:noProof/>
          <w:szCs w:val="24"/>
          <w:lang w:val="en-US"/>
        </w:rPr>
        <w:t>Adv. Geosci.</w:t>
      </w:r>
      <w:r w:rsidRPr="00493520">
        <w:rPr>
          <w:rFonts w:ascii="Calibri" w:hAnsi="Calibri" w:cs="Calibri"/>
          <w:noProof/>
          <w:szCs w:val="24"/>
          <w:lang w:val="en-US"/>
        </w:rPr>
        <w:t>, 2012.</w:t>
      </w:r>
    </w:p>
    <w:p w14:paraId="425ED147"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[13]</w:t>
      </w:r>
      <w:r w:rsidRPr="00493520">
        <w:rPr>
          <w:rFonts w:ascii="Calibri" w:hAnsi="Calibri" w:cs="Calibri"/>
          <w:noProof/>
          <w:szCs w:val="24"/>
          <w:lang w:val="en-US"/>
        </w:rPr>
        <w:tab/>
        <w:t>U. Epa, O. of Research, W. Supply, and W. Resources Division, “Review of Sewer Design Criteria and RDII Prediction Methods January 2008.”</w:t>
      </w:r>
    </w:p>
    <w:p w14:paraId="4A8F792B"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[14]</w:t>
      </w:r>
      <w:r w:rsidRPr="00493520">
        <w:rPr>
          <w:rFonts w:ascii="Calibri" w:hAnsi="Calibri" w:cs="Calibri"/>
          <w:noProof/>
          <w:szCs w:val="24"/>
          <w:lang w:val="en-US"/>
        </w:rPr>
        <w:tab/>
        <w:t xml:space="preserve">G. Barden, T. Fallara, H. Kelly, F. Cheng, B. J. Sherman, and E. Burgess, “Comparison of RDII Unit Hydrograph Approaches for Continuous Simulation using SWMM 5,” </w:t>
      </w:r>
      <w:r w:rsidRPr="00493520">
        <w:rPr>
          <w:rFonts w:ascii="Calibri" w:hAnsi="Calibri" w:cs="Calibri"/>
          <w:i/>
          <w:iCs/>
          <w:noProof/>
          <w:szCs w:val="24"/>
          <w:lang w:val="en-US"/>
        </w:rPr>
        <w:t>J. Water Manag. Model.</w:t>
      </w:r>
      <w:r w:rsidRPr="00493520">
        <w:rPr>
          <w:rFonts w:ascii="Calibri" w:hAnsi="Calibri" w:cs="Calibri"/>
          <w:noProof/>
          <w:szCs w:val="24"/>
          <w:lang w:val="en-US"/>
        </w:rPr>
        <w:t>, vol. 6062, pp. 209–222, 2015.</w:t>
      </w:r>
    </w:p>
    <w:p w14:paraId="7D28416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[15]</w:t>
      </w:r>
      <w:r w:rsidRPr="00493520">
        <w:rPr>
          <w:rFonts w:ascii="Calibri" w:hAnsi="Calibri" w:cs="Calibri"/>
          <w:noProof/>
          <w:szCs w:val="24"/>
          <w:lang w:val="en-US"/>
        </w:rPr>
        <w:tab/>
        <w:t xml:space="preserve">D. Crawford, E. Pier, and P. L. Eckley, “Methods for Estimating Inflow and Infiltration into Sanitary Sewers,” </w:t>
      </w:r>
      <w:r w:rsidRPr="00493520">
        <w:rPr>
          <w:rFonts w:ascii="Calibri" w:hAnsi="Calibri" w:cs="Calibri"/>
          <w:i/>
          <w:iCs/>
          <w:noProof/>
          <w:szCs w:val="24"/>
          <w:lang w:val="en-US"/>
        </w:rPr>
        <w:t>J. Water Manag. Model.</w:t>
      </w:r>
      <w:r w:rsidRPr="00493520">
        <w:rPr>
          <w:rFonts w:ascii="Calibri" w:hAnsi="Calibri" w:cs="Calibri"/>
          <w:noProof/>
          <w:szCs w:val="24"/>
          <w:lang w:val="en-US"/>
        </w:rPr>
        <w:t>, vol. 6062, 2015.</w:t>
      </w:r>
    </w:p>
    <w:p w14:paraId="0C631EDC"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[16]</w:t>
      </w:r>
      <w:r w:rsidRPr="00493520">
        <w:rPr>
          <w:rFonts w:ascii="Calibri" w:hAnsi="Calibri" w:cs="Calibri"/>
          <w:noProof/>
          <w:szCs w:val="24"/>
          <w:lang w:val="en-US"/>
        </w:rPr>
        <w:tab/>
        <w:t xml:space="preserve">M. Chen, C. Tucker, S. Vallabhaneni, J. Koran, M. Gatterdam, and D. Wride, “Comparing Different Approaches Of Catchment Delineation,” </w:t>
      </w:r>
      <w:r w:rsidRPr="00493520">
        <w:rPr>
          <w:rFonts w:ascii="Calibri" w:hAnsi="Calibri" w:cs="Calibri"/>
          <w:i/>
          <w:iCs/>
          <w:noProof/>
          <w:szCs w:val="24"/>
          <w:lang w:val="en-US"/>
        </w:rPr>
        <w:t>23nd Annu. Esri Int. User Conf.</w:t>
      </w:r>
      <w:r w:rsidRPr="00493520">
        <w:rPr>
          <w:rFonts w:ascii="Calibri" w:hAnsi="Calibri" w:cs="Calibri"/>
          <w:noProof/>
          <w:szCs w:val="24"/>
          <w:lang w:val="en-US"/>
        </w:rPr>
        <w:t>, 2003.</w:t>
      </w:r>
    </w:p>
    <w:p w14:paraId="51A3A82D"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[17]</w:t>
      </w:r>
      <w:r w:rsidRPr="00493520">
        <w:rPr>
          <w:rFonts w:ascii="Calibri" w:hAnsi="Calibri" w:cs="Calibri"/>
          <w:noProof/>
          <w:szCs w:val="24"/>
          <w:lang w:val="en-US"/>
        </w:rPr>
        <w:tab/>
        <w:t xml:space="preserve">S. M. Shamead, C. Fan, W. Cao, D. Banting, and D. Joksimovic, “A New Automated Approach To Sewershed Delineation For Urban Drainage Modelling Studies: A City Of Toronto Case Study,” </w:t>
      </w:r>
      <w:r w:rsidRPr="00493520">
        <w:rPr>
          <w:rFonts w:ascii="Calibri" w:hAnsi="Calibri" w:cs="Calibri"/>
          <w:i/>
          <w:iCs/>
          <w:noProof/>
          <w:szCs w:val="24"/>
          <w:lang w:val="en-US"/>
        </w:rPr>
        <w:t>11th Int. Conf. Hydroinformatics</w:t>
      </w:r>
      <w:r w:rsidRPr="00493520">
        <w:rPr>
          <w:rFonts w:ascii="Calibri" w:hAnsi="Calibri" w:cs="Calibri"/>
          <w:noProof/>
          <w:szCs w:val="24"/>
          <w:lang w:val="en-US"/>
        </w:rPr>
        <w:t>, 2014.</w:t>
      </w:r>
    </w:p>
    <w:p w14:paraId="0E77A06A"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[18]</w:t>
      </w:r>
      <w:r w:rsidRPr="00493520">
        <w:rPr>
          <w:rFonts w:ascii="Calibri" w:hAnsi="Calibri" w:cs="Calibri"/>
          <w:noProof/>
          <w:szCs w:val="24"/>
          <w:lang w:val="en-US"/>
        </w:rPr>
        <w:tab/>
        <w:t>D. Wride, M. Chen, D. Ph, and R. Johnstone, “Characterizing the Spatial Variability of Rainfall Across a Large Metropolitan Area,” vol. 2, pp. 1–10, 2004.</w:t>
      </w:r>
    </w:p>
    <w:p w14:paraId="1E51C2B9"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lastRenderedPageBreak/>
        <w:t>[19]</w:t>
      </w:r>
      <w:r w:rsidRPr="00493520">
        <w:rPr>
          <w:rFonts w:ascii="Calibri" w:hAnsi="Calibri" w:cs="Calibri"/>
          <w:noProof/>
          <w:szCs w:val="24"/>
          <w:lang w:val="en-US"/>
        </w:rPr>
        <w:tab/>
        <w:t xml:space="preserve">E. Turkheimer and M. Waldron, “Coordinated management of combined sewer overflows by means of environmental decision support systems,” </w:t>
      </w:r>
      <w:r w:rsidRPr="00493520">
        <w:rPr>
          <w:rFonts w:ascii="Calibri" w:hAnsi="Calibri" w:cs="Calibri"/>
          <w:i/>
          <w:iCs/>
          <w:noProof/>
          <w:szCs w:val="24"/>
          <w:lang w:val="en-US"/>
        </w:rPr>
        <w:t>Sci. Total Environ.</w:t>
      </w:r>
      <w:r w:rsidRPr="00493520">
        <w:rPr>
          <w:rFonts w:ascii="Calibri" w:hAnsi="Calibri" w:cs="Calibri"/>
          <w:noProof/>
          <w:szCs w:val="24"/>
          <w:lang w:val="en-US"/>
        </w:rPr>
        <w:t>, vol. 126, no. 1, p. 21, 2016.</w:t>
      </w:r>
    </w:p>
    <w:p w14:paraId="41A8003C"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[20]</w:t>
      </w:r>
      <w:r w:rsidRPr="00493520">
        <w:rPr>
          <w:rFonts w:ascii="Calibri" w:hAnsi="Calibri" w:cs="Calibri"/>
          <w:noProof/>
          <w:szCs w:val="24"/>
          <w:lang w:val="en-US"/>
        </w:rPr>
        <w:tab/>
        <w:t xml:space="preserve">H. Tavakol-Davani, E. Goharian, C. H. Hansen, H. Tavakol-Davani, D. Apul, and S. J. Burian, “How does climate change affect combined sewer overflow in a system benefiting from rainwater harvesting systems?,” </w:t>
      </w:r>
      <w:r w:rsidRPr="00493520">
        <w:rPr>
          <w:rFonts w:ascii="Calibri" w:hAnsi="Calibri" w:cs="Calibri"/>
          <w:i/>
          <w:iCs/>
          <w:noProof/>
          <w:szCs w:val="24"/>
          <w:lang w:val="en-US"/>
        </w:rPr>
        <w:t>Sustain. Cities Soc.</w:t>
      </w:r>
      <w:r w:rsidRPr="00493520">
        <w:rPr>
          <w:rFonts w:ascii="Calibri" w:hAnsi="Calibri" w:cs="Calibri"/>
          <w:noProof/>
          <w:szCs w:val="24"/>
          <w:lang w:val="en-US"/>
        </w:rPr>
        <w:t>, vol. 27, pp. 430–438, 2016.</w:t>
      </w:r>
    </w:p>
    <w:p w14:paraId="651DCD25"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[21]</w:t>
      </w:r>
      <w:r w:rsidRPr="00493520">
        <w:rPr>
          <w:rFonts w:ascii="Calibri" w:hAnsi="Calibri" w:cs="Calibri"/>
          <w:noProof/>
          <w:szCs w:val="24"/>
          <w:lang w:val="en-US"/>
        </w:rPr>
        <w:tab/>
        <w:t xml:space="preserve">I. Jalliffier-Verne </w:t>
      </w:r>
      <w:r w:rsidRPr="00493520">
        <w:rPr>
          <w:rFonts w:ascii="Calibri" w:hAnsi="Calibri" w:cs="Calibri"/>
          <w:i/>
          <w:iCs/>
          <w:noProof/>
          <w:szCs w:val="24"/>
          <w:lang w:val="en-US"/>
        </w:rPr>
        <w:t>et al.</w:t>
      </w:r>
      <w:r w:rsidRPr="00493520">
        <w:rPr>
          <w:rFonts w:ascii="Calibri" w:hAnsi="Calibri" w:cs="Calibri"/>
          <w:noProof/>
          <w:szCs w:val="24"/>
          <w:lang w:val="en-US"/>
        </w:rPr>
        <w:t xml:space="preserve">, “Impacts of global change on the concentrations and dilution of combined sewer overflows in a drinking water source,” </w:t>
      </w:r>
      <w:r w:rsidRPr="00493520">
        <w:rPr>
          <w:rFonts w:ascii="Calibri" w:hAnsi="Calibri" w:cs="Calibri"/>
          <w:i/>
          <w:iCs/>
          <w:noProof/>
          <w:szCs w:val="24"/>
          <w:lang w:val="en-US"/>
        </w:rPr>
        <w:t>Sci. Total Environ.</w:t>
      </w:r>
      <w:r w:rsidRPr="00493520">
        <w:rPr>
          <w:rFonts w:ascii="Calibri" w:hAnsi="Calibri" w:cs="Calibri"/>
          <w:noProof/>
          <w:szCs w:val="24"/>
          <w:lang w:val="en-US"/>
        </w:rPr>
        <w:t>, vol. 508, pp. 462–476, Mar. 2015.</w:t>
      </w:r>
    </w:p>
    <w:p w14:paraId="4353EBFE"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[22]</w:t>
      </w:r>
      <w:r w:rsidRPr="00493520">
        <w:rPr>
          <w:rFonts w:ascii="Calibri" w:hAnsi="Calibri" w:cs="Calibri"/>
          <w:noProof/>
          <w:szCs w:val="24"/>
          <w:lang w:val="en-US"/>
        </w:rPr>
        <w:tab/>
        <w:t xml:space="preserve">E. Turkheimer and M. Waldron, “Selection of rainfall information as input data for the design of combined sewer overflow solutions,” </w:t>
      </w:r>
      <w:r w:rsidRPr="00493520">
        <w:rPr>
          <w:rFonts w:ascii="Calibri" w:hAnsi="Calibri" w:cs="Calibri"/>
          <w:i/>
          <w:iCs/>
          <w:noProof/>
          <w:szCs w:val="24"/>
          <w:lang w:val="en-US"/>
        </w:rPr>
        <w:t>Psychol. Bull.</w:t>
      </w:r>
      <w:r w:rsidRPr="00493520">
        <w:rPr>
          <w:rFonts w:ascii="Calibri" w:hAnsi="Calibri" w:cs="Calibri"/>
          <w:noProof/>
          <w:szCs w:val="24"/>
          <w:lang w:val="en-US"/>
        </w:rPr>
        <w:t>, vol. 126, no. 1, p. 21, 2019.</w:t>
      </w:r>
    </w:p>
    <w:p w14:paraId="05914A2A"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szCs w:val="24"/>
          <w:lang w:val="en-US"/>
        </w:rPr>
      </w:pPr>
      <w:r w:rsidRPr="00493520">
        <w:rPr>
          <w:rFonts w:ascii="Calibri" w:hAnsi="Calibri" w:cs="Calibri"/>
          <w:noProof/>
          <w:szCs w:val="24"/>
          <w:lang w:val="en-US"/>
        </w:rPr>
        <w:t>[23]</w:t>
      </w:r>
      <w:r w:rsidRPr="00493520">
        <w:rPr>
          <w:rFonts w:ascii="Calibri" w:hAnsi="Calibri" w:cs="Calibri"/>
          <w:noProof/>
          <w:szCs w:val="24"/>
          <w:lang w:val="en-US"/>
        </w:rPr>
        <w:tab/>
        <w:t xml:space="preserve">T. Müller, M. Schütze, and A. Bárdossy, “Temporal asymmetry in precipitation time series and its influence on flow simulations in combined sewer systems,” </w:t>
      </w:r>
      <w:r w:rsidRPr="00493520">
        <w:rPr>
          <w:rFonts w:ascii="Calibri" w:hAnsi="Calibri" w:cs="Calibri"/>
          <w:i/>
          <w:iCs/>
          <w:noProof/>
          <w:szCs w:val="24"/>
          <w:lang w:val="en-US"/>
        </w:rPr>
        <w:t>Adv. Water Resour.</w:t>
      </w:r>
      <w:r w:rsidRPr="00493520">
        <w:rPr>
          <w:rFonts w:ascii="Calibri" w:hAnsi="Calibri" w:cs="Calibri"/>
          <w:noProof/>
          <w:szCs w:val="24"/>
          <w:lang w:val="en-US"/>
        </w:rPr>
        <w:t>, vol. 107, pp. 56–64, Sep. 2017.</w:t>
      </w:r>
    </w:p>
    <w:p w14:paraId="31D6ED66" w14:textId="77777777" w:rsidR="00F74CDF" w:rsidRPr="00493520" w:rsidRDefault="00F74CDF" w:rsidP="00F74CDF">
      <w:pPr>
        <w:widowControl w:val="0"/>
        <w:autoSpaceDE w:val="0"/>
        <w:autoSpaceDN w:val="0"/>
        <w:adjustRightInd w:val="0"/>
        <w:spacing w:line="240" w:lineRule="auto"/>
        <w:ind w:left="640" w:hanging="640"/>
        <w:rPr>
          <w:rFonts w:ascii="Calibri" w:hAnsi="Calibri" w:cs="Calibri"/>
          <w:noProof/>
          <w:lang w:val="en-US"/>
        </w:rPr>
      </w:pPr>
      <w:r w:rsidRPr="00493520">
        <w:rPr>
          <w:rFonts w:ascii="Calibri" w:hAnsi="Calibri" w:cs="Calibri"/>
          <w:noProof/>
          <w:szCs w:val="24"/>
          <w:lang w:val="en-US"/>
        </w:rPr>
        <w:t>[24]</w:t>
      </w:r>
      <w:r w:rsidRPr="00493520">
        <w:rPr>
          <w:rFonts w:ascii="Calibri" w:hAnsi="Calibri" w:cs="Calibri"/>
          <w:noProof/>
          <w:szCs w:val="24"/>
          <w:lang w:val="en-US"/>
        </w:rPr>
        <w:tab/>
        <w:t>A. Semadeni-Davies, “Urban snowmelt processes – current research and modelling needs,” Casco Bay Estuary Partnership (CBEP), Lund, 2003.</w:t>
      </w:r>
    </w:p>
    <w:p w14:paraId="1C8A2966" w14:textId="384CD37C" w:rsidR="004D196A" w:rsidRDefault="004D196A" w:rsidP="00753533">
      <w:pPr>
        <w:rPr>
          <w:lang w:val="en-US"/>
        </w:rPr>
      </w:pPr>
      <w:r>
        <w:rPr>
          <w:lang w:val="en-US"/>
        </w:rPr>
        <w:fldChar w:fldCharType="end"/>
      </w:r>
    </w:p>
    <w:p w14:paraId="765A0300" w14:textId="34B0BECE" w:rsidR="007B2974" w:rsidRDefault="00577056" w:rsidP="00753533">
      <w:pPr>
        <w:rPr>
          <w:lang w:val="en-US"/>
        </w:rPr>
      </w:pPr>
      <w:r w:rsidRPr="00577056">
        <w:rPr>
          <w:lang w:val="en-US"/>
        </w:rPr>
        <w:t>Na</w:t>
      </w:r>
      <w:r>
        <w:rPr>
          <w:lang w:val="en-US"/>
        </w:rPr>
        <w:t xml:space="preserve">tional Land Survey of Finland: </w:t>
      </w:r>
      <w:hyperlink r:id="rId110" w:history="1">
        <w:r w:rsidR="00FD40C0" w:rsidRPr="00EC5825">
          <w:rPr>
            <w:rStyle w:val="Hyperlink"/>
            <w:lang w:val="en-US"/>
          </w:rPr>
          <w:t>https://tiedostopalvelu.maanmittauslaitos.fi/tp/kartta?lang=en</w:t>
        </w:r>
      </w:hyperlink>
    </w:p>
    <w:p w14:paraId="7AC516CE" w14:textId="7608CDC0" w:rsidR="007B2974" w:rsidRDefault="007B2974" w:rsidP="00753533">
      <w:pPr>
        <w:rPr>
          <w:lang w:val="en-US"/>
        </w:rPr>
      </w:pPr>
    </w:p>
    <w:p w14:paraId="4ACA34C3" w14:textId="4A56F9FA" w:rsidR="007B2974" w:rsidRDefault="007B2974" w:rsidP="00753533">
      <w:pPr>
        <w:rPr>
          <w:lang w:val="en-US"/>
        </w:rPr>
      </w:pPr>
    </w:p>
    <w:p w14:paraId="05C0BD32" w14:textId="4E26E4AE" w:rsidR="007B2974" w:rsidRDefault="007B2974" w:rsidP="00753533">
      <w:pPr>
        <w:rPr>
          <w:lang w:val="en-US"/>
        </w:rPr>
      </w:pPr>
    </w:p>
    <w:p w14:paraId="451FC5EC" w14:textId="6EF8B8FC" w:rsidR="007B2974" w:rsidRDefault="007B2974" w:rsidP="00753533">
      <w:pPr>
        <w:rPr>
          <w:lang w:val="en-US"/>
        </w:rPr>
      </w:pPr>
    </w:p>
    <w:p w14:paraId="56DD9BF9" w14:textId="0EB58630" w:rsidR="007B2974" w:rsidRDefault="007B2974" w:rsidP="00753533">
      <w:pPr>
        <w:rPr>
          <w:lang w:val="en-US"/>
        </w:rPr>
      </w:pPr>
    </w:p>
    <w:p w14:paraId="64E99409" w14:textId="6FE10ABD" w:rsidR="007B2974" w:rsidRDefault="007B2974" w:rsidP="00753533">
      <w:pPr>
        <w:rPr>
          <w:lang w:val="en-US"/>
        </w:rPr>
      </w:pPr>
    </w:p>
    <w:p w14:paraId="2765DCF6" w14:textId="09DA9D37" w:rsidR="007B2974" w:rsidRDefault="007B2974" w:rsidP="00753533">
      <w:pPr>
        <w:rPr>
          <w:lang w:val="en-US"/>
        </w:rPr>
      </w:pPr>
    </w:p>
    <w:p w14:paraId="22CE0446" w14:textId="5486BB3C" w:rsidR="007B2974" w:rsidRDefault="007B2974" w:rsidP="00753533">
      <w:pPr>
        <w:rPr>
          <w:lang w:val="en-US"/>
        </w:rPr>
      </w:pPr>
      <w:bookmarkStart w:id="38" w:name="_GoBack"/>
      <w:bookmarkEnd w:id="38"/>
    </w:p>
    <w:p w14:paraId="4FC9C36A" w14:textId="0A5A9274" w:rsidR="007B2974" w:rsidRDefault="007B2974" w:rsidP="00753533">
      <w:pPr>
        <w:rPr>
          <w:lang w:val="en-US"/>
        </w:rPr>
      </w:pPr>
    </w:p>
    <w:p w14:paraId="4FB1108E" w14:textId="7F29A849" w:rsidR="007B2974" w:rsidRDefault="00493520" w:rsidP="00753533">
      <w:pPr>
        <w:rPr>
          <w:lang w:val="en-US"/>
        </w:rPr>
      </w:pPr>
      <w:r>
        <w:rPr>
          <w:lang w:val="en-US"/>
        </w:rPr>
        <w:t>Adding new line here to test!!!</w:t>
      </w:r>
    </w:p>
    <w:p w14:paraId="7C29ED7B" w14:textId="10F9C336" w:rsidR="00851F62" w:rsidRDefault="00851F62" w:rsidP="00753533">
      <w:pPr>
        <w:rPr>
          <w:lang w:val="en-US"/>
        </w:rPr>
      </w:pPr>
      <w:r>
        <w:rPr>
          <w:lang w:val="en-US"/>
        </w:rPr>
        <w:t xml:space="preserve">My second commit to </w:t>
      </w:r>
      <w:proofErr w:type="spellStart"/>
      <w:r>
        <w:rPr>
          <w:lang w:val="en-US"/>
        </w:rPr>
        <w:t>github</w:t>
      </w:r>
      <w:proofErr w:type="spellEnd"/>
    </w:p>
    <w:p w14:paraId="43D6E1E8" w14:textId="25A550EF" w:rsidR="007B2974" w:rsidRDefault="007B2974" w:rsidP="00753533">
      <w:pPr>
        <w:rPr>
          <w:lang w:val="en-US"/>
        </w:rPr>
      </w:pPr>
    </w:p>
    <w:p w14:paraId="521E9785" w14:textId="7AA7BA15" w:rsidR="007B2974" w:rsidRDefault="007B2974" w:rsidP="00753533">
      <w:pPr>
        <w:rPr>
          <w:lang w:val="en-US"/>
        </w:rPr>
      </w:pPr>
    </w:p>
    <w:p w14:paraId="0F9A9FA2" w14:textId="39EAC1D3" w:rsidR="007B2974" w:rsidRDefault="007B2974" w:rsidP="00753533">
      <w:pPr>
        <w:rPr>
          <w:lang w:val="en-US"/>
        </w:rPr>
      </w:pPr>
    </w:p>
    <w:p w14:paraId="7E1A896D" w14:textId="5B170944" w:rsidR="007B2974" w:rsidRDefault="007B2974" w:rsidP="00753533">
      <w:pPr>
        <w:rPr>
          <w:lang w:val="en-US"/>
        </w:rPr>
      </w:pPr>
    </w:p>
    <w:p w14:paraId="1DCB5A7C" w14:textId="1D5B064A" w:rsidR="007B2974" w:rsidRDefault="007B2974" w:rsidP="00753533">
      <w:pPr>
        <w:rPr>
          <w:lang w:val="en-US"/>
        </w:rPr>
      </w:pPr>
    </w:p>
    <w:p w14:paraId="480D040C" w14:textId="36611EEB" w:rsidR="007B2974" w:rsidRDefault="007B2974" w:rsidP="00753533">
      <w:pPr>
        <w:rPr>
          <w:lang w:val="en-US"/>
        </w:rPr>
      </w:pPr>
    </w:p>
    <w:p w14:paraId="46EC000D" w14:textId="66CAD507" w:rsidR="007B2974" w:rsidRDefault="007B2974" w:rsidP="00753533">
      <w:pPr>
        <w:rPr>
          <w:lang w:val="en-US"/>
        </w:rPr>
      </w:pPr>
    </w:p>
    <w:p w14:paraId="0E5B5360" w14:textId="609A3794" w:rsidR="007B2974" w:rsidRDefault="007B2974" w:rsidP="00753533">
      <w:pPr>
        <w:rPr>
          <w:lang w:val="en-US"/>
        </w:rPr>
      </w:pPr>
    </w:p>
    <w:p w14:paraId="17532154" w14:textId="6B3250F4" w:rsidR="007B2974" w:rsidRDefault="007B2974" w:rsidP="00753533">
      <w:pPr>
        <w:rPr>
          <w:lang w:val="en-US"/>
        </w:rPr>
      </w:pPr>
    </w:p>
    <w:p w14:paraId="04589EC0" w14:textId="56CED3D6" w:rsidR="007B2974" w:rsidRDefault="007B2974" w:rsidP="00753533">
      <w:pPr>
        <w:rPr>
          <w:lang w:val="en-US"/>
        </w:rPr>
      </w:pPr>
    </w:p>
    <w:p w14:paraId="57A19966" w14:textId="6D86C408" w:rsidR="007B2974" w:rsidRDefault="007B2974" w:rsidP="00753533">
      <w:pPr>
        <w:rPr>
          <w:lang w:val="en-US"/>
        </w:rPr>
      </w:pPr>
    </w:p>
    <w:p w14:paraId="68A53DCC" w14:textId="77777777" w:rsidR="000C0CDD" w:rsidRPr="000C0CDD" w:rsidRDefault="000C0CDD" w:rsidP="000C0CDD">
      <w:pPr>
        <w:rPr>
          <w:lang w:val="en-US"/>
        </w:rPr>
      </w:pPr>
      <w:r w:rsidRPr="000C0CDD">
        <w:rPr>
          <w:lang w:val="en-US"/>
        </w:rPr>
        <w:t>How to view gridded forecast data</w:t>
      </w:r>
      <w:r w:rsidRPr="000C0CDD">
        <w:rPr>
          <w:lang w:val="en-US"/>
        </w:rPr>
        <w:br/>
      </w:r>
    </w:p>
    <w:p w14:paraId="2640AC1A" w14:textId="77777777" w:rsidR="000C0CDD" w:rsidRPr="000C0CDD" w:rsidRDefault="000C0CDD" w:rsidP="000C0CDD">
      <w:pPr>
        <w:rPr>
          <w:lang w:val="en-US"/>
        </w:rPr>
      </w:pPr>
      <w:r w:rsidRPr="000C0CDD">
        <w:rPr>
          <w:lang w:val="en-US"/>
        </w:rPr>
        <w:t xml:space="preserve">GRIB2 and </w:t>
      </w:r>
      <w:proofErr w:type="spellStart"/>
      <w:r w:rsidRPr="000C0CDD">
        <w:rPr>
          <w:lang w:val="en-US"/>
        </w:rPr>
        <w:t>NetCDF</w:t>
      </w:r>
      <w:proofErr w:type="spellEnd"/>
      <w:r w:rsidRPr="000C0CDD">
        <w:rPr>
          <w:lang w:val="en-US"/>
        </w:rPr>
        <w:t xml:space="preserve"> format</w:t>
      </w:r>
    </w:p>
    <w:p w14:paraId="1A1737FD" w14:textId="77777777" w:rsidR="000C0CDD" w:rsidRPr="000C0CDD" w:rsidRDefault="000C0CDD" w:rsidP="000C0CDD">
      <w:pPr>
        <w:rPr>
          <w:lang w:val="en-US"/>
        </w:rPr>
      </w:pPr>
    </w:p>
    <w:p w14:paraId="07CBB6E3" w14:textId="77777777" w:rsidR="000C0CDD" w:rsidRPr="000C0CDD" w:rsidRDefault="000C0CDD" w:rsidP="000C0CDD">
      <w:pPr>
        <w:rPr>
          <w:lang w:val="en-US"/>
        </w:rPr>
      </w:pPr>
      <w:r w:rsidRPr="000C0CDD">
        <w:rPr>
          <w:lang w:val="en-US"/>
        </w:rPr>
        <w:t>Open source API and tools for decoding and encoding data in mesh formats</w:t>
      </w:r>
    </w:p>
    <w:p w14:paraId="2D33CB01" w14:textId="77777777" w:rsidR="000C0CDD" w:rsidRPr="000C0CDD" w:rsidRDefault="00851F62" w:rsidP="000C0CDD">
      <w:pPr>
        <w:rPr>
          <w:lang w:val="en-US"/>
        </w:rPr>
      </w:pPr>
      <w:hyperlink r:id="rId111" w:history="1">
        <w:r w:rsidR="000C0CDD" w:rsidRPr="000C0CDD">
          <w:rPr>
            <w:rStyle w:val="Hyperlink"/>
            <w:lang w:val="en-US"/>
          </w:rPr>
          <w:t>https://confluence.ecmwf.int//display/ECC/ecCodes+Home</w:t>
        </w:r>
      </w:hyperlink>
    </w:p>
    <w:p w14:paraId="36FFA31B" w14:textId="77777777" w:rsidR="000C0CDD" w:rsidRPr="000C0CDD" w:rsidRDefault="000C0CDD" w:rsidP="000C0CDD">
      <w:pPr>
        <w:rPr>
          <w:lang w:val="en-US"/>
        </w:rPr>
      </w:pPr>
      <w:r w:rsidRPr="000C0CDD">
        <w:rPr>
          <w:lang w:val="en-US"/>
        </w:rPr>
        <w:t>Example of time series from GR</w:t>
      </w:r>
    </w:p>
    <w:p w14:paraId="08211010" w14:textId="77777777" w:rsidR="000C0CDD" w:rsidRPr="000C0CDD" w:rsidRDefault="00851F62" w:rsidP="000C0CDD">
      <w:pPr>
        <w:rPr>
          <w:lang w:val="en-US"/>
        </w:rPr>
      </w:pPr>
      <w:hyperlink r:id="rId112" w:history="1">
        <w:r w:rsidR="000C0CDD" w:rsidRPr="000C0CDD">
          <w:rPr>
            <w:rStyle w:val="Hyperlink"/>
            <w:lang w:val="en-US"/>
          </w:rPr>
          <w:t>https://confluence.ecmwf.int/display/METV/Time+Series+from+GRIB+Example</w:t>
        </w:r>
      </w:hyperlink>
    </w:p>
    <w:p w14:paraId="7771F3B3" w14:textId="77777777" w:rsidR="000C0CDD" w:rsidRPr="000C0CDD" w:rsidRDefault="000C0CDD" w:rsidP="000C0CDD">
      <w:pPr>
        <w:rPr>
          <w:lang w:val="en-US"/>
        </w:rPr>
      </w:pPr>
    </w:p>
    <w:p w14:paraId="699F1B93" w14:textId="77777777" w:rsidR="000C0CDD" w:rsidRPr="000C0CDD" w:rsidRDefault="000C0CDD" w:rsidP="000C0CDD">
      <w:pPr>
        <w:rPr>
          <w:lang w:val="en-US"/>
        </w:rPr>
      </w:pPr>
      <w:r w:rsidRPr="000C0CDD">
        <w:rPr>
          <w:lang w:val="en-US"/>
        </w:rPr>
        <w:t>crayfish</w:t>
      </w:r>
    </w:p>
    <w:p w14:paraId="17F1D8DB" w14:textId="77777777" w:rsidR="000C0CDD" w:rsidRPr="000C0CDD" w:rsidRDefault="00851F62" w:rsidP="000C0CDD">
      <w:pPr>
        <w:rPr>
          <w:lang w:val="en-US"/>
        </w:rPr>
      </w:pPr>
      <w:hyperlink r:id="rId113" w:history="1">
        <w:r w:rsidR="000C0CDD" w:rsidRPr="000C0CDD">
          <w:rPr>
            <w:rStyle w:val="Hyperlink"/>
            <w:lang w:val="en-US"/>
          </w:rPr>
          <w:t>https://www.lutraconsulting.co.uk/blog/2018/10/18/mdal/</w:t>
        </w:r>
      </w:hyperlink>
    </w:p>
    <w:p w14:paraId="3419061A" w14:textId="77777777" w:rsidR="000C0CDD" w:rsidRPr="000C0CDD" w:rsidRDefault="00851F62" w:rsidP="000C0CDD">
      <w:pPr>
        <w:rPr>
          <w:lang w:val="en-US"/>
        </w:rPr>
      </w:pPr>
      <w:hyperlink r:id="rId114" w:history="1">
        <w:r w:rsidR="000C0CDD" w:rsidRPr="000C0CDD">
          <w:rPr>
            <w:rStyle w:val="Hyperlink"/>
            <w:lang w:val="en-US"/>
          </w:rPr>
          <w:t>https://www.lutraconsulting.co.uk/products/crayfish/wiki/</w:t>
        </w:r>
      </w:hyperlink>
    </w:p>
    <w:p w14:paraId="3F0BE44B" w14:textId="77777777" w:rsidR="000C0CDD" w:rsidRPr="000C0CDD" w:rsidRDefault="00851F62" w:rsidP="000C0CDD">
      <w:pPr>
        <w:rPr>
          <w:lang w:val="en-US"/>
        </w:rPr>
      </w:pPr>
      <w:hyperlink r:id="rId115" w:history="1">
        <w:r w:rsidR="000C0CDD" w:rsidRPr="000C0CDD">
          <w:rPr>
            <w:rStyle w:val="Hyperlink"/>
            <w:lang w:val="en-US"/>
          </w:rPr>
          <w:t>https://www.lutraconsulting.co.uk/products/crayfish/</w:t>
        </w:r>
      </w:hyperlink>
    </w:p>
    <w:p w14:paraId="4641EAB6" w14:textId="77777777" w:rsidR="000C0CDD" w:rsidRPr="000C0CDD" w:rsidRDefault="000C0CDD" w:rsidP="000C0CDD">
      <w:pPr>
        <w:rPr>
          <w:lang w:val="en-US"/>
        </w:rPr>
      </w:pPr>
    </w:p>
    <w:p w14:paraId="661B48E9" w14:textId="3FC902F6" w:rsidR="007B2974" w:rsidRDefault="007B2974" w:rsidP="00753533">
      <w:pPr>
        <w:rPr>
          <w:lang w:val="en-US"/>
        </w:rPr>
      </w:pPr>
    </w:p>
    <w:p w14:paraId="068C3EA1" w14:textId="4A3F7581" w:rsidR="00AC0B05" w:rsidRPr="00EF033D" w:rsidRDefault="00AC0B05" w:rsidP="00753533">
      <w:pPr>
        <w:rPr>
          <w:b/>
          <w:lang w:val="en-US"/>
        </w:rPr>
      </w:pPr>
    </w:p>
    <w:sectPr w:rsidR="00AC0B05" w:rsidRPr="00EF03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Helvetica">
    <w:panose1 w:val="020B0604020202020204"/>
    <w:charset w:val="00"/>
    <w:family w:val="swiss"/>
    <w:pitch w:val="variable"/>
    <w:sig w:usb0="00000003" w:usb1="00000000" w:usb2="00000000" w:usb3="00000000" w:csb0="00000001" w:csb1="00000000"/>
  </w:font>
  <w:font w:name="Roboto">
    <w:altName w:val="Arial"/>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D2AFC"/>
    <w:multiLevelType w:val="hybridMultilevel"/>
    <w:tmpl w:val="6AA0F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5D0B19"/>
    <w:multiLevelType w:val="hybridMultilevel"/>
    <w:tmpl w:val="78980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1424F"/>
    <w:multiLevelType w:val="hybridMultilevel"/>
    <w:tmpl w:val="AE544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521CFA"/>
    <w:multiLevelType w:val="hybridMultilevel"/>
    <w:tmpl w:val="D4E8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3123EE"/>
    <w:multiLevelType w:val="multilevel"/>
    <w:tmpl w:val="30302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574A63"/>
    <w:multiLevelType w:val="multilevel"/>
    <w:tmpl w:val="121AD2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6C13AC"/>
    <w:multiLevelType w:val="hybridMultilevel"/>
    <w:tmpl w:val="9FE0C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A797C"/>
    <w:multiLevelType w:val="hybridMultilevel"/>
    <w:tmpl w:val="0A48E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CC5AA3"/>
    <w:multiLevelType w:val="hybridMultilevel"/>
    <w:tmpl w:val="26281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64709"/>
    <w:multiLevelType w:val="hybridMultilevel"/>
    <w:tmpl w:val="DC703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8E00B6"/>
    <w:multiLevelType w:val="hybridMultilevel"/>
    <w:tmpl w:val="B6EE4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E115BE"/>
    <w:multiLevelType w:val="multilevel"/>
    <w:tmpl w:val="A63AAD7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30655FF3"/>
    <w:multiLevelType w:val="hybridMultilevel"/>
    <w:tmpl w:val="3258A11E"/>
    <w:lvl w:ilvl="0" w:tplc="9E2C7B42">
      <w:start w:val="1"/>
      <w:numFmt w:val="bullet"/>
      <w:lvlText w:val="-"/>
      <w:lvlJc w:val="left"/>
      <w:pPr>
        <w:ind w:left="1070" w:hanging="360"/>
      </w:pPr>
      <w:rPr>
        <w:rFonts w:ascii="Calibri" w:eastAsiaTheme="minorHAnsi" w:hAnsi="Calibri" w:cs="Calibri"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36087E47"/>
    <w:multiLevelType w:val="multilevel"/>
    <w:tmpl w:val="824065E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37027842"/>
    <w:multiLevelType w:val="hybridMultilevel"/>
    <w:tmpl w:val="7F069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C234BC"/>
    <w:multiLevelType w:val="hybridMultilevel"/>
    <w:tmpl w:val="B0E84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DC7AC4"/>
    <w:multiLevelType w:val="hybridMultilevel"/>
    <w:tmpl w:val="89E4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F990273"/>
    <w:multiLevelType w:val="hybridMultilevel"/>
    <w:tmpl w:val="9DE600F4"/>
    <w:lvl w:ilvl="0" w:tplc="B0AE6E4A">
      <w:start w:val="1"/>
      <w:numFmt w:val="decimal"/>
      <w:lvlText w:val="%1."/>
      <w:lvlJc w:val="left"/>
      <w:pPr>
        <w:ind w:left="1664" w:hanging="360"/>
      </w:pPr>
      <w:rPr>
        <w:rFonts w:hint="default"/>
      </w:rPr>
    </w:lvl>
    <w:lvl w:ilvl="1" w:tplc="04090019" w:tentative="1">
      <w:start w:val="1"/>
      <w:numFmt w:val="lowerLetter"/>
      <w:lvlText w:val="%2."/>
      <w:lvlJc w:val="left"/>
      <w:pPr>
        <w:ind w:left="2384" w:hanging="360"/>
      </w:pPr>
    </w:lvl>
    <w:lvl w:ilvl="2" w:tplc="0409001B" w:tentative="1">
      <w:start w:val="1"/>
      <w:numFmt w:val="lowerRoman"/>
      <w:lvlText w:val="%3."/>
      <w:lvlJc w:val="right"/>
      <w:pPr>
        <w:ind w:left="3104" w:hanging="180"/>
      </w:pPr>
    </w:lvl>
    <w:lvl w:ilvl="3" w:tplc="0409000F" w:tentative="1">
      <w:start w:val="1"/>
      <w:numFmt w:val="decimal"/>
      <w:lvlText w:val="%4."/>
      <w:lvlJc w:val="left"/>
      <w:pPr>
        <w:ind w:left="3824" w:hanging="360"/>
      </w:pPr>
    </w:lvl>
    <w:lvl w:ilvl="4" w:tplc="04090019" w:tentative="1">
      <w:start w:val="1"/>
      <w:numFmt w:val="lowerLetter"/>
      <w:lvlText w:val="%5."/>
      <w:lvlJc w:val="left"/>
      <w:pPr>
        <w:ind w:left="4544" w:hanging="360"/>
      </w:pPr>
    </w:lvl>
    <w:lvl w:ilvl="5" w:tplc="0409001B" w:tentative="1">
      <w:start w:val="1"/>
      <w:numFmt w:val="lowerRoman"/>
      <w:lvlText w:val="%6."/>
      <w:lvlJc w:val="right"/>
      <w:pPr>
        <w:ind w:left="5264" w:hanging="180"/>
      </w:pPr>
    </w:lvl>
    <w:lvl w:ilvl="6" w:tplc="0409000F" w:tentative="1">
      <w:start w:val="1"/>
      <w:numFmt w:val="decimal"/>
      <w:lvlText w:val="%7."/>
      <w:lvlJc w:val="left"/>
      <w:pPr>
        <w:ind w:left="5984" w:hanging="360"/>
      </w:pPr>
    </w:lvl>
    <w:lvl w:ilvl="7" w:tplc="04090019" w:tentative="1">
      <w:start w:val="1"/>
      <w:numFmt w:val="lowerLetter"/>
      <w:lvlText w:val="%8."/>
      <w:lvlJc w:val="left"/>
      <w:pPr>
        <w:ind w:left="6704" w:hanging="360"/>
      </w:pPr>
    </w:lvl>
    <w:lvl w:ilvl="8" w:tplc="0409001B" w:tentative="1">
      <w:start w:val="1"/>
      <w:numFmt w:val="lowerRoman"/>
      <w:lvlText w:val="%9."/>
      <w:lvlJc w:val="right"/>
      <w:pPr>
        <w:ind w:left="7424" w:hanging="180"/>
      </w:pPr>
    </w:lvl>
  </w:abstractNum>
  <w:abstractNum w:abstractNumId="18" w15:restartNumberingAfterBreak="0">
    <w:nsid w:val="4F7506AB"/>
    <w:multiLevelType w:val="multilevel"/>
    <w:tmpl w:val="6812156A"/>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D932D10"/>
    <w:multiLevelType w:val="hybridMultilevel"/>
    <w:tmpl w:val="C99E6B2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540026"/>
    <w:multiLevelType w:val="hybridMultilevel"/>
    <w:tmpl w:val="CD1E6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7B5AC4"/>
    <w:multiLevelType w:val="hybridMultilevel"/>
    <w:tmpl w:val="A94C6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6C1CEB"/>
    <w:multiLevelType w:val="hybridMultilevel"/>
    <w:tmpl w:val="4FB8B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B16964"/>
    <w:multiLevelType w:val="hybridMultilevel"/>
    <w:tmpl w:val="F69EC560"/>
    <w:lvl w:ilvl="0" w:tplc="919EE3A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332A0"/>
    <w:multiLevelType w:val="hybridMultilevel"/>
    <w:tmpl w:val="596CF752"/>
    <w:lvl w:ilvl="0" w:tplc="29528A8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4F0105"/>
    <w:multiLevelType w:val="hybridMultilevel"/>
    <w:tmpl w:val="AA96E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A42168"/>
    <w:multiLevelType w:val="hybridMultilevel"/>
    <w:tmpl w:val="98EE7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7A1DFC"/>
    <w:multiLevelType w:val="multilevel"/>
    <w:tmpl w:val="F3CECE0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D5452E2"/>
    <w:multiLevelType w:val="multilevel"/>
    <w:tmpl w:val="E25A5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2"/>
  </w:num>
  <w:num w:numId="3">
    <w:abstractNumId w:val="10"/>
  </w:num>
  <w:num w:numId="4">
    <w:abstractNumId w:val="15"/>
  </w:num>
  <w:num w:numId="5">
    <w:abstractNumId w:val="8"/>
  </w:num>
  <w:num w:numId="6">
    <w:abstractNumId w:val="3"/>
  </w:num>
  <w:num w:numId="7">
    <w:abstractNumId w:val="14"/>
  </w:num>
  <w:num w:numId="8">
    <w:abstractNumId w:val="26"/>
  </w:num>
  <w:num w:numId="9">
    <w:abstractNumId w:val="22"/>
  </w:num>
  <w:num w:numId="10">
    <w:abstractNumId w:val="24"/>
  </w:num>
  <w:num w:numId="11">
    <w:abstractNumId w:val="16"/>
  </w:num>
  <w:num w:numId="12">
    <w:abstractNumId w:val="18"/>
  </w:num>
  <w:num w:numId="13">
    <w:abstractNumId w:val="13"/>
  </w:num>
  <w:num w:numId="14">
    <w:abstractNumId w:val="27"/>
  </w:num>
  <w:num w:numId="15">
    <w:abstractNumId w:val="11"/>
  </w:num>
  <w:num w:numId="16">
    <w:abstractNumId w:val="5"/>
  </w:num>
  <w:num w:numId="17">
    <w:abstractNumId w:val="0"/>
  </w:num>
  <w:num w:numId="18">
    <w:abstractNumId w:val="7"/>
  </w:num>
  <w:num w:numId="19">
    <w:abstractNumId w:val="17"/>
  </w:num>
  <w:num w:numId="20">
    <w:abstractNumId w:val="23"/>
  </w:num>
  <w:num w:numId="21">
    <w:abstractNumId w:val="1"/>
  </w:num>
  <w:num w:numId="22">
    <w:abstractNumId w:val="12"/>
  </w:num>
  <w:num w:numId="23">
    <w:abstractNumId w:val="6"/>
  </w:num>
  <w:num w:numId="24">
    <w:abstractNumId w:val="21"/>
  </w:num>
  <w:num w:numId="25">
    <w:abstractNumId w:val="9"/>
  </w:num>
  <w:num w:numId="26">
    <w:abstractNumId w:val="4"/>
  </w:num>
  <w:num w:numId="27">
    <w:abstractNumId w:val="28"/>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num>
  <w:num w:numId="3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dro Almeida">
    <w15:presenceInfo w15:providerId="AD" w15:userId="S::pedro.almeida@fluidit.fi::8d81aa98-b873-405e-b796-fd59cc4c59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90B0F5"/>
    <w:rsid w:val="00001BD7"/>
    <w:rsid w:val="000029EC"/>
    <w:rsid w:val="0000315F"/>
    <w:rsid w:val="00003D6A"/>
    <w:rsid w:val="00004669"/>
    <w:rsid w:val="00005491"/>
    <w:rsid w:val="000070C9"/>
    <w:rsid w:val="00010FE6"/>
    <w:rsid w:val="00012ACF"/>
    <w:rsid w:val="000145BB"/>
    <w:rsid w:val="000149A5"/>
    <w:rsid w:val="00015142"/>
    <w:rsid w:val="00015778"/>
    <w:rsid w:val="000173DC"/>
    <w:rsid w:val="000175E9"/>
    <w:rsid w:val="000177CD"/>
    <w:rsid w:val="00021F43"/>
    <w:rsid w:val="00021FCB"/>
    <w:rsid w:val="0002233F"/>
    <w:rsid w:val="00024658"/>
    <w:rsid w:val="000247D1"/>
    <w:rsid w:val="000268F7"/>
    <w:rsid w:val="00026EE3"/>
    <w:rsid w:val="00027F1C"/>
    <w:rsid w:val="00027FC3"/>
    <w:rsid w:val="00030DDA"/>
    <w:rsid w:val="00031BB9"/>
    <w:rsid w:val="00033C57"/>
    <w:rsid w:val="000340D5"/>
    <w:rsid w:val="00034965"/>
    <w:rsid w:val="000360DA"/>
    <w:rsid w:val="00040A1A"/>
    <w:rsid w:val="0004105D"/>
    <w:rsid w:val="000412F5"/>
    <w:rsid w:val="00041501"/>
    <w:rsid w:val="0004261A"/>
    <w:rsid w:val="00042E1A"/>
    <w:rsid w:val="00044819"/>
    <w:rsid w:val="00045C7B"/>
    <w:rsid w:val="00046000"/>
    <w:rsid w:val="00046CAC"/>
    <w:rsid w:val="00047141"/>
    <w:rsid w:val="00050327"/>
    <w:rsid w:val="000511A1"/>
    <w:rsid w:val="00054E72"/>
    <w:rsid w:val="00055FC6"/>
    <w:rsid w:val="00056040"/>
    <w:rsid w:val="00056367"/>
    <w:rsid w:val="00056817"/>
    <w:rsid w:val="0005703A"/>
    <w:rsid w:val="00060041"/>
    <w:rsid w:val="00060CBF"/>
    <w:rsid w:val="00061628"/>
    <w:rsid w:val="00061F03"/>
    <w:rsid w:val="00062400"/>
    <w:rsid w:val="000626C4"/>
    <w:rsid w:val="00062AF0"/>
    <w:rsid w:val="000648BA"/>
    <w:rsid w:val="0006498E"/>
    <w:rsid w:val="0006502C"/>
    <w:rsid w:val="00066913"/>
    <w:rsid w:val="00067B68"/>
    <w:rsid w:val="00070650"/>
    <w:rsid w:val="00074D17"/>
    <w:rsid w:val="000767C9"/>
    <w:rsid w:val="000767EF"/>
    <w:rsid w:val="00076924"/>
    <w:rsid w:val="00076F8F"/>
    <w:rsid w:val="00077444"/>
    <w:rsid w:val="000800D9"/>
    <w:rsid w:val="00082006"/>
    <w:rsid w:val="0008261F"/>
    <w:rsid w:val="00082788"/>
    <w:rsid w:val="000830DE"/>
    <w:rsid w:val="0008527A"/>
    <w:rsid w:val="000870CF"/>
    <w:rsid w:val="000871AA"/>
    <w:rsid w:val="000873F2"/>
    <w:rsid w:val="0008757A"/>
    <w:rsid w:val="00090786"/>
    <w:rsid w:val="000917A9"/>
    <w:rsid w:val="0009253F"/>
    <w:rsid w:val="00092FEC"/>
    <w:rsid w:val="00093C75"/>
    <w:rsid w:val="00093FDE"/>
    <w:rsid w:val="000943F4"/>
    <w:rsid w:val="00094DB0"/>
    <w:rsid w:val="00094FDC"/>
    <w:rsid w:val="000963B1"/>
    <w:rsid w:val="00096B8F"/>
    <w:rsid w:val="00097008"/>
    <w:rsid w:val="0009746D"/>
    <w:rsid w:val="000A0B4E"/>
    <w:rsid w:val="000A14FA"/>
    <w:rsid w:val="000A1ED1"/>
    <w:rsid w:val="000A2032"/>
    <w:rsid w:val="000A5242"/>
    <w:rsid w:val="000A599A"/>
    <w:rsid w:val="000A6BA7"/>
    <w:rsid w:val="000B0F8B"/>
    <w:rsid w:val="000B10FD"/>
    <w:rsid w:val="000B2A1C"/>
    <w:rsid w:val="000B3556"/>
    <w:rsid w:val="000B4D69"/>
    <w:rsid w:val="000B5562"/>
    <w:rsid w:val="000B5A1C"/>
    <w:rsid w:val="000B6846"/>
    <w:rsid w:val="000B7980"/>
    <w:rsid w:val="000B7EA1"/>
    <w:rsid w:val="000B7F9B"/>
    <w:rsid w:val="000C0329"/>
    <w:rsid w:val="000C0CDD"/>
    <w:rsid w:val="000C0E8C"/>
    <w:rsid w:val="000C182D"/>
    <w:rsid w:val="000C214F"/>
    <w:rsid w:val="000C2291"/>
    <w:rsid w:val="000C282A"/>
    <w:rsid w:val="000C334C"/>
    <w:rsid w:val="000C3559"/>
    <w:rsid w:val="000C3CE9"/>
    <w:rsid w:val="000C6280"/>
    <w:rsid w:val="000C67D0"/>
    <w:rsid w:val="000C6E08"/>
    <w:rsid w:val="000D055F"/>
    <w:rsid w:val="000D1980"/>
    <w:rsid w:val="000D2DCF"/>
    <w:rsid w:val="000D383D"/>
    <w:rsid w:val="000D3D64"/>
    <w:rsid w:val="000D3E19"/>
    <w:rsid w:val="000D40FA"/>
    <w:rsid w:val="000D43AC"/>
    <w:rsid w:val="000D4AE0"/>
    <w:rsid w:val="000D528C"/>
    <w:rsid w:val="000D54F2"/>
    <w:rsid w:val="000D5B19"/>
    <w:rsid w:val="000D70CE"/>
    <w:rsid w:val="000E07FD"/>
    <w:rsid w:val="000E0D03"/>
    <w:rsid w:val="000E118A"/>
    <w:rsid w:val="000E2DD4"/>
    <w:rsid w:val="000E31B7"/>
    <w:rsid w:val="000E3806"/>
    <w:rsid w:val="000E3C70"/>
    <w:rsid w:val="000E4357"/>
    <w:rsid w:val="000E4444"/>
    <w:rsid w:val="000E4AC8"/>
    <w:rsid w:val="000E6552"/>
    <w:rsid w:val="000E67CB"/>
    <w:rsid w:val="000E6B04"/>
    <w:rsid w:val="000E75D9"/>
    <w:rsid w:val="000F09BE"/>
    <w:rsid w:val="000F1040"/>
    <w:rsid w:val="000F125C"/>
    <w:rsid w:val="000F2922"/>
    <w:rsid w:val="000F3303"/>
    <w:rsid w:val="000F403B"/>
    <w:rsid w:val="000F4110"/>
    <w:rsid w:val="000F58BA"/>
    <w:rsid w:val="000F5BED"/>
    <w:rsid w:val="000F5CF6"/>
    <w:rsid w:val="000F686F"/>
    <w:rsid w:val="00100CDD"/>
    <w:rsid w:val="001039DC"/>
    <w:rsid w:val="00103C4F"/>
    <w:rsid w:val="00104A7D"/>
    <w:rsid w:val="0010725B"/>
    <w:rsid w:val="001104E4"/>
    <w:rsid w:val="00110C71"/>
    <w:rsid w:val="00111B5B"/>
    <w:rsid w:val="00111EC3"/>
    <w:rsid w:val="00112AF1"/>
    <w:rsid w:val="00112C22"/>
    <w:rsid w:val="00113A01"/>
    <w:rsid w:val="0011591D"/>
    <w:rsid w:val="001163CA"/>
    <w:rsid w:val="00116A8C"/>
    <w:rsid w:val="001172D8"/>
    <w:rsid w:val="001216B8"/>
    <w:rsid w:val="0012191B"/>
    <w:rsid w:val="00122749"/>
    <w:rsid w:val="00123E48"/>
    <w:rsid w:val="001246C3"/>
    <w:rsid w:val="00124907"/>
    <w:rsid w:val="00125A62"/>
    <w:rsid w:val="00126593"/>
    <w:rsid w:val="00126F9D"/>
    <w:rsid w:val="00126FF7"/>
    <w:rsid w:val="001306F2"/>
    <w:rsid w:val="00130C3F"/>
    <w:rsid w:val="001311E8"/>
    <w:rsid w:val="001323D9"/>
    <w:rsid w:val="00132E5A"/>
    <w:rsid w:val="00133619"/>
    <w:rsid w:val="00133951"/>
    <w:rsid w:val="00133967"/>
    <w:rsid w:val="00135E96"/>
    <w:rsid w:val="00137E10"/>
    <w:rsid w:val="0014260B"/>
    <w:rsid w:val="00143FE7"/>
    <w:rsid w:val="00144096"/>
    <w:rsid w:val="00144224"/>
    <w:rsid w:val="0014483B"/>
    <w:rsid w:val="001451AE"/>
    <w:rsid w:val="0015083A"/>
    <w:rsid w:val="0015098D"/>
    <w:rsid w:val="00151E3E"/>
    <w:rsid w:val="001520E7"/>
    <w:rsid w:val="0015261E"/>
    <w:rsid w:val="00152D41"/>
    <w:rsid w:val="00155AB7"/>
    <w:rsid w:val="0015630E"/>
    <w:rsid w:val="00156D8B"/>
    <w:rsid w:val="0016131E"/>
    <w:rsid w:val="00162B45"/>
    <w:rsid w:val="001641BE"/>
    <w:rsid w:val="0016482F"/>
    <w:rsid w:val="00165860"/>
    <w:rsid w:val="0016706E"/>
    <w:rsid w:val="00171AA3"/>
    <w:rsid w:val="00171B90"/>
    <w:rsid w:val="00171F88"/>
    <w:rsid w:val="0017221D"/>
    <w:rsid w:val="00172EDB"/>
    <w:rsid w:val="0017372C"/>
    <w:rsid w:val="00173A7E"/>
    <w:rsid w:val="001742F9"/>
    <w:rsid w:val="00176043"/>
    <w:rsid w:val="00176683"/>
    <w:rsid w:val="00176CAD"/>
    <w:rsid w:val="00180A4A"/>
    <w:rsid w:val="00181D3A"/>
    <w:rsid w:val="001835BD"/>
    <w:rsid w:val="0018603B"/>
    <w:rsid w:val="00187A29"/>
    <w:rsid w:val="00187BC5"/>
    <w:rsid w:val="00192D36"/>
    <w:rsid w:val="00195152"/>
    <w:rsid w:val="0019670D"/>
    <w:rsid w:val="00197161"/>
    <w:rsid w:val="0019758C"/>
    <w:rsid w:val="001978B1"/>
    <w:rsid w:val="001A0682"/>
    <w:rsid w:val="001A0E9A"/>
    <w:rsid w:val="001A172A"/>
    <w:rsid w:val="001A178D"/>
    <w:rsid w:val="001A18CD"/>
    <w:rsid w:val="001A28FC"/>
    <w:rsid w:val="001A64E4"/>
    <w:rsid w:val="001A65C4"/>
    <w:rsid w:val="001A750D"/>
    <w:rsid w:val="001A7A0A"/>
    <w:rsid w:val="001B07B6"/>
    <w:rsid w:val="001B0B6D"/>
    <w:rsid w:val="001B14C0"/>
    <w:rsid w:val="001B2E26"/>
    <w:rsid w:val="001B345E"/>
    <w:rsid w:val="001B44B2"/>
    <w:rsid w:val="001B69AA"/>
    <w:rsid w:val="001C1F3F"/>
    <w:rsid w:val="001C36F3"/>
    <w:rsid w:val="001C41BC"/>
    <w:rsid w:val="001C43E8"/>
    <w:rsid w:val="001C4D88"/>
    <w:rsid w:val="001C5529"/>
    <w:rsid w:val="001C6F65"/>
    <w:rsid w:val="001C7F49"/>
    <w:rsid w:val="001D2236"/>
    <w:rsid w:val="001D2826"/>
    <w:rsid w:val="001D5E66"/>
    <w:rsid w:val="001D669F"/>
    <w:rsid w:val="001D6D68"/>
    <w:rsid w:val="001D7587"/>
    <w:rsid w:val="001D76AE"/>
    <w:rsid w:val="001E0119"/>
    <w:rsid w:val="001E1988"/>
    <w:rsid w:val="001E1A7C"/>
    <w:rsid w:val="001E2352"/>
    <w:rsid w:val="001E2B8A"/>
    <w:rsid w:val="001E3BCD"/>
    <w:rsid w:val="001E4A1A"/>
    <w:rsid w:val="001E4A2A"/>
    <w:rsid w:val="001F196E"/>
    <w:rsid w:val="001F22B7"/>
    <w:rsid w:val="001F431C"/>
    <w:rsid w:val="001F572E"/>
    <w:rsid w:val="001F7828"/>
    <w:rsid w:val="001F78C5"/>
    <w:rsid w:val="00200B2A"/>
    <w:rsid w:val="002019AC"/>
    <w:rsid w:val="002038BC"/>
    <w:rsid w:val="00204177"/>
    <w:rsid w:val="0020441B"/>
    <w:rsid w:val="00205867"/>
    <w:rsid w:val="00211EAC"/>
    <w:rsid w:val="00212741"/>
    <w:rsid w:val="002129AF"/>
    <w:rsid w:val="002129E0"/>
    <w:rsid w:val="00214462"/>
    <w:rsid w:val="00214768"/>
    <w:rsid w:val="00220DBA"/>
    <w:rsid w:val="00221051"/>
    <w:rsid w:val="0022203D"/>
    <w:rsid w:val="002224BA"/>
    <w:rsid w:val="00223E0A"/>
    <w:rsid w:val="002246DD"/>
    <w:rsid w:val="0022502A"/>
    <w:rsid w:val="002252B3"/>
    <w:rsid w:val="0022568B"/>
    <w:rsid w:val="00226B70"/>
    <w:rsid w:val="00226C19"/>
    <w:rsid w:val="002279D2"/>
    <w:rsid w:val="002305DF"/>
    <w:rsid w:val="002332FD"/>
    <w:rsid w:val="00233403"/>
    <w:rsid w:val="0023435E"/>
    <w:rsid w:val="00234DE9"/>
    <w:rsid w:val="0023575B"/>
    <w:rsid w:val="00236064"/>
    <w:rsid w:val="00240F7A"/>
    <w:rsid w:val="002412FB"/>
    <w:rsid w:val="0024164F"/>
    <w:rsid w:val="002421BF"/>
    <w:rsid w:val="00245447"/>
    <w:rsid w:val="002473C4"/>
    <w:rsid w:val="002511B6"/>
    <w:rsid w:val="0025168E"/>
    <w:rsid w:val="00251EE7"/>
    <w:rsid w:val="00252036"/>
    <w:rsid w:val="002521F8"/>
    <w:rsid w:val="002523AF"/>
    <w:rsid w:val="00253287"/>
    <w:rsid w:val="0025338D"/>
    <w:rsid w:val="00254F88"/>
    <w:rsid w:val="00256387"/>
    <w:rsid w:val="00257E3E"/>
    <w:rsid w:val="00257E4E"/>
    <w:rsid w:val="00260D05"/>
    <w:rsid w:val="00261AD7"/>
    <w:rsid w:val="002621D3"/>
    <w:rsid w:val="00262382"/>
    <w:rsid w:val="002624FF"/>
    <w:rsid w:val="00262E56"/>
    <w:rsid w:val="00263DF7"/>
    <w:rsid w:val="0026489D"/>
    <w:rsid w:val="00265D96"/>
    <w:rsid w:val="00266A72"/>
    <w:rsid w:val="00270579"/>
    <w:rsid w:val="00272374"/>
    <w:rsid w:val="00272B00"/>
    <w:rsid w:val="00273287"/>
    <w:rsid w:val="00274137"/>
    <w:rsid w:val="0027596D"/>
    <w:rsid w:val="00280030"/>
    <w:rsid w:val="00282B94"/>
    <w:rsid w:val="00283689"/>
    <w:rsid w:val="002840AA"/>
    <w:rsid w:val="00284242"/>
    <w:rsid w:val="00286407"/>
    <w:rsid w:val="00286679"/>
    <w:rsid w:val="00287128"/>
    <w:rsid w:val="00287748"/>
    <w:rsid w:val="00287CD4"/>
    <w:rsid w:val="0029060B"/>
    <w:rsid w:val="002916DB"/>
    <w:rsid w:val="0029174F"/>
    <w:rsid w:val="00291870"/>
    <w:rsid w:val="00292A3A"/>
    <w:rsid w:val="00292D2A"/>
    <w:rsid w:val="00292DB6"/>
    <w:rsid w:val="002940EB"/>
    <w:rsid w:val="002944B4"/>
    <w:rsid w:val="00294B47"/>
    <w:rsid w:val="002950A6"/>
    <w:rsid w:val="0029512A"/>
    <w:rsid w:val="0029548E"/>
    <w:rsid w:val="002967B5"/>
    <w:rsid w:val="002A0780"/>
    <w:rsid w:val="002A0857"/>
    <w:rsid w:val="002A1F83"/>
    <w:rsid w:val="002A2C1D"/>
    <w:rsid w:val="002A2F70"/>
    <w:rsid w:val="002A4826"/>
    <w:rsid w:val="002B0957"/>
    <w:rsid w:val="002B0BA2"/>
    <w:rsid w:val="002B14DC"/>
    <w:rsid w:val="002B23CF"/>
    <w:rsid w:val="002B3D8F"/>
    <w:rsid w:val="002B3F6A"/>
    <w:rsid w:val="002B407F"/>
    <w:rsid w:val="002B5213"/>
    <w:rsid w:val="002B52C0"/>
    <w:rsid w:val="002B5ED6"/>
    <w:rsid w:val="002B604C"/>
    <w:rsid w:val="002B696D"/>
    <w:rsid w:val="002B7CC4"/>
    <w:rsid w:val="002B7D51"/>
    <w:rsid w:val="002C09E7"/>
    <w:rsid w:val="002C0AEB"/>
    <w:rsid w:val="002C1096"/>
    <w:rsid w:val="002C1B97"/>
    <w:rsid w:val="002C2339"/>
    <w:rsid w:val="002C2BEA"/>
    <w:rsid w:val="002C37DA"/>
    <w:rsid w:val="002C3B4C"/>
    <w:rsid w:val="002C3CC0"/>
    <w:rsid w:val="002C4524"/>
    <w:rsid w:val="002C51EE"/>
    <w:rsid w:val="002C58C0"/>
    <w:rsid w:val="002C684E"/>
    <w:rsid w:val="002C735D"/>
    <w:rsid w:val="002C76B2"/>
    <w:rsid w:val="002C77C9"/>
    <w:rsid w:val="002D0C5C"/>
    <w:rsid w:val="002D29EA"/>
    <w:rsid w:val="002D4297"/>
    <w:rsid w:val="002D4583"/>
    <w:rsid w:val="002D4950"/>
    <w:rsid w:val="002D49DD"/>
    <w:rsid w:val="002D6148"/>
    <w:rsid w:val="002D6EA4"/>
    <w:rsid w:val="002E0024"/>
    <w:rsid w:val="002E067D"/>
    <w:rsid w:val="002E2747"/>
    <w:rsid w:val="002E35AA"/>
    <w:rsid w:val="002E3CEA"/>
    <w:rsid w:val="002E7273"/>
    <w:rsid w:val="002E7F0F"/>
    <w:rsid w:val="002F0291"/>
    <w:rsid w:val="002F2A07"/>
    <w:rsid w:val="002F2D06"/>
    <w:rsid w:val="002F2F75"/>
    <w:rsid w:val="002F349E"/>
    <w:rsid w:val="002F498A"/>
    <w:rsid w:val="002F4A08"/>
    <w:rsid w:val="002F56A2"/>
    <w:rsid w:val="002F662E"/>
    <w:rsid w:val="002F6D41"/>
    <w:rsid w:val="002F70B4"/>
    <w:rsid w:val="002F7AC5"/>
    <w:rsid w:val="00301A22"/>
    <w:rsid w:val="00302028"/>
    <w:rsid w:val="00303F2B"/>
    <w:rsid w:val="00304379"/>
    <w:rsid w:val="0030443A"/>
    <w:rsid w:val="003046E4"/>
    <w:rsid w:val="0030544C"/>
    <w:rsid w:val="00306E3E"/>
    <w:rsid w:val="00311265"/>
    <w:rsid w:val="00312C03"/>
    <w:rsid w:val="003135A4"/>
    <w:rsid w:val="00313697"/>
    <w:rsid w:val="003149C6"/>
    <w:rsid w:val="003153C5"/>
    <w:rsid w:val="0031568A"/>
    <w:rsid w:val="00316849"/>
    <w:rsid w:val="003173BF"/>
    <w:rsid w:val="00317616"/>
    <w:rsid w:val="00320A67"/>
    <w:rsid w:val="00321007"/>
    <w:rsid w:val="003227B7"/>
    <w:rsid w:val="00322872"/>
    <w:rsid w:val="00322F8F"/>
    <w:rsid w:val="0032384E"/>
    <w:rsid w:val="00323A0E"/>
    <w:rsid w:val="00323E5F"/>
    <w:rsid w:val="003240CB"/>
    <w:rsid w:val="00324A83"/>
    <w:rsid w:val="003254CF"/>
    <w:rsid w:val="0032614E"/>
    <w:rsid w:val="003268CE"/>
    <w:rsid w:val="00326E85"/>
    <w:rsid w:val="003271E9"/>
    <w:rsid w:val="00330814"/>
    <w:rsid w:val="00331C04"/>
    <w:rsid w:val="00331C50"/>
    <w:rsid w:val="00332390"/>
    <w:rsid w:val="00332910"/>
    <w:rsid w:val="00336FA4"/>
    <w:rsid w:val="003377ED"/>
    <w:rsid w:val="00337D84"/>
    <w:rsid w:val="00340424"/>
    <w:rsid w:val="00341318"/>
    <w:rsid w:val="00341ED8"/>
    <w:rsid w:val="00342C00"/>
    <w:rsid w:val="00343646"/>
    <w:rsid w:val="003448DC"/>
    <w:rsid w:val="0034543D"/>
    <w:rsid w:val="00346766"/>
    <w:rsid w:val="00346835"/>
    <w:rsid w:val="003506DF"/>
    <w:rsid w:val="00350778"/>
    <w:rsid w:val="00350EA7"/>
    <w:rsid w:val="00351517"/>
    <w:rsid w:val="003539F5"/>
    <w:rsid w:val="00353EAC"/>
    <w:rsid w:val="00354061"/>
    <w:rsid w:val="0036001B"/>
    <w:rsid w:val="00360041"/>
    <w:rsid w:val="0036041C"/>
    <w:rsid w:val="003618F7"/>
    <w:rsid w:val="00361AD8"/>
    <w:rsid w:val="003629DD"/>
    <w:rsid w:val="003638FF"/>
    <w:rsid w:val="00365B86"/>
    <w:rsid w:val="003663E6"/>
    <w:rsid w:val="00366D97"/>
    <w:rsid w:val="00366F24"/>
    <w:rsid w:val="00370488"/>
    <w:rsid w:val="003707F4"/>
    <w:rsid w:val="00370994"/>
    <w:rsid w:val="00371C4D"/>
    <w:rsid w:val="00372FF0"/>
    <w:rsid w:val="003731A3"/>
    <w:rsid w:val="003732BE"/>
    <w:rsid w:val="00374855"/>
    <w:rsid w:val="003748AF"/>
    <w:rsid w:val="00375F39"/>
    <w:rsid w:val="00376F7C"/>
    <w:rsid w:val="003773C7"/>
    <w:rsid w:val="0037784A"/>
    <w:rsid w:val="00380F20"/>
    <w:rsid w:val="00381A4E"/>
    <w:rsid w:val="00382EBB"/>
    <w:rsid w:val="003832CF"/>
    <w:rsid w:val="003862CA"/>
    <w:rsid w:val="003865CF"/>
    <w:rsid w:val="00386A51"/>
    <w:rsid w:val="00386C35"/>
    <w:rsid w:val="00386F7A"/>
    <w:rsid w:val="0038756A"/>
    <w:rsid w:val="00390C3F"/>
    <w:rsid w:val="00390CB5"/>
    <w:rsid w:val="00391B2F"/>
    <w:rsid w:val="0039209F"/>
    <w:rsid w:val="00393C30"/>
    <w:rsid w:val="00393CA6"/>
    <w:rsid w:val="00394581"/>
    <w:rsid w:val="00394597"/>
    <w:rsid w:val="003945A3"/>
    <w:rsid w:val="00394C61"/>
    <w:rsid w:val="00396DAE"/>
    <w:rsid w:val="003974BD"/>
    <w:rsid w:val="00397B46"/>
    <w:rsid w:val="003A00AF"/>
    <w:rsid w:val="003A2E0B"/>
    <w:rsid w:val="003A3C04"/>
    <w:rsid w:val="003A4324"/>
    <w:rsid w:val="003A47C3"/>
    <w:rsid w:val="003A4D45"/>
    <w:rsid w:val="003A51EC"/>
    <w:rsid w:val="003A5546"/>
    <w:rsid w:val="003A5ACB"/>
    <w:rsid w:val="003A7730"/>
    <w:rsid w:val="003A7977"/>
    <w:rsid w:val="003B04A8"/>
    <w:rsid w:val="003B14B6"/>
    <w:rsid w:val="003B1790"/>
    <w:rsid w:val="003B1AD6"/>
    <w:rsid w:val="003B3313"/>
    <w:rsid w:val="003B560B"/>
    <w:rsid w:val="003B58BA"/>
    <w:rsid w:val="003B7412"/>
    <w:rsid w:val="003C0310"/>
    <w:rsid w:val="003C27A9"/>
    <w:rsid w:val="003C2DDB"/>
    <w:rsid w:val="003C3484"/>
    <w:rsid w:val="003C3593"/>
    <w:rsid w:val="003C4635"/>
    <w:rsid w:val="003C4A4D"/>
    <w:rsid w:val="003C67CE"/>
    <w:rsid w:val="003C6A31"/>
    <w:rsid w:val="003C7949"/>
    <w:rsid w:val="003C7C6F"/>
    <w:rsid w:val="003D0741"/>
    <w:rsid w:val="003D1EFA"/>
    <w:rsid w:val="003D2226"/>
    <w:rsid w:val="003D4839"/>
    <w:rsid w:val="003D648A"/>
    <w:rsid w:val="003E06F5"/>
    <w:rsid w:val="003E17AA"/>
    <w:rsid w:val="003E2AAB"/>
    <w:rsid w:val="003E3364"/>
    <w:rsid w:val="003E348F"/>
    <w:rsid w:val="003E3920"/>
    <w:rsid w:val="003E5BBC"/>
    <w:rsid w:val="003E6A0F"/>
    <w:rsid w:val="003E7D49"/>
    <w:rsid w:val="003F0C23"/>
    <w:rsid w:val="003F0CAB"/>
    <w:rsid w:val="003F2DC4"/>
    <w:rsid w:val="003F3551"/>
    <w:rsid w:val="003F4646"/>
    <w:rsid w:val="004017D0"/>
    <w:rsid w:val="004020A3"/>
    <w:rsid w:val="00402106"/>
    <w:rsid w:val="00403FFB"/>
    <w:rsid w:val="004046EE"/>
    <w:rsid w:val="00404BDA"/>
    <w:rsid w:val="00405E4F"/>
    <w:rsid w:val="00406A4E"/>
    <w:rsid w:val="00407184"/>
    <w:rsid w:val="004072D9"/>
    <w:rsid w:val="004100F5"/>
    <w:rsid w:val="0041012F"/>
    <w:rsid w:val="0041059A"/>
    <w:rsid w:val="0041076E"/>
    <w:rsid w:val="004113AC"/>
    <w:rsid w:val="00413AF9"/>
    <w:rsid w:val="004155C4"/>
    <w:rsid w:val="004156AA"/>
    <w:rsid w:val="004159A7"/>
    <w:rsid w:val="00415AA0"/>
    <w:rsid w:val="00421176"/>
    <w:rsid w:val="004212E3"/>
    <w:rsid w:val="004220F1"/>
    <w:rsid w:val="00422D2F"/>
    <w:rsid w:val="00423398"/>
    <w:rsid w:val="0042463A"/>
    <w:rsid w:val="004247D7"/>
    <w:rsid w:val="00424FA8"/>
    <w:rsid w:val="00426700"/>
    <w:rsid w:val="00426FF6"/>
    <w:rsid w:val="00431350"/>
    <w:rsid w:val="00431823"/>
    <w:rsid w:val="00431DC1"/>
    <w:rsid w:val="00432138"/>
    <w:rsid w:val="004322E0"/>
    <w:rsid w:val="00434DA2"/>
    <w:rsid w:val="004371FA"/>
    <w:rsid w:val="00440995"/>
    <w:rsid w:val="00442262"/>
    <w:rsid w:val="00443464"/>
    <w:rsid w:val="00443597"/>
    <w:rsid w:val="00444844"/>
    <w:rsid w:val="00450635"/>
    <w:rsid w:val="00450FEA"/>
    <w:rsid w:val="004528F7"/>
    <w:rsid w:val="00452A22"/>
    <w:rsid w:val="00454250"/>
    <w:rsid w:val="00454C12"/>
    <w:rsid w:val="00454F06"/>
    <w:rsid w:val="00455AB5"/>
    <w:rsid w:val="004560E8"/>
    <w:rsid w:val="004566B9"/>
    <w:rsid w:val="004575E0"/>
    <w:rsid w:val="0045780A"/>
    <w:rsid w:val="00462158"/>
    <w:rsid w:val="00462981"/>
    <w:rsid w:val="004629FF"/>
    <w:rsid w:val="00463B5D"/>
    <w:rsid w:val="00464788"/>
    <w:rsid w:val="00464959"/>
    <w:rsid w:val="004655BD"/>
    <w:rsid w:val="00465CBD"/>
    <w:rsid w:val="00467655"/>
    <w:rsid w:val="0047025C"/>
    <w:rsid w:val="00470597"/>
    <w:rsid w:val="004711B8"/>
    <w:rsid w:val="004711BD"/>
    <w:rsid w:val="00472459"/>
    <w:rsid w:val="00472752"/>
    <w:rsid w:val="00473B80"/>
    <w:rsid w:val="004743D0"/>
    <w:rsid w:val="004746DF"/>
    <w:rsid w:val="00475404"/>
    <w:rsid w:val="00477291"/>
    <w:rsid w:val="00477439"/>
    <w:rsid w:val="00477CFA"/>
    <w:rsid w:val="00481D5A"/>
    <w:rsid w:val="00482B50"/>
    <w:rsid w:val="00486671"/>
    <w:rsid w:val="0048670C"/>
    <w:rsid w:val="00491296"/>
    <w:rsid w:val="00492B63"/>
    <w:rsid w:val="00493520"/>
    <w:rsid w:val="004937D8"/>
    <w:rsid w:val="00493A37"/>
    <w:rsid w:val="004952C2"/>
    <w:rsid w:val="004967F9"/>
    <w:rsid w:val="00497CBB"/>
    <w:rsid w:val="004A0E8B"/>
    <w:rsid w:val="004A13D2"/>
    <w:rsid w:val="004A143D"/>
    <w:rsid w:val="004A2BCB"/>
    <w:rsid w:val="004A2BDC"/>
    <w:rsid w:val="004A5231"/>
    <w:rsid w:val="004A5355"/>
    <w:rsid w:val="004A5B33"/>
    <w:rsid w:val="004A64A9"/>
    <w:rsid w:val="004A688C"/>
    <w:rsid w:val="004A75F5"/>
    <w:rsid w:val="004B0210"/>
    <w:rsid w:val="004B2508"/>
    <w:rsid w:val="004B4BEF"/>
    <w:rsid w:val="004B4F1D"/>
    <w:rsid w:val="004B568B"/>
    <w:rsid w:val="004B57DD"/>
    <w:rsid w:val="004B5CFD"/>
    <w:rsid w:val="004B61D8"/>
    <w:rsid w:val="004B7E88"/>
    <w:rsid w:val="004C0F4E"/>
    <w:rsid w:val="004C36B1"/>
    <w:rsid w:val="004C4460"/>
    <w:rsid w:val="004C4D69"/>
    <w:rsid w:val="004C603B"/>
    <w:rsid w:val="004C7578"/>
    <w:rsid w:val="004D1049"/>
    <w:rsid w:val="004D1891"/>
    <w:rsid w:val="004D196A"/>
    <w:rsid w:val="004D2AD4"/>
    <w:rsid w:val="004D2FAA"/>
    <w:rsid w:val="004D495B"/>
    <w:rsid w:val="004D4EB1"/>
    <w:rsid w:val="004D654E"/>
    <w:rsid w:val="004D6F71"/>
    <w:rsid w:val="004D70BD"/>
    <w:rsid w:val="004E13CA"/>
    <w:rsid w:val="004E1BD9"/>
    <w:rsid w:val="004E2393"/>
    <w:rsid w:val="004E25B0"/>
    <w:rsid w:val="004E2B9A"/>
    <w:rsid w:val="004E39BC"/>
    <w:rsid w:val="004E471D"/>
    <w:rsid w:val="004E4822"/>
    <w:rsid w:val="004E4AC6"/>
    <w:rsid w:val="004E4C59"/>
    <w:rsid w:val="004E50CD"/>
    <w:rsid w:val="004E5B00"/>
    <w:rsid w:val="004E680B"/>
    <w:rsid w:val="004E7216"/>
    <w:rsid w:val="004E7E52"/>
    <w:rsid w:val="004F0950"/>
    <w:rsid w:val="004F12EA"/>
    <w:rsid w:val="004F1EC6"/>
    <w:rsid w:val="004F2A24"/>
    <w:rsid w:val="004F5098"/>
    <w:rsid w:val="004F64FC"/>
    <w:rsid w:val="00500C25"/>
    <w:rsid w:val="00501457"/>
    <w:rsid w:val="00501815"/>
    <w:rsid w:val="00502845"/>
    <w:rsid w:val="00503492"/>
    <w:rsid w:val="0050443A"/>
    <w:rsid w:val="00504DB5"/>
    <w:rsid w:val="0050511F"/>
    <w:rsid w:val="005051CC"/>
    <w:rsid w:val="005076D3"/>
    <w:rsid w:val="00507ECB"/>
    <w:rsid w:val="005102D1"/>
    <w:rsid w:val="005108E1"/>
    <w:rsid w:val="0051150E"/>
    <w:rsid w:val="00511D41"/>
    <w:rsid w:val="00512823"/>
    <w:rsid w:val="005135CA"/>
    <w:rsid w:val="00513E01"/>
    <w:rsid w:val="00515A44"/>
    <w:rsid w:val="005168F6"/>
    <w:rsid w:val="005171CA"/>
    <w:rsid w:val="00517E08"/>
    <w:rsid w:val="0052047C"/>
    <w:rsid w:val="005205EF"/>
    <w:rsid w:val="00520721"/>
    <w:rsid w:val="005214E5"/>
    <w:rsid w:val="00521F69"/>
    <w:rsid w:val="005236D3"/>
    <w:rsid w:val="00523BB1"/>
    <w:rsid w:val="005242D0"/>
    <w:rsid w:val="00524C53"/>
    <w:rsid w:val="00525D21"/>
    <w:rsid w:val="00525D5A"/>
    <w:rsid w:val="00526114"/>
    <w:rsid w:val="0052626B"/>
    <w:rsid w:val="00526588"/>
    <w:rsid w:val="005266E0"/>
    <w:rsid w:val="00526D5E"/>
    <w:rsid w:val="0053025B"/>
    <w:rsid w:val="005306AF"/>
    <w:rsid w:val="00530BA9"/>
    <w:rsid w:val="0053128A"/>
    <w:rsid w:val="005320B9"/>
    <w:rsid w:val="00543F5F"/>
    <w:rsid w:val="005447EC"/>
    <w:rsid w:val="00544D0E"/>
    <w:rsid w:val="00550215"/>
    <w:rsid w:val="0055100A"/>
    <w:rsid w:val="005517E3"/>
    <w:rsid w:val="00552749"/>
    <w:rsid w:val="0055366F"/>
    <w:rsid w:val="005543E8"/>
    <w:rsid w:val="005544B8"/>
    <w:rsid w:val="00554C3E"/>
    <w:rsid w:val="00555523"/>
    <w:rsid w:val="00561B66"/>
    <w:rsid w:val="00561C0C"/>
    <w:rsid w:val="00562287"/>
    <w:rsid w:val="00562BF5"/>
    <w:rsid w:val="00563715"/>
    <w:rsid w:val="005661CE"/>
    <w:rsid w:val="00566734"/>
    <w:rsid w:val="005668D7"/>
    <w:rsid w:val="00566CF1"/>
    <w:rsid w:val="00572F83"/>
    <w:rsid w:val="00574090"/>
    <w:rsid w:val="00575A89"/>
    <w:rsid w:val="00577056"/>
    <w:rsid w:val="00577C07"/>
    <w:rsid w:val="00580046"/>
    <w:rsid w:val="0058094F"/>
    <w:rsid w:val="0058139A"/>
    <w:rsid w:val="00581445"/>
    <w:rsid w:val="005825E1"/>
    <w:rsid w:val="0058533B"/>
    <w:rsid w:val="0058541F"/>
    <w:rsid w:val="00585E9A"/>
    <w:rsid w:val="005877E5"/>
    <w:rsid w:val="00590131"/>
    <w:rsid w:val="00590B30"/>
    <w:rsid w:val="00590B42"/>
    <w:rsid w:val="00592819"/>
    <w:rsid w:val="00592C74"/>
    <w:rsid w:val="00596057"/>
    <w:rsid w:val="00596420"/>
    <w:rsid w:val="00596E5F"/>
    <w:rsid w:val="005A05E6"/>
    <w:rsid w:val="005A1DC6"/>
    <w:rsid w:val="005A1F9F"/>
    <w:rsid w:val="005A4BB0"/>
    <w:rsid w:val="005A51D1"/>
    <w:rsid w:val="005A5927"/>
    <w:rsid w:val="005A6927"/>
    <w:rsid w:val="005B0DC1"/>
    <w:rsid w:val="005B110F"/>
    <w:rsid w:val="005B14E2"/>
    <w:rsid w:val="005B1AA4"/>
    <w:rsid w:val="005B3AC3"/>
    <w:rsid w:val="005B3E53"/>
    <w:rsid w:val="005B65A3"/>
    <w:rsid w:val="005B6D8B"/>
    <w:rsid w:val="005B75AC"/>
    <w:rsid w:val="005C0019"/>
    <w:rsid w:val="005C2A9F"/>
    <w:rsid w:val="005C4DFE"/>
    <w:rsid w:val="005C531A"/>
    <w:rsid w:val="005C619B"/>
    <w:rsid w:val="005C75EB"/>
    <w:rsid w:val="005C7B35"/>
    <w:rsid w:val="005D0785"/>
    <w:rsid w:val="005D1EB4"/>
    <w:rsid w:val="005D262C"/>
    <w:rsid w:val="005D2790"/>
    <w:rsid w:val="005D2B4C"/>
    <w:rsid w:val="005D371C"/>
    <w:rsid w:val="005D39C9"/>
    <w:rsid w:val="005D68ED"/>
    <w:rsid w:val="005D7488"/>
    <w:rsid w:val="005E009D"/>
    <w:rsid w:val="005E00A1"/>
    <w:rsid w:val="005E45AD"/>
    <w:rsid w:val="005E5BE9"/>
    <w:rsid w:val="005E7D37"/>
    <w:rsid w:val="005F1831"/>
    <w:rsid w:val="005F1AB7"/>
    <w:rsid w:val="005F6D7D"/>
    <w:rsid w:val="005F7BD3"/>
    <w:rsid w:val="006002F4"/>
    <w:rsid w:val="00600885"/>
    <w:rsid w:val="00603096"/>
    <w:rsid w:val="006038E9"/>
    <w:rsid w:val="006059A4"/>
    <w:rsid w:val="00605ABA"/>
    <w:rsid w:val="00606AB2"/>
    <w:rsid w:val="00606FFD"/>
    <w:rsid w:val="0061085B"/>
    <w:rsid w:val="006108B3"/>
    <w:rsid w:val="00610DE6"/>
    <w:rsid w:val="006114A7"/>
    <w:rsid w:val="00613876"/>
    <w:rsid w:val="006206F3"/>
    <w:rsid w:val="00621AE5"/>
    <w:rsid w:val="00621BA9"/>
    <w:rsid w:val="00623D33"/>
    <w:rsid w:val="00624ADB"/>
    <w:rsid w:val="00624E9B"/>
    <w:rsid w:val="006260FA"/>
    <w:rsid w:val="006274AE"/>
    <w:rsid w:val="00627824"/>
    <w:rsid w:val="00630DE1"/>
    <w:rsid w:val="00631AAB"/>
    <w:rsid w:val="00631DA9"/>
    <w:rsid w:val="006344C4"/>
    <w:rsid w:val="00634911"/>
    <w:rsid w:val="00635076"/>
    <w:rsid w:val="006357CB"/>
    <w:rsid w:val="006361ED"/>
    <w:rsid w:val="006362CA"/>
    <w:rsid w:val="0063689B"/>
    <w:rsid w:val="006370C2"/>
    <w:rsid w:val="00637F6F"/>
    <w:rsid w:val="00640757"/>
    <w:rsid w:val="00640AA8"/>
    <w:rsid w:val="00640F0E"/>
    <w:rsid w:val="0064374E"/>
    <w:rsid w:val="00644068"/>
    <w:rsid w:val="00644094"/>
    <w:rsid w:val="006442D5"/>
    <w:rsid w:val="00645773"/>
    <w:rsid w:val="006459B7"/>
    <w:rsid w:val="0064696F"/>
    <w:rsid w:val="0064791B"/>
    <w:rsid w:val="00650CEA"/>
    <w:rsid w:val="00652226"/>
    <w:rsid w:val="00652644"/>
    <w:rsid w:val="00655319"/>
    <w:rsid w:val="00655654"/>
    <w:rsid w:val="00656250"/>
    <w:rsid w:val="00657C24"/>
    <w:rsid w:val="00657F3F"/>
    <w:rsid w:val="00662D18"/>
    <w:rsid w:val="00662F3D"/>
    <w:rsid w:val="00663080"/>
    <w:rsid w:val="00663EE8"/>
    <w:rsid w:val="00664409"/>
    <w:rsid w:val="006646AA"/>
    <w:rsid w:val="00664758"/>
    <w:rsid w:val="0066529E"/>
    <w:rsid w:val="006659BD"/>
    <w:rsid w:val="006660DB"/>
    <w:rsid w:val="00666B51"/>
    <w:rsid w:val="00666D29"/>
    <w:rsid w:val="006670F7"/>
    <w:rsid w:val="006705B7"/>
    <w:rsid w:val="00670836"/>
    <w:rsid w:val="00672F1E"/>
    <w:rsid w:val="0067360A"/>
    <w:rsid w:val="006737B8"/>
    <w:rsid w:val="00675224"/>
    <w:rsid w:val="00675880"/>
    <w:rsid w:val="00676FF2"/>
    <w:rsid w:val="00677123"/>
    <w:rsid w:val="00677B84"/>
    <w:rsid w:val="00677BF9"/>
    <w:rsid w:val="006810FD"/>
    <w:rsid w:val="00684542"/>
    <w:rsid w:val="006863A6"/>
    <w:rsid w:val="00686467"/>
    <w:rsid w:val="0068777D"/>
    <w:rsid w:val="0068793B"/>
    <w:rsid w:val="00692128"/>
    <w:rsid w:val="00692A32"/>
    <w:rsid w:val="006956D0"/>
    <w:rsid w:val="00697B5B"/>
    <w:rsid w:val="006A087C"/>
    <w:rsid w:val="006A19B1"/>
    <w:rsid w:val="006A5964"/>
    <w:rsid w:val="006A607D"/>
    <w:rsid w:val="006A66E4"/>
    <w:rsid w:val="006A6986"/>
    <w:rsid w:val="006A749B"/>
    <w:rsid w:val="006B0472"/>
    <w:rsid w:val="006B155C"/>
    <w:rsid w:val="006B15AA"/>
    <w:rsid w:val="006B1EF3"/>
    <w:rsid w:val="006B2F5C"/>
    <w:rsid w:val="006B3A7A"/>
    <w:rsid w:val="006B4013"/>
    <w:rsid w:val="006B53E7"/>
    <w:rsid w:val="006B5F85"/>
    <w:rsid w:val="006B6DB4"/>
    <w:rsid w:val="006B705B"/>
    <w:rsid w:val="006B7DA3"/>
    <w:rsid w:val="006C03C5"/>
    <w:rsid w:val="006C0A68"/>
    <w:rsid w:val="006C2595"/>
    <w:rsid w:val="006C3703"/>
    <w:rsid w:val="006C3760"/>
    <w:rsid w:val="006C4755"/>
    <w:rsid w:val="006C5E2C"/>
    <w:rsid w:val="006C5F54"/>
    <w:rsid w:val="006C7634"/>
    <w:rsid w:val="006C7DA4"/>
    <w:rsid w:val="006D03DD"/>
    <w:rsid w:val="006D18C8"/>
    <w:rsid w:val="006D2469"/>
    <w:rsid w:val="006D289A"/>
    <w:rsid w:val="006D457E"/>
    <w:rsid w:val="006D7B12"/>
    <w:rsid w:val="006E03A9"/>
    <w:rsid w:val="006E143F"/>
    <w:rsid w:val="006E2080"/>
    <w:rsid w:val="006E2C31"/>
    <w:rsid w:val="006E2F5D"/>
    <w:rsid w:val="006E32C3"/>
    <w:rsid w:val="006E3B89"/>
    <w:rsid w:val="006E49D2"/>
    <w:rsid w:val="006E652E"/>
    <w:rsid w:val="006E6CC7"/>
    <w:rsid w:val="006E796D"/>
    <w:rsid w:val="006F17E1"/>
    <w:rsid w:val="006F2956"/>
    <w:rsid w:val="006F33CB"/>
    <w:rsid w:val="006F4D83"/>
    <w:rsid w:val="006F531F"/>
    <w:rsid w:val="006F6E0D"/>
    <w:rsid w:val="0070100B"/>
    <w:rsid w:val="00702C8B"/>
    <w:rsid w:val="007038E3"/>
    <w:rsid w:val="00704946"/>
    <w:rsid w:val="00707FD8"/>
    <w:rsid w:val="00710D62"/>
    <w:rsid w:val="0071214D"/>
    <w:rsid w:val="00712E5B"/>
    <w:rsid w:val="007136B7"/>
    <w:rsid w:val="0071442B"/>
    <w:rsid w:val="00714E82"/>
    <w:rsid w:val="00715AA6"/>
    <w:rsid w:val="007214B7"/>
    <w:rsid w:val="00721538"/>
    <w:rsid w:val="007218B2"/>
    <w:rsid w:val="00721C77"/>
    <w:rsid w:val="007224EC"/>
    <w:rsid w:val="00722968"/>
    <w:rsid w:val="00722DD4"/>
    <w:rsid w:val="00722E93"/>
    <w:rsid w:val="007235EB"/>
    <w:rsid w:val="00724710"/>
    <w:rsid w:val="00724B7C"/>
    <w:rsid w:val="007255D7"/>
    <w:rsid w:val="00725F19"/>
    <w:rsid w:val="00726D0F"/>
    <w:rsid w:val="007301CB"/>
    <w:rsid w:val="00730CAA"/>
    <w:rsid w:val="00731329"/>
    <w:rsid w:val="00731370"/>
    <w:rsid w:val="00731435"/>
    <w:rsid w:val="0073541F"/>
    <w:rsid w:val="00735B67"/>
    <w:rsid w:val="00735EF3"/>
    <w:rsid w:val="007369B3"/>
    <w:rsid w:val="007372AA"/>
    <w:rsid w:val="00737AAD"/>
    <w:rsid w:val="00740ED9"/>
    <w:rsid w:val="007424D1"/>
    <w:rsid w:val="00742839"/>
    <w:rsid w:val="00742B66"/>
    <w:rsid w:val="00746DE9"/>
    <w:rsid w:val="007474BB"/>
    <w:rsid w:val="00747515"/>
    <w:rsid w:val="00751CC5"/>
    <w:rsid w:val="007524C2"/>
    <w:rsid w:val="0075273F"/>
    <w:rsid w:val="007530DF"/>
    <w:rsid w:val="00753141"/>
    <w:rsid w:val="0075340B"/>
    <w:rsid w:val="00753533"/>
    <w:rsid w:val="0075488C"/>
    <w:rsid w:val="00755243"/>
    <w:rsid w:val="00755FCC"/>
    <w:rsid w:val="007566A7"/>
    <w:rsid w:val="007601AF"/>
    <w:rsid w:val="00761056"/>
    <w:rsid w:val="0076312A"/>
    <w:rsid w:val="00763B86"/>
    <w:rsid w:val="007714A8"/>
    <w:rsid w:val="00771989"/>
    <w:rsid w:val="007719E5"/>
    <w:rsid w:val="00771E4D"/>
    <w:rsid w:val="0077285C"/>
    <w:rsid w:val="007729EE"/>
    <w:rsid w:val="007735F4"/>
    <w:rsid w:val="007742E7"/>
    <w:rsid w:val="00774601"/>
    <w:rsid w:val="00774CF7"/>
    <w:rsid w:val="00780841"/>
    <w:rsid w:val="00780CE0"/>
    <w:rsid w:val="00781F3B"/>
    <w:rsid w:val="007822DB"/>
    <w:rsid w:val="00783778"/>
    <w:rsid w:val="00783CB4"/>
    <w:rsid w:val="00784531"/>
    <w:rsid w:val="00785B83"/>
    <w:rsid w:val="00786E4E"/>
    <w:rsid w:val="00787132"/>
    <w:rsid w:val="0078791F"/>
    <w:rsid w:val="00787B45"/>
    <w:rsid w:val="00790151"/>
    <w:rsid w:val="00790B01"/>
    <w:rsid w:val="007921D7"/>
    <w:rsid w:val="007924AE"/>
    <w:rsid w:val="00792BCE"/>
    <w:rsid w:val="007939BD"/>
    <w:rsid w:val="00793AAB"/>
    <w:rsid w:val="00794578"/>
    <w:rsid w:val="00795EEA"/>
    <w:rsid w:val="00796A2E"/>
    <w:rsid w:val="007970A9"/>
    <w:rsid w:val="00797428"/>
    <w:rsid w:val="007A01B0"/>
    <w:rsid w:val="007A0733"/>
    <w:rsid w:val="007A0933"/>
    <w:rsid w:val="007A0A9D"/>
    <w:rsid w:val="007A1998"/>
    <w:rsid w:val="007A1AA1"/>
    <w:rsid w:val="007A1E23"/>
    <w:rsid w:val="007A2759"/>
    <w:rsid w:val="007A3215"/>
    <w:rsid w:val="007A386E"/>
    <w:rsid w:val="007A3B08"/>
    <w:rsid w:val="007A3C4E"/>
    <w:rsid w:val="007A42F1"/>
    <w:rsid w:val="007A43D2"/>
    <w:rsid w:val="007A4596"/>
    <w:rsid w:val="007A5886"/>
    <w:rsid w:val="007A6C68"/>
    <w:rsid w:val="007A6DEC"/>
    <w:rsid w:val="007A6F98"/>
    <w:rsid w:val="007A705E"/>
    <w:rsid w:val="007B1133"/>
    <w:rsid w:val="007B2974"/>
    <w:rsid w:val="007B2D0E"/>
    <w:rsid w:val="007B37C8"/>
    <w:rsid w:val="007B3EE3"/>
    <w:rsid w:val="007B48BA"/>
    <w:rsid w:val="007B536C"/>
    <w:rsid w:val="007B6A63"/>
    <w:rsid w:val="007B74C3"/>
    <w:rsid w:val="007B7DE6"/>
    <w:rsid w:val="007C0590"/>
    <w:rsid w:val="007C09A1"/>
    <w:rsid w:val="007C1029"/>
    <w:rsid w:val="007C1BB9"/>
    <w:rsid w:val="007C2F99"/>
    <w:rsid w:val="007C328B"/>
    <w:rsid w:val="007C3574"/>
    <w:rsid w:val="007C3635"/>
    <w:rsid w:val="007C36A0"/>
    <w:rsid w:val="007C4A21"/>
    <w:rsid w:val="007C56EA"/>
    <w:rsid w:val="007C5E1F"/>
    <w:rsid w:val="007C706A"/>
    <w:rsid w:val="007D0303"/>
    <w:rsid w:val="007D04FF"/>
    <w:rsid w:val="007D19DC"/>
    <w:rsid w:val="007D1DFE"/>
    <w:rsid w:val="007D28A4"/>
    <w:rsid w:val="007D2CFB"/>
    <w:rsid w:val="007D3575"/>
    <w:rsid w:val="007D390B"/>
    <w:rsid w:val="007D4F7B"/>
    <w:rsid w:val="007D5A37"/>
    <w:rsid w:val="007D5BD9"/>
    <w:rsid w:val="007D6C5D"/>
    <w:rsid w:val="007E0449"/>
    <w:rsid w:val="007E050E"/>
    <w:rsid w:val="007E082B"/>
    <w:rsid w:val="007E1972"/>
    <w:rsid w:val="007E1DA7"/>
    <w:rsid w:val="007E327D"/>
    <w:rsid w:val="007E340D"/>
    <w:rsid w:val="007E3A9E"/>
    <w:rsid w:val="007E4B85"/>
    <w:rsid w:val="007E5E18"/>
    <w:rsid w:val="007E7224"/>
    <w:rsid w:val="007F0EF1"/>
    <w:rsid w:val="007F196C"/>
    <w:rsid w:val="007F1BA0"/>
    <w:rsid w:val="007F2815"/>
    <w:rsid w:val="007F33C7"/>
    <w:rsid w:val="007F450D"/>
    <w:rsid w:val="007F4B87"/>
    <w:rsid w:val="007F51A2"/>
    <w:rsid w:val="007F60DB"/>
    <w:rsid w:val="007F67E1"/>
    <w:rsid w:val="008016B0"/>
    <w:rsid w:val="00801CFB"/>
    <w:rsid w:val="0080261F"/>
    <w:rsid w:val="00804A85"/>
    <w:rsid w:val="00804AB8"/>
    <w:rsid w:val="008057C9"/>
    <w:rsid w:val="00805DB0"/>
    <w:rsid w:val="00805E95"/>
    <w:rsid w:val="00805F89"/>
    <w:rsid w:val="0080636A"/>
    <w:rsid w:val="00806E13"/>
    <w:rsid w:val="008114C7"/>
    <w:rsid w:val="008135FE"/>
    <w:rsid w:val="00813CC3"/>
    <w:rsid w:val="008147C9"/>
    <w:rsid w:val="00814C39"/>
    <w:rsid w:val="0081515A"/>
    <w:rsid w:val="008157BE"/>
    <w:rsid w:val="00815A41"/>
    <w:rsid w:val="00815C2B"/>
    <w:rsid w:val="00816170"/>
    <w:rsid w:val="00816534"/>
    <w:rsid w:val="00817632"/>
    <w:rsid w:val="00821772"/>
    <w:rsid w:val="00821BCB"/>
    <w:rsid w:val="00822192"/>
    <w:rsid w:val="00822F28"/>
    <w:rsid w:val="00823938"/>
    <w:rsid w:val="00824C6B"/>
    <w:rsid w:val="00824CF5"/>
    <w:rsid w:val="008252B0"/>
    <w:rsid w:val="008273DE"/>
    <w:rsid w:val="0083093D"/>
    <w:rsid w:val="008311A4"/>
    <w:rsid w:val="008312C5"/>
    <w:rsid w:val="008323A4"/>
    <w:rsid w:val="00832510"/>
    <w:rsid w:val="00833105"/>
    <w:rsid w:val="00833DBC"/>
    <w:rsid w:val="00834017"/>
    <w:rsid w:val="008357E8"/>
    <w:rsid w:val="00835EEC"/>
    <w:rsid w:val="008367D2"/>
    <w:rsid w:val="00836C81"/>
    <w:rsid w:val="008370C6"/>
    <w:rsid w:val="00837E34"/>
    <w:rsid w:val="00840507"/>
    <w:rsid w:val="00840C84"/>
    <w:rsid w:val="00841F08"/>
    <w:rsid w:val="00843302"/>
    <w:rsid w:val="008458C4"/>
    <w:rsid w:val="00851A7C"/>
    <w:rsid w:val="00851F62"/>
    <w:rsid w:val="00854F70"/>
    <w:rsid w:val="00855EB7"/>
    <w:rsid w:val="00855ED8"/>
    <w:rsid w:val="008562C6"/>
    <w:rsid w:val="00857811"/>
    <w:rsid w:val="00857CFD"/>
    <w:rsid w:val="008600BE"/>
    <w:rsid w:val="0086035A"/>
    <w:rsid w:val="00860C05"/>
    <w:rsid w:val="00863238"/>
    <w:rsid w:val="00863EB4"/>
    <w:rsid w:val="0086525A"/>
    <w:rsid w:val="0086553B"/>
    <w:rsid w:val="00865A01"/>
    <w:rsid w:val="00865D32"/>
    <w:rsid w:val="00866A43"/>
    <w:rsid w:val="00866B8C"/>
    <w:rsid w:val="0086757E"/>
    <w:rsid w:val="00870202"/>
    <w:rsid w:val="00870CB9"/>
    <w:rsid w:val="00871091"/>
    <w:rsid w:val="00871C2E"/>
    <w:rsid w:val="008729D8"/>
    <w:rsid w:val="00873F4D"/>
    <w:rsid w:val="00874F17"/>
    <w:rsid w:val="00875628"/>
    <w:rsid w:val="00875AE8"/>
    <w:rsid w:val="00877A36"/>
    <w:rsid w:val="00882119"/>
    <w:rsid w:val="00885B1E"/>
    <w:rsid w:val="0088608C"/>
    <w:rsid w:val="00886350"/>
    <w:rsid w:val="00886BED"/>
    <w:rsid w:val="0088723C"/>
    <w:rsid w:val="00887945"/>
    <w:rsid w:val="00890233"/>
    <w:rsid w:val="00890AF8"/>
    <w:rsid w:val="00890F1B"/>
    <w:rsid w:val="008922FC"/>
    <w:rsid w:val="00892F98"/>
    <w:rsid w:val="00896270"/>
    <w:rsid w:val="00897A77"/>
    <w:rsid w:val="008A0102"/>
    <w:rsid w:val="008A2BCE"/>
    <w:rsid w:val="008A3073"/>
    <w:rsid w:val="008A377D"/>
    <w:rsid w:val="008A3926"/>
    <w:rsid w:val="008A4157"/>
    <w:rsid w:val="008A5D2E"/>
    <w:rsid w:val="008A7C5D"/>
    <w:rsid w:val="008A7CFD"/>
    <w:rsid w:val="008B1F97"/>
    <w:rsid w:val="008B2A1B"/>
    <w:rsid w:val="008B3E31"/>
    <w:rsid w:val="008B5E2C"/>
    <w:rsid w:val="008B6364"/>
    <w:rsid w:val="008B78B5"/>
    <w:rsid w:val="008B7FF5"/>
    <w:rsid w:val="008C1364"/>
    <w:rsid w:val="008C17C7"/>
    <w:rsid w:val="008C1A7B"/>
    <w:rsid w:val="008C261D"/>
    <w:rsid w:val="008C2B8A"/>
    <w:rsid w:val="008C2D8E"/>
    <w:rsid w:val="008C4A4C"/>
    <w:rsid w:val="008C4DFD"/>
    <w:rsid w:val="008C50E7"/>
    <w:rsid w:val="008C5F7C"/>
    <w:rsid w:val="008C665E"/>
    <w:rsid w:val="008C69B6"/>
    <w:rsid w:val="008D1D79"/>
    <w:rsid w:val="008D2B65"/>
    <w:rsid w:val="008D3C9A"/>
    <w:rsid w:val="008D3D5A"/>
    <w:rsid w:val="008D5922"/>
    <w:rsid w:val="008D6867"/>
    <w:rsid w:val="008D7FBB"/>
    <w:rsid w:val="008E2ACB"/>
    <w:rsid w:val="008E3EA0"/>
    <w:rsid w:val="008E4ED6"/>
    <w:rsid w:val="008F0610"/>
    <w:rsid w:val="008F1B91"/>
    <w:rsid w:val="008F257A"/>
    <w:rsid w:val="008F3C24"/>
    <w:rsid w:val="008F3F7D"/>
    <w:rsid w:val="008F42E4"/>
    <w:rsid w:val="008F4AF8"/>
    <w:rsid w:val="008F51EF"/>
    <w:rsid w:val="008F531A"/>
    <w:rsid w:val="008F7D24"/>
    <w:rsid w:val="00901FD4"/>
    <w:rsid w:val="00902BE8"/>
    <w:rsid w:val="00902DD1"/>
    <w:rsid w:val="0090364B"/>
    <w:rsid w:val="00903911"/>
    <w:rsid w:val="00903BA7"/>
    <w:rsid w:val="0090523F"/>
    <w:rsid w:val="009055C2"/>
    <w:rsid w:val="0091031A"/>
    <w:rsid w:val="009112DA"/>
    <w:rsid w:val="00913535"/>
    <w:rsid w:val="009156CD"/>
    <w:rsid w:val="009165B2"/>
    <w:rsid w:val="00916812"/>
    <w:rsid w:val="009178FC"/>
    <w:rsid w:val="00920A93"/>
    <w:rsid w:val="00920B81"/>
    <w:rsid w:val="00922697"/>
    <w:rsid w:val="00922885"/>
    <w:rsid w:val="00923D69"/>
    <w:rsid w:val="00926472"/>
    <w:rsid w:val="009265F2"/>
    <w:rsid w:val="0092785C"/>
    <w:rsid w:val="00930745"/>
    <w:rsid w:val="00930ED1"/>
    <w:rsid w:val="0093105A"/>
    <w:rsid w:val="00932C87"/>
    <w:rsid w:val="00932E42"/>
    <w:rsid w:val="00933441"/>
    <w:rsid w:val="0093470A"/>
    <w:rsid w:val="00934A47"/>
    <w:rsid w:val="0093704F"/>
    <w:rsid w:val="009400C5"/>
    <w:rsid w:val="009400E8"/>
    <w:rsid w:val="00940A26"/>
    <w:rsid w:val="00940E95"/>
    <w:rsid w:val="00940FA8"/>
    <w:rsid w:val="0094128E"/>
    <w:rsid w:val="009419DE"/>
    <w:rsid w:val="00941B24"/>
    <w:rsid w:val="00942AB0"/>
    <w:rsid w:val="00942CA8"/>
    <w:rsid w:val="0094538B"/>
    <w:rsid w:val="00946EA8"/>
    <w:rsid w:val="00947128"/>
    <w:rsid w:val="0094798E"/>
    <w:rsid w:val="009500FD"/>
    <w:rsid w:val="00951F02"/>
    <w:rsid w:val="00953E69"/>
    <w:rsid w:val="00954FB0"/>
    <w:rsid w:val="00955D22"/>
    <w:rsid w:val="0095636A"/>
    <w:rsid w:val="00957138"/>
    <w:rsid w:val="009600F6"/>
    <w:rsid w:val="0096124D"/>
    <w:rsid w:val="009616B7"/>
    <w:rsid w:val="009618CE"/>
    <w:rsid w:val="00963714"/>
    <w:rsid w:val="00964362"/>
    <w:rsid w:val="00964B40"/>
    <w:rsid w:val="00964B7E"/>
    <w:rsid w:val="009654B2"/>
    <w:rsid w:val="009664F5"/>
    <w:rsid w:val="00966DDC"/>
    <w:rsid w:val="00970B67"/>
    <w:rsid w:val="00970BAF"/>
    <w:rsid w:val="009732B5"/>
    <w:rsid w:val="0097387E"/>
    <w:rsid w:val="00974323"/>
    <w:rsid w:val="009746B4"/>
    <w:rsid w:val="00974D7E"/>
    <w:rsid w:val="00975097"/>
    <w:rsid w:val="00976513"/>
    <w:rsid w:val="00976A89"/>
    <w:rsid w:val="00976DD7"/>
    <w:rsid w:val="00977287"/>
    <w:rsid w:val="0098008B"/>
    <w:rsid w:val="009803DB"/>
    <w:rsid w:val="00980AEF"/>
    <w:rsid w:val="00982F49"/>
    <w:rsid w:val="009832FA"/>
    <w:rsid w:val="009835E6"/>
    <w:rsid w:val="00984118"/>
    <w:rsid w:val="00984FED"/>
    <w:rsid w:val="009855E2"/>
    <w:rsid w:val="00985972"/>
    <w:rsid w:val="0098682D"/>
    <w:rsid w:val="00986930"/>
    <w:rsid w:val="0098705B"/>
    <w:rsid w:val="0098786D"/>
    <w:rsid w:val="00990513"/>
    <w:rsid w:val="00991D14"/>
    <w:rsid w:val="009922E5"/>
    <w:rsid w:val="00994374"/>
    <w:rsid w:val="009948E1"/>
    <w:rsid w:val="00995F57"/>
    <w:rsid w:val="0099676D"/>
    <w:rsid w:val="009A0F30"/>
    <w:rsid w:val="009A247A"/>
    <w:rsid w:val="009A2844"/>
    <w:rsid w:val="009A3B60"/>
    <w:rsid w:val="009A3CC5"/>
    <w:rsid w:val="009A476C"/>
    <w:rsid w:val="009A55C4"/>
    <w:rsid w:val="009A728D"/>
    <w:rsid w:val="009A7680"/>
    <w:rsid w:val="009B0058"/>
    <w:rsid w:val="009B131C"/>
    <w:rsid w:val="009B184E"/>
    <w:rsid w:val="009B1F31"/>
    <w:rsid w:val="009B4D32"/>
    <w:rsid w:val="009B5142"/>
    <w:rsid w:val="009B555A"/>
    <w:rsid w:val="009B5F0E"/>
    <w:rsid w:val="009B6678"/>
    <w:rsid w:val="009B6A27"/>
    <w:rsid w:val="009B6D32"/>
    <w:rsid w:val="009C08FA"/>
    <w:rsid w:val="009C3B9B"/>
    <w:rsid w:val="009C3DE6"/>
    <w:rsid w:val="009C425A"/>
    <w:rsid w:val="009C4877"/>
    <w:rsid w:val="009C49D8"/>
    <w:rsid w:val="009D1062"/>
    <w:rsid w:val="009D1B2D"/>
    <w:rsid w:val="009D1BC2"/>
    <w:rsid w:val="009D2ED3"/>
    <w:rsid w:val="009D3008"/>
    <w:rsid w:val="009D3AF5"/>
    <w:rsid w:val="009D4B56"/>
    <w:rsid w:val="009D5E2D"/>
    <w:rsid w:val="009D603E"/>
    <w:rsid w:val="009D6A88"/>
    <w:rsid w:val="009D74D6"/>
    <w:rsid w:val="009D7C5D"/>
    <w:rsid w:val="009D7FF3"/>
    <w:rsid w:val="009E0980"/>
    <w:rsid w:val="009E128E"/>
    <w:rsid w:val="009E12ED"/>
    <w:rsid w:val="009E1A14"/>
    <w:rsid w:val="009E26A9"/>
    <w:rsid w:val="009E2878"/>
    <w:rsid w:val="009E2ED0"/>
    <w:rsid w:val="009E355E"/>
    <w:rsid w:val="009E44AC"/>
    <w:rsid w:val="009E4827"/>
    <w:rsid w:val="009E77CA"/>
    <w:rsid w:val="009E7AEF"/>
    <w:rsid w:val="009F0C26"/>
    <w:rsid w:val="009F22ED"/>
    <w:rsid w:val="009F2634"/>
    <w:rsid w:val="009F3040"/>
    <w:rsid w:val="009F488B"/>
    <w:rsid w:val="009F714C"/>
    <w:rsid w:val="009F716C"/>
    <w:rsid w:val="009F7ADD"/>
    <w:rsid w:val="00A0072C"/>
    <w:rsid w:val="00A00D3B"/>
    <w:rsid w:val="00A0265F"/>
    <w:rsid w:val="00A03573"/>
    <w:rsid w:val="00A04AED"/>
    <w:rsid w:val="00A05446"/>
    <w:rsid w:val="00A06F84"/>
    <w:rsid w:val="00A10027"/>
    <w:rsid w:val="00A10F33"/>
    <w:rsid w:val="00A11919"/>
    <w:rsid w:val="00A1209A"/>
    <w:rsid w:val="00A1336C"/>
    <w:rsid w:val="00A135C8"/>
    <w:rsid w:val="00A13823"/>
    <w:rsid w:val="00A153FD"/>
    <w:rsid w:val="00A15B4B"/>
    <w:rsid w:val="00A1669C"/>
    <w:rsid w:val="00A16D84"/>
    <w:rsid w:val="00A17005"/>
    <w:rsid w:val="00A17F64"/>
    <w:rsid w:val="00A24028"/>
    <w:rsid w:val="00A24A3E"/>
    <w:rsid w:val="00A25640"/>
    <w:rsid w:val="00A266D0"/>
    <w:rsid w:val="00A2760A"/>
    <w:rsid w:val="00A279CF"/>
    <w:rsid w:val="00A30125"/>
    <w:rsid w:val="00A3093C"/>
    <w:rsid w:val="00A31209"/>
    <w:rsid w:val="00A31728"/>
    <w:rsid w:val="00A31A59"/>
    <w:rsid w:val="00A32A0B"/>
    <w:rsid w:val="00A32B52"/>
    <w:rsid w:val="00A331CB"/>
    <w:rsid w:val="00A3360F"/>
    <w:rsid w:val="00A33E84"/>
    <w:rsid w:val="00A4058A"/>
    <w:rsid w:val="00A41E0D"/>
    <w:rsid w:val="00A423A5"/>
    <w:rsid w:val="00A4256F"/>
    <w:rsid w:val="00A43194"/>
    <w:rsid w:val="00A43CD6"/>
    <w:rsid w:val="00A440B7"/>
    <w:rsid w:val="00A44477"/>
    <w:rsid w:val="00A46E8F"/>
    <w:rsid w:val="00A47D86"/>
    <w:rsid w:val="00A51DE1"/>
    <w:rsid w:val="00A524C6"/>
    <w:rsid w:val="00A53FF7"/>
    <w:rsid w:val="00A54975"/>
    <w:rsid w:val="00A5544C"/>
    <w:rsid w:val="00A56839"/>
    <w:rsid w:val="00A60139"/>
    <w:rsid w:val="00A603B7"/>
    <w:rsid w:val="00A61211"/>
    <w:rsid w:val="00A61F50"/>
    <w:rsid w:val="00A623B7"/>
    <w:rsid w:val="00A63D90"/>
    <w:rsid w:val="00A641EC"/>
    <w:rsid w:val="00A67941"/>
    <w:rsid w:val="00A67F86"/>
    <w:rsid w:val="00A70483"/>
    <w:rsid w:val="00A71F66"/>
    <w:rsid w:val="00A73139"/>
    <w:rsid w:val="00A73605"/>
    <w:rsid w:val="00A73655"/>
    <w:rsid w:val="00A75EBB"/>
    <w:rsid w:val="00A7657A"/>
    <w:rsid w:val="00A76CEB"/>
    <w:rsid w:val="00A77288"/>
    <w:rsid w:val="00A779CB"/>
    <w:rsid w:val="00A803CD"/>
    <w:rsid w:val="00A80F75"/>
    <w:rsid w:val="00A81B4B"/>
    <w:rsid w:val="00A81EF3"/>
    <w:rsid w:val="00A84E44"/>
    <w:rsid w:val="00A865C0"/>
    <w:rsid w:val="00A8728E"/>
    <w:rsid w:val="00A92BDF"/>
    <w:rsid w:val="00A9366F"/>
    <w:rsid w:val="00A94FF8"/>
    <w:rsid w:val="00A950E2"/>
    <w:rsid w:val="00A962A5"/>
    <w:rsid w:val="00A9728F"/>
    <w:rsid w:val="00A9769F"/>
    <w:rsid w:val="00AA0807"/>
    <w:rsid w:val="00AA1BF7"/>
    <w:rsid w:val="00AA30EF"/>
    <w:rsid w:val="00AA358D"/>
    <w:rsid w:val="00AA4153"/>
    <w:rsid w:val="00AA4192"/>
    <w:rsid w:val="00AA6273"/>
    <w:rsid w:val="00AA743C"/>
    <w:rsid w:val="00AA7A36"/>
    <w:rsid w:val="00AA7F21"/>
    <w:rsid w:val="00AB07C0"/>
    <w:rsid w:val="00AB0FB5"/>
    <w:rsid w:val="00AB1A5D"/>
    <w:rsid w:val="00AB2DA5"/>
    <w:rsid w:val="00AB2EF1"/>
    <w:rsid w:val="00AB4E85"/>
    <w:rsid w:val="00AB53CF"/>
    <w:rsid w:val="00AB5E85"/>
    <w:rsid w:val="00AB7257"/>
    <w:rsid w:val="00AC0B05"/>
    <w:rsid w:val="00AC110A"/>
    <w:rsid w:val="00AC18AE"/>
    <w:rsid w:val="00AC198E"/>
    <w:rsid w:val="00AC36D8"/>
    <w:rsid w:val="00AC407C"/>
    <w:rsid w:val="00AC5486"/>
    <w:rsid w:val="00AC57B2"/>
    <w:rsid w:val="00AC779A"/>
    <w:rsid w:val="00AC787C"/>
    <w:rsid w:val="00AC7905"/>
    <w:rsid w:val="00AD0736"/>
    <w:rsid w:val="00AD0C49"/>
    <w:rsid w:val="00AD1C08"/>
    <w:rsid w:val="00AD240D"/>
    <w:rsid w:val="00AD4D60"/>
    <w:rsid w:val="00AD6521"/>
    <w:rsid w:val="00AD68F9"/>
    <w:rsid w:val="00AD7211"/>
    <w:rsid w:val="00AE0A6A"/>
    <w:rsid w:val="00AE0C02"/>
    <w:rsid w:val="00AE33FB"/>
    <w:rsid w:val="00AE4174"/>
    <w:rsid w:val="00AE58E8"/>
    <w:rsid w:val="00AE5917"/>
    <w:rsid w:val="00AE6166"/>
    <w:rsid w:val="00AF0AFE"/>
    <w:rsid w:val="00AF37B7"/>
    <w:rsid w:val="00AF3C3B"/>
    <w:rsid w:val="00AF438D"/>
    <w:rsid w:val="00AF4634"/>
    <w:rsid w:val="00AF4C78"/>
    <w:rsid w:val="00AF60D0"/>
    <w:rsid w:val="00AF6C0F"/>
    <w:rsid w:val="00AF7045"/>
    <w:rsid w:val="00AF7F7A"/>
    <w:rsid w:val="00B00380"/>
    <w:rsid w:val="00B003C3"/>
    <w:rsid w:val="00B007DE"/>
    <w:rsid w:val="00B008FF"/>
    <w:rsid w:val="00B00C6A"/>
    <w:rsid w:val="00B01BFB"/>
    <w:rsid w:val="00B02C53"/>
    <w:rsid w:val="00B03E10"/>
    <w:rsid w:val="00B04F2E"/>
    <w:rsid w:val="00B05C3B"/>
    <w:rsid w:val="00B1018C"/>
    <w:rsid w:val="00B1124B"/>
    <w:rsid w:val="00B1209B"/>
    <w:rsid w:val="00B122BC"/>
    <w:rsid w:val="00B1291D"/>
    <w:rsid w:val="00B14A87"/>
    <w:rsid w:val="00B15E0E"/>
    <w:rsid w:val="00B15FB1"/>
    <w:rsid w:val="00B1717A"/>
    <w:rsid w:val="00B1741E"/>
    <w:rsid w:val="00B21151"/>
    <w:rsid w:val="00B21644"/>
    <w:rsid w:val="00B219CC"/>
    <w:rsid w:val="00B21B05"/>
    <w:rsid w:val="00B23705"/>
    <w:rsid w:val="00B249EE"/>
    <w:rsid w:val="00B25254"/>
    <w:rsid w:val="00B27349"/>
    <w:rsid w:val="00B274D1"/>
    <w:rsid w:val="00B27C6D"/>
    <w:rsid w:val="00B33580"/>
    <w:rsid w:val="00B33709"/>
    <w:rsid w:val="00B33BCA"/>
    <w:rsid w:val="00B33CD3"/>
    <w:rsid w:val="00B33D95"/>
    <w:rsid w:val="00B34115"/>
    <w:rsid w:val="00B3437E"/>
    <w:rsid w:val="00B4053D"/>
    <w:rsid w:val="00B40684"/>
    <w:rsid w:val="00B41642"/>
    <w:rsid w:val="00B4320D"/>
    <w:rsid w:val="00B435A0"/>
    <w:rsid w:val="00B43683"/>
    <w:rsid w:val="00B43A6F"/>
    <w:rsid w:val="00B45444"/>
    <w:rsid w:val="00B45966"/>
    <w:rsid w:val="00B51701"/>
    <w:rsid w:val="00B51E59"/>
    <w:rsid w:val="00B524E2"/>
    <w:rsid w:val="00B54D07"/>
    <w:rsid w:val="00B562D1"/>
    <w:rsid w:val="00B565DD"/>
    <w:rsid w:val="00B5745F"/>
    <w:rsid w:val="00B57483"/>
    <w:rsid w:val="00B57BD1"/>
    <w:rsid w:val="00B6135A"/>
    <w:rsid w:val="00B617DA"/>
    <w:rsid w:val="00B61A02"/>
    <w:rsid w:val="00B61CEC"/>
    <w:rsid w:val="00B62224"/>
    <w:rsid w:val="00B62E08"/>
    <w:rsid w:val="00B63A4A"/>
    <w:rsid w:val="00B64093"/>
    <w:rsid w:val="00B65503"/>
    <w:rsid w:val="00B66292"/>
    <w:rsid w:val="00B677E4"/>
    <w:rsid w:val="00B678FD"/>
    <w:rsid w:val="00B70FBD"/>
    <w:rsid w:val="00B7141C"/>
    <w:rsid w:val="00B71C4B"/>
    <w:rsid w:val="00B722EF"/>
    <w:rsid w:val="00B74275"/>
    <w:rsid w:val="00B74894"/>
    <w:rsid w:val="00B74B9E"/>
    <w:rsid w:val="00B75ABC"/>
    <w:rsid w:val="00B77937"/>
    <w:rsid w:val="00B80B93"/>
    <w:rsid w:val="00B80C2A"/>
    <w:rsid w:val="00B81313"/>
    <w:rsid w:val="00B813FE"/>
    <w:rsid w:val="00B81C74"/>
    <w:rsid w:val="00B83135"/>
    <w:rsid w:val="00B83341"/>
    <w:rsid w:val="00B837F2"/>
    <w:rsid w:val="00B83924"/>
    <w:rsid w:val="00B8540B"/>
    <w:rsid w:val="00B87820"/>
    <w:rsid w:val="00B91A99"/>
    <w:rsid w:val="00B91BD3"/>
    <w:rsid w:val="00B922ED"/>
    <w:rsid w:val="00B938D6"/>
    <w:rsid w:val="00B9486E"/>
    <w:rsid w:val="00B94DE8"/>
    <w:rsid w:val="00B9561D"/>
    <w:rsid w:val="00B95689"/>
    <w:rsid w:val="00BA06D8"/>
    <w:rsid w:val="00BA1BE8"/>
    <w:rsid w:val="00BA1C80"/>
    <w:rsid w:val="00BA4994"/>
    <w:rsid w:val="00BA54A2"/>
    <w:rsid w:val="00BA779B"/>
    <w:rsid w:val="00BB0643"/>
    <w:rsid w:val="00BB06C9"/>
    <w:rsid w:val="00BB0F20"/>
    <w:rsid w:val="00BB341F"/>
    <w:rsid w:val="00BB5580"/>
    <w:rsid w:val="00BB6A7E"/>
    <w:rsid w:val="00BB791B"/>
    <w:rsid w:val="00BC00B0"/>
    <w:rsid w:val="00BC2387"/>
    <w:rsid w:val="00BC3121"/>
    <w:rsid w:val="00BC390B"/>
    <w:rsid w:val="00BC3D10"/>
    <w:rsid w:val="00BC4AD3"/>
    <w:rsid w:val="00BC6F15"/>
    <w:rsid w:val="00BC7185"/>
    <w:rsid w:val="00BC7C0B"/>
    <w:rsid w:val="00BD05C8"/>
    <w:rsid w:val="00BD1C9D"/>
    <w:rsid w:val="00BD2A24"/>
    <w:rsid w:val="00BD6514"/>
    <w:rsid w:val="00BE0467"/>
    <w:rsid w:val="00BE1181"/>
    <w:rsid w:val="00BE2216"/>
    <w:rsid w:val="00BE41C2"/>
    <w:rsid w:val="00BE48FA"/>
    <w:rsid w:val="00BE4CCD"/>
    <w:rsid w:val="00BE573F"/>
    <w:rsid w:val="00BE5AB6"/>
    <w:rsid w:val="00BE63D2"/>
    <w:rsid w:val="00BE6880"/>
    <w:rsid w:val="00BE7123"/>
    <w:rsid w:val="00BE7941"/>
    <w:rsid w:val="00BF04C0"/>
    <w:rsid w:val="00BF0544"/>
    <w:rsid w:val="00BF27A7"/>
    <w:rsid w:val="00BF3B7D"/>
    <w:rsid w:val="00BF5B60"/>
    <w:rsid w:val="00BF7C23"/>
    <w:rsid w:val="00C01DFB"/>
    <w:rsid w:val="00C0355B"/>
    <w:rsid w:val="00C0429A"/>
    <w:rsid w:val="00C0470A"/>
    <w:rsid w:val="00C05A8E"/>
    <w:rsid w:val="00C0635D"/>
    <w:rsid w:val="00C0650F"/>
    <w:rsid w:val="00C0699F"/>
    <w:rsid w:val="00C1037D"/>
    <w:rsid w:val="00C10BA8"/>
    <w:rsid w:val="00C11538"/>
    <w:rsid w:val="00C12341"/>
    <w:rsid w:val="00C12E82"/>
    <w:rsid w:val="00C132B0"/>
    <w:rsid w:val="00C149EA"/>
    <w:rsid w:val="00C15122"/>
    <w:rsid w:val="00C1718C"/>
    <w:rsid w:val="00C172F6"/>
    <w:rsid w:val="00C176C5"/>
    <w:rsid w:val="00C20B18"/>
    <w:rsid w:val="00C210D9"/>
    <w:rsid w:val="00C22366"/>
    <w:rsid w:val="00C25ADA"/>
    <w:rsid w:val="00C26C19"/>
    <w:rsid w:val="00C27728"/>
    <w:rsid w:val="00C30545"/>
    <w:rsid w:val="00C307D7"/>
    <w:rsid w:val="00C3098C"/>
    <w:rsid w:val="00C30BA7"/>
    <w:rsid w:val="00C31B9E"/>
    <w:rsid w:val="00C32F99"/>
    <w:rsid w:val="00C33EE8"/>
    <w:rsid w:val="00C351D2"/>
    <w:rsid w:val="00C35672"/>
    <w:rsid w:val="00C359DA"/>
    <w:rsid w:val="00C37915"/>
    <w:rsid w:val="00C400E7"/>
    <w:rsid w:val="00C40CD4"/>
    <w:rsid w:val="00C411C0"/>
    <w:rsid w:val="00C41423"/>
    <w:rsid w:val="00C44A1B"/>
    <w:rsid w:val="00C45199"/>
    <w:rsid w:val="00C45EF8"/>
    <w:rsid w:val="00C46589"/>
    <w:rsid w:val="00C47CEA"/>
    <w:rsid w:val="00C504C7"/>
    <w:rsid w:val="00C52877"/>
    <w:rsid w:val="00C52ECC"/>
    <w:rsid w:val="00C543D3"/>
    <w:rsid w:val="00C5500D"/>
    <w:rsid w:val="00C555D9"/>
    <w:rsid w:val="00C5602E"/>
    <w:rsid w:val="00C60848"/>
    <w:rsid w:val="00C6281E"/>
    <w:rsid w:val="00C6316A"/>
    <w:rsid w:val="00C639E2"/>
    <w:rsid w:val="00C63D3B"/>
    <w:rsid w:val="00C64D0B"/>
    <w:rsid w:val="00C6660E"/>
    <w:rsid w:val="00C677F8"/>
    <w:rsid w:val="00C679D3"/>
    <w:rsid w:val="00C67BEB"/>
    <w:rsid w:val="00C70292"/>
    <w:rsid w:val="00C7128D"/>
    <w:rsid w:val="00C71D2C"/>
    <w:rsid w:val="00C726C7"/>
    <w:rsid w:val="00C766A1"/>
    <w:rsid w:val="00C7686F"/>
    <w:rsid w:val="00C76D8E"/>
    <w:rsid w:val="00C76D91"/>
    <w:rsid w:val="00C76E23"/>
    <w:rsid w:val="00C8029F"/>
    <w:rsid w:val="00C8053D"/>
    <w:rsid w:val="00C80893"/>
    <w:rsid w:val="00C826E1"/>
    <w:rsid w:val="00C82842"/>
    <w:rsid w:val="00C82EF0"/>
    <w:rsid w:val="00C8413E"/>
    <w:rsid w:val="00C84988"/>
    <w:rsid w:val="00C84A43"/>
    <w:rsid w:val="00C85C18"/>
    <w:rsid w:val="00C85D26"/>
    <w:rsid w:val="00C90770"/>
    <w:rsid w:val="00C90E83"/>
    <w:rsid w:val="00C91BC8"/>
    <w:rsid w:val="00C921E7"/>
    <w:rsid w:val="00C92606"/>
    <w:rsid w:val="00C93B4F"/>
    <w:rsid w:val="00C9439C"/>
    <w:rsid w:val="00C9628C"/>
    <w:rsid w:val="00C963AD"/>
    <w:rsid w:val="00C96B40"/>
    <w:rsid w:val="00CA0306"/>
    <w:rsid w:val="00CA1AE0"/>
    <w:rsid w:val="00CA2CBB"/>
    <w:rsid w:val="00CA4CB6"/>
    <w:rsid w:val="00CA4F07"/>
    <w:rsid w:val="00CA5FD7"/>
    <w:rsid w:val="00CA68EC"/>
    <w:rsid w:val="00CA760B"/>
    <w:rsid w:val="00CB11F9"/>
    <w:rsid w:val="00CB12A9"/>
    <w:rsid w:val="00CB12D4"/>
    <w:rsid w:val="00CB17C8"/>
    <w:rsid w:val="00CB1B4D"/>
    <w:rsid w:val="00CB2326"/>
    <w:rsid w:val="00CB45D7"/>
    <w:rsid w:val="00CB47F3"/>
    <w:rsid w:val="00CB4FC7"/>
    <w:rsid w:val="00CB520B"/>
    <w:rsid w:val="00CB5D5C"/>
    <w:rsid w:val="00CB5E55"/>
    <w:rsid w:val="00CB6436"/>
    <w:rsid w:val="00CC0292"/>
    <w:rsid w:val="00CC201B"/>
    <w:rsid w:val="00CC2FE5"/>
    <w:rsid w:val="00CC4104"/>
    <w:rsid w:val="00CC451A"/>
    <w:rsid w:val="00CC5040"/>
    <w:rsid w:val="00CC5FBA"/>
    <w:rsid w:val="00CC65F1"/>
    <w:rsid w:val="00CC73E1"/>
    <w:rsid w:val="00CD01C8"/>
    <w:rsid w:val="00CD12AB"/>
    <w:rsid w:val="00CD1DD7"/>
    <w:rsid w:val="00CD354B"/>
    <w:rsid w:val="00CD6430"/>
    <w:rsid w:val="00CE087F"/>
    <w:rsid w:val="00CE14F2"/>
    <w:rsid w:val="00CE2094"/>
    <w:rsid w:val="00CE218E"/>
    <w:rsid w:val="00CE27A3"/>
    <w:rsid w:val="00CE4373"/>
    <w:rsid w:val="00CE4674"/>
    <w:rsid w:val="00CE4902"/>
    <w:rsid w:val="00CE4F3E"/>
    <w:rsid w:val="00CE6328"/>
    <w:rsid w:val="00CE7B64"/>
    <w:rsid w:val="00CF0A00"/>
    <w:rsid w:val="00CF0E12"/>
    <w:rsid w:val="00CF0EB5"/>
    <w:rsid w:val="00CF11B0"/>
    <w:rsid w:val="00CF1274"/>
    <w:rsid w:val="00CF18F0"/>
    <w:rsid w:val="00CF20AF"/>
    <w:rsid w:val="00CF2961"/>
    <w:rsid w:val="00CF449B"/>
    <w:rsid w:val="00CF45EA"/>
    <w:rsid w:val="00CF4ADF"/>
    <w:rsid w:val="00CF6BDD"/>
    <w:rsid w:val="00CF7D31"/>
    <w:rsid w:val="00D00E07"/>
    <w:rsid w:val="00D02BC7"/>
    <w:rsid w:val="00D035C8"/>
    <w:rsid w:val="00D03D77"/>
    <w:rsid w:val="00D044AE"/>
    <w:rsid w:val="00D06161"/>
    <w:rsid w:val="00D07456"/>
    <w:rsid w:val="00D077E5"/>
    <w:rsid w:val="00D07E8B"/>
    <w:rsid w:val="00D1033F"/>
    <w:rsid w:val="00D122A9"/>
    <w:rsid w:val="00D12DE8"/>
    <w:rsid w:val="00D12E89"/>
    <w:rsid w:val="00D14841"/>
    <w:rsid w:val="00D1519F"/>
    <w:rsid w:val="00D154F1"/>
    <w:rsid w:val="00D159B3"/>
    <w:rsid w:val="00D15DE7"/>
    <w:rsid w:val="00D1614E"/>
    <w:rsid w:val="00D171CE"/>
    <w:rsid w:val="00D2095A"/>
    <w:rsid w:val="00D20A6A"/>
    <w:rsid w:val="00D21B60"/>
    <w:rsid w:val="00D22208"/>
    <w:rsid w:val="00D24BAA"/>
    <w:rsid w:val="00D25BCF"/>
    <w:rsid w:val="00D26F8C"/>
    <w:rsid w:val="00D272A2"/>
    <w:rsid w:val="00D2733A"/>
    <w:rsid w:val="00D275D5"/>
    <w:rsid w:val="00D30E41"/>
    <w:rsid w:val="00D32356"/>
    <w:rsid w:val="00D323DF"/>
    <w:rsid w:val="00D32486"/>
    <w:rsid w:val="00D33E0A"/>
    <w:rsid w:val="00D35379"/>
    <w:rsid w:val="00D35BC0"/>
    <w:rsid w:val="00D3717F"/>
    <w:rsid w:val="00D41120"/>
    <w:rsid w:val="00D42958"/>
    <w:rsid w:val="00D444A4"/>
    <w:rsid w:val="00D446DA"/>
    <w:rsid w:val="00D4503D"/>
    <w:rsid w:val="00D5595C"/>
    <w:rsid w:val="00D5702E"/>
    <w:rsid w:val="00D57FD2"/>
    <w:rsid w:val="00D6331F"/>
    <w:rsid w:val="00D65A92"/>
    <w:rsid w:val="00D65C65"/>
    <w:rsid w:val="00D65DAB"/>
    <w:rsid w:val="00D66DE8"/>
    <w:rsid w:val="00D672FF"/>
    <w:rsid w:val="00D67CF0"/>
    <w:rsid w:val="00D703B5"/>
    <w:rsid w:val="00D707BA"/>
    <w:rsid w:val="00D70C16"/>
    <w:rsid w:val="00D71126"/>
    <w:rsid w:val="00D7176C"/>
    <w:rsid w:val="00D7263E"/>
    <w:rsid w:val="00D72B85"/>
    <w:rsid w:val="00D7405E"/>
    <w:rsid w:val="00D75200"/>
    <w:rsid w:val="00D758CC"/>
    <w:rsid w:val="00D760D4"/>
    <w:rsid w:val="00D77465"/>
    <w:rsid w:val="00D7791C"/>
    <w:rsid w:val="00D80A9E"/>
    <w:rsid w:val="00D8141F"/>
    <w:rsid w:val="00D81FF9"/>
    <w:rsid w:val="00D824D7"/>
    <w:rsid w:val="00D85183"/>
    <w:rsid w:val="00D8549F"/>
    <w:rsid w:val="00D85685"/>
    <w:rsid w:val="00D86E81"/>
    <w:rsid w:val="00D9091A"/>
    <w:rsid w:val="00D91AA1"/>
    <w:rsid w:val="00D91CCD"/>
    <w:rsid w:val="00D92EBB"/>
    <w:rsid w:val="00D93249"/>
    <w:rsid w:val="00D95DAE"/>
    <w:rsid w:val="00D96B06"/>
    <w:rsid w:val="00D96F91"/>
    <w:rsid w:val="00DA0613"/>
    <w:rsid w:val="00DA073A"/>
    <w:rsid w:val="00DA08EA"/>
    <w:rsid w:val="00DA0B70"/>
    <w:rsid w:val="00DA0B93"/>
    <w:rsid w:val="00DA1178"/>
    <w:rsid w:val="00DA24AF"/>
    <w:rsid w:val="00DA270C"/>
    <w:rsid w:val="00DA2B34"/>
    <w:rsid w:val="00DA2E7A"/>
    <w:rsid w:val="00DA374A"/>
    <w:rsid w:val="00DA3A94"/>
    <w:rsid w:val="00DA6059"/>
    <w:rsid w:val="00DB0E50"/>
    <w:rsid w:val="00DB10DF"/>
    <w:rsid w:val="00DB1951"/>
    <w:rsid w:val="00DB2C30"/>
    <w:rsid w:val="00DB6A1F"/>
    <w:rsid w:val="00DB7AFF"/>
    <w:rsid w:val="00DC0904"/>
    <w:rsid w:val="00DC1882"/>
    <w:rsid w:val="00DC1D25"/>
    <w:rsid w:val="00DC2484"/>
    <w:rsid w:val="00DC3207"/>
    <w:rsid w:val="00DC3A12"/>
    <w:rsid w:val="00DC573F"/>
    <w:rsid w:val="00DC6213"/>
    <w:rsid w:val="00DC63D4"/>
    <w:rsid w:val="00DC68F0"/>
    <w:rsid w:val="00DC6A67"/>
    <w:rsid w:val="00DD3D86"/>
    <w:rsid w:val="00DD515D"/>
    <w:rsid w:val="00DD65B5"/>
    <w:rsid w:val="00DD6D55"/>
    <w:rsid w:val="00DD7B2C"/>
    <w:rsid w:val="00DE03A3"/>
    <w:rsid w:val="00DE14E4"/>
    <w:rsid w:val="00DE2F3D"/>
    <w:rsid w:val="00DE2F77"/>
    <w:rsid w:val="00DE30A5"/>
    <w:rsid w:val="00DE4868"/>
    <w:rsid w:val="00DE4AEE"/>
    <w:rsid w:val="00DE6A62"/>
    <w:rsid w:val="00DE6BC3"/>
    <w:rsid w:val="00DF0150"/>
    <w:rsid w:val="00DF0889"/>
    <w:rsid w:val="00DF4572"/>
    <w:rsid w:val="00DF4B63"/>
    <w:rsid w:val="00DF5259"/>
    <w:rsid w:val="00DF57CB"/>
    <w:rsid w:val="00E00598"/>
    <w:rsid w:val="00E00AFF"/>
    <w:rsid w:val="00E01C6E"/>
    <w:rsid w:val="00E059C0"/>
    <w:rsid w:val="00E06908"/>
    <w:rsid w:val="00E06C12"/>
    <w:rsid w:val="00E100FB"/>
    <w:rsid w:val="00E106E6"/>
    <w:rsid w:val="00E10EF8"/>
    <w:rsid w:val="00E12057"/>
    <w:rsid w:val="00E15339"/>
    <w:rsid w:val="00E16436"/>
    <w:rsid w:val="00E16462"/>
    <w:rsid w:val="00E17E79"/>
    <w:rsid w:val="00E20495"/>
    <w:rsid w:val="00E20DCA"/>
    <w:rsid w:val="00E228BC"/>
    <w:rsid w:val="00E23735"/>
    <w:rsid w:val="00E24512"/>
    <w:rsid w:val="00E26922"/>
    <w:rsid w:val="00E26E28"/>
    <w:rsid w:val="00E31BD1"/>
    <w:rsid w:val="00E33164"/>
    <w:rsid w:val="00E33FE8"/>
    <w:rsid w:val="00E364B1"/>
    <w:rsid w:val="00E37AAB"/>
    <w:rsid w:val="00E40A40"/>
    <w:rsid w:val="00E4154D"/>
    <w:rsid w:val="00E4295A"/>
    <w:rsid w:val="00E43202"/>
    <w:rsid w:val="00E449CE"/>
    <w:rsid w:val="00E44C7C"/>
    <w:rsid w:val="00E45A3D"/>
    <w:rsid w:val="00E45AFF"/>
    <w:rsid w:val="00E466E9"/>
    <w:rsid w:val="00E4744F"/>
    <w:rsid w:val="00E51DA3"/>
    <w:rsid w:val="00E52A69"/>
    <w:rsid w:val="00E52BC7"/>
    <w:rsid w:val="00E5312F"/>
    <w:rsid w:val="00E6005F"/>
    <w:rsid w:val="00E60185"/>
    <w:rsid w:val="00E60840"/>
    <w:rsid w:val="00E6244A"/>
    <w:rsid w:val="00E62E98"/>
    <w:rsid w:val="00E6375E"/>
    <w:rsid w:val="00E6415F"/>
    <w:rsid w:val="00E6443C"/>
    <w:rsid w:val="00E64C9E"/>
    <w:rsid w:val="00E65A94"/>
    <w:rsid w:val="00E665B0"/>
    <w:rsid w:val="00E66A37"/>
    <w:rsid w:val="00E700C3"/>
    <w:rsid w:val="00E7171E"/>
    <w:rsid w:val="00E72DBB"/>
    <w:rsid w:val="00E744CB"/>
    <w:rsid w:val="00E753D4"/>
    <w:rsid w:val="00E75998"/>
    <w:rsid w:val="00E7658D"/>
    <w:rsid w:val="00E800D0"/>
    <w:rsid w:val="00E80D67"/>
    <w:rsid w:val="00E8116F"/>
    <w:rsid w:val="00E81ACF"/>
    <w:rsid w:val="00E82946"/>
    <w:rsid w:val="00E82ECE"/>
    <w:rsid w:val="00E840CB"/>
    <w:rsid w:val="00E84116"/>
    <w:rsid w:val="00E849E2"/>
    <w:rsid w:val="00E854EC"/>
    <w:rsid w:val="00E85CEF"/>
    <w:rsid w:val="00E86A85"/>
    <w:rsid w:val="00E877BF"/>
    <w:rsid w:val="00E90906"/>
    <w:rsid w:val="00E9115B"/>
    <w:rsid w:val="00E9282A"/>
    <w:rsid w:val="00E93844"/>
    <w:rsid w:val="00E938BF"/>
    <w:rsid w:val="00E94896"/>
    <w:rsid w:val="00E94F5E"/>
    <w:rsid w:val="00E95AA7"/>
    <w:rsid w:val="00E96280"/>
    <w:rsid w:val="00EA100D"/>
    <w:rsid w:val="00EA1C46"/>
    <w:rsid w:val="00EA4C24"/>
    <w:rsid w:val="00EA67B1"/>
    <w:rsid w:val="00EA7F3A"/>
    <w:rsid w:val="00EB21F1"/>
    <w:rsid w:val="00EB3BF8"/>
    <w:rsid w:val="00EB40AF"/>
    <w:rsid w:val="00EB4405"/>
    <w:rsid w:val="00EB453F"/>
    <w:rsid w:val="00EB4B6B"/>
    <w:rsid w:val="00EB4F85"/>
    <w:rsid w:val="00EB5FFD"/>
    <w:rsid w:val="00EB6137"/>
    <w:rsid w:val="00EB7FDF"/>
    <w:rsid w:val="00EC126D"/>
    <w:rsid w:val="00EC25A0"/>
    <w:rsid w:val="00EC3878"/>
    <w:rsid w:val="00EC3D11"/>
    <w:rsid w:val="00EC42C5"/>
    <w:rsid w:val="00EC5590"/>
    <w:rsid w:val="00EC6110"/>
    <w:rsid w:val="00ED0C30"/>
    <w:rsid w:val="00ED114F"/>
    <w:rsid w:val="00ED2417"/>
    <w:rsid w:val="00ED2D56"/>
    <w:rsid w:val="00ED32F1"/>
    <w:rsid w:val="00ED33FB"/>
    <w:rsid w:val="00ED3498"/>
    <w:rsid w:val="00ED49E4"/>
    <w:rsid w:val="00ED4AB7"/>
    <w:rsid w:val="00ED514F"/>
    <w:rsid w:val="00ED5D8C"/>
    <w:rsid w:val="00EE0000"/>
    <w:rsid w:val="00EE0C86"/>
    <w:rsid w:val="00EE1E3E"/>
    <w:rsid w:val="00EE2507"/>
    <w:rsid w:val="00EE277B"/>
    <w:rsid w:val="00EE31A4"/>
    <w:rsid w:val="00EE3CE7"/>
    <w:rsid w:val="00EE4856"/>
    <w:rsid w:val="00EE4BD1"/>
    <w:rsid w:val="00EE4E5C"/>
    <w:rsid w:val="00EE56BE"/>
    <w:rsid w:val="00EE5CCB"/>
    <w:rsid w:val="00EE6772"/>
    <w:rsid w:val="00EE6B25"/>
    <w:rsid w:val="00EE70E4"/>
    <w:rsid w:val="00EE79C4"/>
    <w:rsid w:val="00EE7F83"/>
    <w:rsid w:val="00EF00BA"/>
    <w:rsid w:val="00EF033D"/>
    <w:rsid w:val="00EF2DFD"/>
    <w:rsid w:val="00EF30B2"/>
    <w:rsid w:val="00EF3109"/>
    <w:rsid w:val="00EF3C47"/>
    <w:rsid w:val="00EF55D9"/>
    <w:rsid w:val="00EF6634"/>
    <w:rsid w:val="00EF70FF"/>
    <w:rsid w:val="00EF7E46"/>
    <w:rsid w:val="00F029BA"/>
    <w:rsid w:val="00F0314C"/>
    <w:rsid w:val="00F0521B"/>
    <w:rsid w:val="00F05C6E"/>
    <w:rsid w:val="00F07497"/>
    <w:rsid w:val="00F10C78"/>
    <w:rsid w:val="00F11867"/>
    <w:rsid w:val="00F1213D"/>
    <w:rsid w:val="00F13705"/>
    <w:rsid w:val="00F145A3"/>
    <w:rsid w:val="00F20158"/>
    <w:rsid w:val="00F21375"/>
    <w:rsid w:val="00F22523"/>
    <w:rsid w:val="00F241FD"/>
    <w:rsid w:val="00F2490E"/>
    <w:rsid w:val="00F25018"/>
    <w:rsid w:val="00F264AA"/>
    <w:rsid w:val="00F269A0"/>
    <w:rsid w:val="00F271AB"/>
    <w:rsid w:val="00F32507"/>
    <w:rsid w:val="00F33A46"/>
    <w:rsid w:val="00F3430E"/>
    <w:rsid w:val="00F34899"/>
    <w:rsid w:val="00F34F4E"/>
    <w:rsid w:val="00F3595A"/>
    <w:rsid w:val="00F35F8F"/>
    <w:rsid w:val="00F362B6"/>
    <w:rsid w:val="00F36B4B"/>
    <w:rsid w:val="00F37E71"/>
    <w:rsid w:val="00F40089"/>
    <w:rsid w:val="00F4110F"/>
    <w:rsid w:val="00F41F62"/>
    <w:rsid w:val="00F44109"/>
    <w:rsid w:val="00F44249"/>
    <w:rsid w:val="00F44C05"/>
    <w:rsid w:val="00F452A2"/>
    <w:rsid w:val="00F46A3B"/>
    <w:rsid w:val="00F47928"/>
    <w:rsid w:val="00F504B5"/>
    <w:rsid w:val="00F51297"/>
    <w:rsid w:val="00F518D3"/>
    <w:rsid w:val="00F5359C"/>
    <w:rsid w:val="00F5425C"/>
    <w:rsid w:val="00F54CE0"/>
    <w:rsid w:val="00F550F8"/>
    <w:rsid w:val="00F5682B"/>
    <w:rsid w:val="00F57F7B"/>
    <w:rsid w:val="00F60526"/>
    <w:rsid w:val="00F629CC"/>
    <w:rsid w:val="00F62C8B"/>
    <w:rsid w:val="00F62E0C"/>
    <w:rsid w:val="00F65E79"/>
    <w:rsid w:val="00F663CE"/>
    <w:rsid w:val="00F66D97"/>
    <w:rsid w:val="00F6743B"/>
    <w:rsid w:val="00F70992"/>
    <w:rsid w:val="00F70A59"/>
    <w:rsid w:val="00F73823"/>
    <w:rsid w:val="00F738C4"/>
    <w:rsid w:val="00F74CDF"/>
    <w:rsid w:val="00F7547E"/>
    <w:rsid w:val="00F75928"/>
    <w:rsid w:val="00F75F6F"/>
    <w:rsid w:val="00F7613C"/>
    <w:rsid w:val="00F77052"/>
    <w:rsid w:val="00F77E9A"/>
    <w:rsid w:val="00F81455"/>
    <w:rsid w:val="00F8204E"/>
    <w:rsid w:val="00F82249"/>
    <w:rsid w:val="00F822AB"/>
    <w:rsid w:val="00F8405E"/>
    <w:rsid w:val="00F848B9"/>
    <w:rsid w:val="00F85594"/>
    <w:rsid w:val="00F873F6"/>
    <w:rsid w:val="00F9005F"/>
    <w:rsid w:val="00F905AE"/>
    <w:rsid w:val="00F90B72"/>
    <w:rsid w:val="00F91B25"/>
    <w:rsid w:val="00F9293E"/>
    <w:rsid w:val="00F92BA7"/>
    <w:rsid w:val="00F947F7"/>
    <w:rsid w:val="00F96FC7"/>
    <w:rsid w:val="00FA0C99"/>
    <w:rsid w:val="00FA1349"/>
    <w:rsid w:val="00FA16E1"/>
    <w:rsid w:val="00FA24FE"/>
    <w:rsid w:val="00FA2C57"/>
    <w:rsid w:val="00FA5474"/>
    <w:rsid w:val="00FA70C8"/>
    <w:rsid w:val="00FA7C47"/>
    <w:rsid w:val="00FA7F36"/>
    <w:rsid w:val="00FB0B5C"/>
    <w:rsid w:val="00FB1540"/>
    <w:rsid w:val="00FB1982"/>
    <w:rsid w:val="00FB1EDE"/>
    <w:rsid w:val="00FB2F2F"/>
    <w:rsid w:val="00FB382E"/>
    <w:rsid w:val="00FB4929"/>
    <w:rsid w:val="00FB5019"/>
    <w:rsid w:val="00FB612D"/>
    <w:rsid w:val="00FB68AC"/>
    <w:rsid w:val="00FB6FEC"/>
    <w:rsid w:val="00FB72F5"/>
    <w:rsid w:val="00FB743F"/>
    <w:rsid w:val="00FB76AD"/>
    <w:rsid w:val="00FC0478"/>
    <w:rsid w:val="00FC08DA"/>
    <w:rsid w:val="00FC0A1F"/>
    <w:rsid w:val="00FC2899"/>
    <w:rsid w:val="00FC2A40"/>
    <w:rsid w:val="00FC3595"/>
    <w:rsid w:val="00FC3DF1"/>
    <w:rsid w:val="00FC4472"/>
    <w:rsid w:val="00FC6290"/>
    <w:rsid w:val="00FC6514"/>
    <w:rsid w:val="00FD05D5"/>
    <w:rsid w:val="00FD1EEF"/>
    <w:rsid w:val="00FD23BD"/>
    <w:rsid w:val="00FD264C"/>
    <w:rsid w:val="00FD40C0"/>
    <w:rsid w:val="00FD4B9C"/>
    <w:rsid w:val="00FD4CB4"/>
    <w:rsid w:val="00FD50CD"/>
    <w:rsid w:val="00FD765A"/>
    <w:rsid w:val="00FE13B9"/>
    <w:rsid w:val="00FE4389"/>
    <w:rsid w:val="00FE47ED"/>
    <w:rsid w:val="00FE53B8"/>
    <w:rsid w:val="00FE590C"/>
    <w:rsid w:val="00FE6037"/>
    <w:rsid w:val="00FE6C1A"/>
    <w:rsid w:val="00FE7ECF"/>
    <w:rsid w:val="00FF0548"/>
    <w:rsid w:val="00FF1B14"/>
    <w:rsid w:val="00FF2700"/>
    <w:rsid w:val="00FF2EC6"/>
    <w:rsid w:val="00FF3945"/>
    <w:rsid w:val="00FF3F7F"/>
    <w:rsid w:val="349098EA"/>
    <w:rsid w:val="55985DE6"/>
    <w:rsid w:val="6490B0F5"/>
    <w:rsid w:val="776BFD09"/>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0B0F5"/>
  <w15:chartTrackingRefBased/>
  <w15:docId w15:val="{E9452484-600B-4A75-9C39-9831C9C01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61211"/>
    <w:pPr>
      <w:keepNext/>
      <w:keepLines/>
      <w:numPr>
        <w:numId w:val="12"/>
      </w:numPr>
      <w:spacing w:before="360" w:after="120"/>
      <w:ind w:left="284" w:hanging="284"/>
      <w:outlineLvl w:val="0"/>
    </w:pPr>
    <w:rPr>
      <w:rFonts w:asciiTheme="majorHAnsi" w:eastAsiaTheme="majorEastAsia" w:hAnsiTheme="majorHAnsi" w:cstheme="majorBidi"/>
      <w:b/>
      <w:color w:val="000000" w:themeColor="text1"/>
      <w:sz w:val="28"/>
      <w:szCs w:val="32"/>
      <w:lang w:val="en-US"/>
    </w:rPr>
  </w:style>
  <w:style w:type="paragraph" w:styleId="Heading2">
    <w:name w:val="heading 2"/>
    <w:basedOn w:val="Normal"/>
    <w:next w:val="Normal"/>
    <w:link w:val="Heading2Char"/>
    <w:autoRedefine/>
    <w:uiPriority w:val="9"/>
    <w:unhideWhenUsed/>
    <w:qFormat/>
    <w:rsid w:val="009A55C4"/>
    <w:pPr>
      <w:keepNext/>
      <w:keepLines/>
      <w:numPr>
        <w:ilvl w:val="1"/>
        <w:numId w:val="12"/>
      </w:numPr>
      <w:spacing w:before="160" w:after="120"/>
      <w:ind w:left="426"/>
      <w:outlineLvl w:val="1"/>
    </w:pPr>
    <w:rPr>
      <w:rFonts w:asciiTheme="majorHAnsi" w:eastAsiaTheme="majorEastAsia" w:hAnsiTheme="majorHAnsi" w:cstheme="majorBidi"/>
      <w:b/>
      <w:color w:val="000000" w:themeColor="text1"/>
      <w:sz w:val="24"/>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sid w:val="000F3303"/>
    <w:rPr>
      <w:color w:val="605E5C"/>
      <w:shd w:val="clear" w:color="auto" w:fill="E1DFDD"/>
    </w:rPr>
  </w:style>
  <w:style w:type="paragraph" w:styleId="BalloonText">
    <w:name w:val="Balloon Text"/>
    <w:basedOn w:val="Normal"/>
    <w:link w:val="BalloonTextChar"/>
    <w:uiPriority w:val="99"/>
    <w:semiHidden/>
    <w:unhideWhenUsed/>
    <w:rsid w:val="006C5F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C5F54"/>
    <w:rPr>
      <w:rFonts w:ascii="Segoe UI" w:hAnsi="Segoe UI" w:cs="Segoe UI"/>
      <w:sz w:val="18"/>
      <w:szCs w:val="18"/>
    </w:rPr>
  </w:style>
  <w:style w:type="paragraph" w:styleId="ListParagraph">
    <w:name w:val="List Paragraph"/>
    <w:basedOn w:val="Normal"/>
    <w:uiPriority w:val="34"/>
    <w:qFormat/>
    <w:rsid w:val="00A9769F"/>
    <w:pPr>
      <w:ind w:left="720"/>
      <w:contextualSpacing/>
    </w:pPr>
  </w:style>
  <w:style w:type="character" w:customStyle="1" w:styleId="Heading1Char">
    <w:name w:val="Heading 1 Char"/>
    <w:basedOn w:val="DefaultParagraphFont"/>
    <w:link w:val="Heading1"/>
    <w:uiPriority w:val="9"/>
    <w:rsid w:val="00A61211"/>
    <w:rPr>
      <w:rFonts w:asciiTheme="majorHAnsi" w:eastAsiaTheme="majorEastAsia" w:hAnsiTheme="majorHAnsi" w:cstheme="majorBidi"/>
      <w:b/>
      <w:color w:val="000000" w:themeColor="text1"/>
      <w:sz w:val="28"/>
      <w:szCs w:val="32"/>
      <w:lang w:val="en-US"/>
    </w:rPr>
  </w:style>
  <w:style w:type="paragraph" w:styleId="TOCHeading">
    <w:name w:val="TOC Heading"/>
    <w:basedOn w:val="Heading1"/>
    <w:next w:val="Normal"/>
    <w:uiPriority w:val="39"/>
    <w:unhideWhenUsed/>
    <w:qFormat/>
    <w:rsid w:val="003707F4"/>
    <w:pPr>
      <w:outlineLvl w:val="9"/>
    </w:pPr>
  </w:style>
  <w:style w:type="paragraph" w:styleId="TOC1">
    <w:name w:val="toc 1"/>
    <w:basedOn w:val="Normal"/>
    <w:next w:val="Normal"/>
    <w:autoRedefine/>
    <w:uiPriority w:val="39"/>
    <w:unhideWhenUsed/>
    <w:rsid w:val="00211EAC"/>
    <w:pPr>
      <w:spacing w:before="120" w:after="120"/>
    </w:pPr>
    <w:rPr>
      <w:rFonts w:cstheme="minorHAnsi"/>
      <w:bCs/>
      <w:caps/>
      <w:szCs w:val="20"/>
    </w:rPr>
  </w:style>
  <w:style w:type="paragraph" w:styleId="TOC2">
    <w:name w:val="toc 2"/>
    <w:basedOn w:val="Normal"/>
    <w:next w:val="Normal"/>
    <w:autoRedefine/>
    <w:uiPriority w:val="39"/>
    <w:unhideWhenUsed/>
    <w:rsid w:val="00211EAC"/>
    <w:pPr>
      <w:spacing w:after="0"/>
      <w:ind w:left="220"/>
    </w:pPr>
    <w:rPr>
      <w:rFonts w:cstheme="minorHAnsi"/>
      <w:smallCaps/>
      <w:szCs w:val="20"/>
    </w:rPr>
  </w:style>
  <w:style w:type="paragraph" w:styleId="TOC3">
    <w:name w:val="toc 3"/>
    <w:basedOn w:val="Normal"/>
    <w:next w:val="Normal"/>
    <w:autoRedefine/>
    <w:uiPriority w:val="39"/>
    <w:unhideWhenUsed/>
    <w:rsid w:val="005266E0"/>
    <w:pPr>
      <w:spacing w:after="0"/>
      <w:ind w:left="440"/>
    </w:pPr>
    <w:rPr>
      <w:rFonts w:cstheme="minorHAnsi"/>
      <w:i/>
      <w:iCs/>
      <w:sz w:val="20"/>
      <w:szCs w:val="20"/>
    </w:rPr>
  </w:style>
  <w:style w:type="paragraph" w:styleId="TOC4">
    <w:name w:val="toc 4"/>
    <w:basedOn w:val="Normal"/>
    <w:next w:val="Normal"/>
    <w:autoRedefine/>
    <w:uiPriority w:val="39"/>
    <w:unhideWhenUsed/>
    <w:rsid w:val="005266E0"/>
    <w:pPr>
      <w:spacing w:after="0"/>
      <w:ind w:left="660"/>
    </w:pPr>
    <w:rPr>
      <w:rFonts w:cstheme="minorHAnsi"/>
      <w:sz w:val="18"/>
      <w:szCs w:val="18"/>
    </w:rPr>
  </w:style>
  <w:style w:type="paragraph" w:styleId="TOC5">
    <w:name w:val="toc 5"/>
    <w:basedOn w:val="Normal"/>
    <w:next w:val="Normal"/>
    <w:autoRedefine/>
    <w:uiPriority w:val="39"/>
    <w:unhideWhenUsed/>
    <w:rsid w:val="005266E0"/>
    <w:pPr>
      <w:spacing w:after="0"/>
      <w:ind w:left="880"/>
    </w:pPr>
    <w:rPr>
      <w:rFonts w:cstheme="minorHAnsi"/>
      <w:sz w:val="18"/>
      <w:szCs w:val="18"/>
    </w:rPr>
  </w:style>
  <w:style w:type="paragraph" w:styleId="TOC6">
    <w:name w:val="toc 6"/>
    <w:basedOn w:val="Normal"/>
    <w:next w:val="Normal"/>
    <w:autoRedefine/>
    <w:uiPriority w:val="39"/>
    <w:unhideWhenUsed/>
    <w:rsid w:val="005266E0"/>
    <w:pPr>
      <w:spacing w:after="0"/>
      <w:ind w:left="1100"/>
    </w:pPr>
    <w:rPr>
      <w:rFonts w:cstheme="minorHAnsi"/>
      <w:sz w:val="18"/>
      <w:szCs w:val="18"/>
    </w:rPr>
  </w:style>
  <w:style w:type="paragraph" w:styleId="TOC7">
    <w:name w:val="toc 7"/>
    <w:basedOn w:val="Normal"/>
    <w:next w:val="Normal"/>
    <w:autoRedefine/>
    <w:uiPriority w:val="39"/>
    <w:unhideWhenUsed/>
    <w:rsid w:val="005266E0"/>
    <w:pPr>
      <w:spacing w:after="0"/>
      <w:ind w:left="1320"/>
    </w:pPr>
    <w:rPr>
      <w:rFonts w:cstheme="minorHAnsi"/>
      <w:sz w:val="18"/>
      <w:szCs w:val="18"/>
    </w:rPr>
  </w:style>
  <w:style w:type="paragraph" w:styleId="TOC8">
    <w:name w:val="toc 8"/>
    <w:basedOn w:val="Normal"/>
    <w:next w:val="Normal"/>
    <w:autoRedefine/>
    <w:uiPriority w:val="39"/>
    <w:unhideWhenUsed/>
    <w:rsid w:val="005266E0"/>
    <w:pPr>
      <w:spacing w:after="0"/>
      <w:ind w:left="1540"/>
    </w:pPr>
    <w:rPr>
      <w:rFonts w:cstheme="minorHAnsi"/>
      <w:sz w:val="18"/>
      <w:szCs w:val="18"/>
    </w:rPr>
  </w:style>
  <w:style w:type="paragraph" w:styleId="TOC9">
    <w:name w:val="toc 9"/>
    <w:basedOn w:val="Normal"/>
    <w:next w:val="Normal"/>
    <w:autoRedefine/>
    <w:uiPriority w:val="39"/>
    <w:unhideWhenUsed/>
    <w:rsid w:val="005266E0"/>
    <w:pPr>
      <w:spacing w:after="0"/>
      <w:ind w:left="1760"/>
    </w:pPr>
    <w:rPr>
      <w:rFonts w:cstheme="minorHAnsi"/>
      <w:sz w:val="18"/>
      <w:szCs w:val="18"/>
    </w:rPr>
  </w:style>
  <w:style w:type="character" w:customStyle="1" w:styleId="Heading2Char">
    <w:name w:val="Heading 2 Char"/>
    <w:basedOn w:val="DefaultParagraphFont"/>
    <w:link w:val="Heading2"/>
    <w:uiPriority w:val="9"/>
    <w:rsid w:val="009A55C4"/>
    <w:rPr>
      <w:rFonts w:asciiTheme="majorHAnsi" w:eastAsiaTheme="majorEastAsia" w:hAnsiTheme="majorHAnsi" w:cstheme="majorBidi"/>
      <w:b/>
      <w:color w:val="000000" w:themeColor="text1"/>
      <w:sz w:val="24"/>
      <w:szCs w:val="26"/>
      <w:lang w:val="en-US"/>
    </w:rPr>
  </w:style>
  <w:style w:type="character" w:styleId="FollowedHyperlink">
    <w:name w:val="FollowedHyperlink"/>
    <w:basedOn w:val="DefaultParagraphFont"/>
    <w:uiPriority w:val="99"/>
    <w:semiHidden/>
    <w:unhideWhenUsed/>
    <w:rsid w:val="00094DB0"/>
    <w:rPr>
      <w:color w:val="954F72" w:themeColor="followedHyperlink"/>
      <w:u w:val="single"/>
    </w:rPr>
  </w:style>
  <w:style w:type="paragraph" w:styleId="Caption">
    <w:name w:val="caption"/>
    <w:basedOn w:val="Normal"/>
    <w:next w:val="Normal"/>
    <w:uiPriority w:val="35"/>
    <w:unhideWhenUsed/>
    <w:qFormat/>
    <w:rsid w:val="0086035A"/>
    <w:pPr>
      <w:spacing w:after="200" w:line="240" w:lineRule="auto"/>
    </w:pPr>
    <w:rPr>
      <w:i/>
      <w:iCs/>
      <w:color w:val="44546A" w:themeColor="text2"/>
      <w:sz w:val="18"/>
      <w:szCs w:val="18"/>
    </w:rPr>
  </w:style>
  <w:style w:type="paragraph" w:styleId="NormalWeb">
    <w:name w:val="Normal (Web)"/>
    <w:basedOn w:val="Normal"/>
    <w:uiPriority w:val="99"/>
    <w:semiHidden/>
    <w:unhideWhenUsed/>
    <w:rsid w:val="006D457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4A5B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4850636">
      <w:bodyDiv w:val="1"/>
      <w:marLeft w:val="0"/>
      <w:marRight w:val="0"/>
      <w:marTop w:val="0"/>
      <w:marBottom w:val="0"/>
      <w:divBdr>
        <w:top w:val="none" w:sz="0" w:space="0" w:color="auto"/>
        <w:left w:val="none" w:sz="0" w:space="0" w:color="auto"/>
        <w:bottom w:val="none" w:sz="0" w:space="0" w:color="auto"/>
        <w:right w:val="none" w:sz="0" w:space="0" w:color="auto"/>
      </w:divBdr>
    </w:div>
    <w:div w:id="338969361">
      <w:bodyDiv w:val="1"/>
      <w:marLeft w:val="0"/>
      <w:marRight w:val="0"/>
      <w:marTop w:val="0"/>
      <w:marBottom w:val="0"/>
      <w:divBdr>
        <w:top w:val="none" w:sz="0" w:space="0" w:color="auto"/>
        <w:left w:val="none" w:sz="0" w:space="0" w:color="auto"/>
        <w:bottom w:val="none" w:sz="0" w:space="0" w:color="auto"/>
        <w:right w:val="none" w:sz="0" w:space="0" w:color="auto"/>
      </w:divBdr>
    </w:div>
    <w:div w:id="523517302">
      <w:bodyDiv w:val="1"/>
      <w:marLeft w:val="0"/>
      <w:marRight w:val="0"/>
      <w:marTop w:val="0"/>
      <w:marBottom w:val="0"/>
      <w:divBdr>
        <w:top w:val="none" w:sz="0" w:space="0" w:color="auto"/>
        <w:left w:val="none" w:sz="0" w:space="0" w:color="auto"/>
        <w:bottom w:val="none" w:sz="0" w:space="0" w:color="auto"/>
        <w:right w:val="none" w:sz="0" w:space="0" w:color="auto"/>
      </w:divBdr>
    </w:div>
    <w:div w:id="852644165">
      <w:bodyDiv w:val="1"/>
      <w:marLeft w:val="0"/>
      <w:marRight w:val="0"/>
      <w:marTop w:val="0"/>
      <w:marBottom w:val="0"/>
      <w:divBdr>
        <w:top w:val="none" w:sz="0" w:space="0" w:color="auto"/>
        <w:left w:val="none" w:sz="0" w:space="0" w:color="auto"/>
        <w:bottom w:val="none" w:sz="0" w:space="0" w:color="auto"/>
        <w:right w:val="none" w:sz="0" w:space="0" w:color="auto"/>
      </w:divBdr>
    </w:div>
    <w:div w:id="1085489954">
      <w:bodyDiv w:val="1"/>
      <w:marLeft w:val="0"/>
      <w:marRight w:val="0"/>
      <w:marTop w:val="0"/>
      <w:marBottom w:val="0"/>
      <w:divBdr>
        <w:top w:val="none" w:sz="0" w:space="0" w:color="auto"/>
        <w:left w:val="none" w:sz="0" w:space="0" w:color="auto"/>
        <w:bottom w:val="none" w:sz="0" w:space="0" w:color="auto"/>
        <w:right w:val="none" w:sz="0" w:space="0" w:color="auto"/>
      </w:divBdr>
      <w:divsChild>
        <w:div w:id="108932447">
          <w:marLeft w:val="0"/>
          <w:marRight w:val="0"/>
          <w:marTop w:val="0"/>
          <w:marBottom w:val="0"/>
          <w:divBdr>
            <w:top w:val="none" w:sz="0" w:space="0" w:color="auto"/>
            <w:left w:val="none" w:sz="0" w:space="0" w:color="auto"/>
            <w:bottom w:val="none" w:sz="0" w:space="0" w:color="auto"/>
            <w:right w:val="none" w:sz="0" w:space="0" w:color="auto"/>
          </w:divBdr>
        </w:div>
        <w:div w:id="437062244">
          <w:marLeft w:val="0"/>
          <w:marRight w:val="0"/>
          <w:marTop w:val="0"/>
          <w:marBottom w:val="0"/>
          <w:divBdr>
            <w:top w:val="none" w:sz="0" w:space="0" w:color="auto"/>
            <w:left w:val="none" w:sz="0" w:space="0" w:color="auto"/>
            <w:bottom w:val="none" w:sz="0" w:space="0" w:color="auto"/>
            <w:right w:val="none" w:sz="0" w:space="0" w:color="auto"/>
          </w:divBdr>
        </w:div>
        <w:div w:id="523859831">
          <w:marLeft w:val="0"/>
          <w:marRight w:val="0"/>
          <w:marTop w:val="0"/>
          <w:marBottom w:val="0"/>
          <w:divBdr>
            <w:top w:val="none" w:sz="0" w:space="0" w:color="auto"/>
            <w:left w:val="none" w:sz="0" w:space="0" w:color="auto"/>
            <w:bottom w:val="none" w:sz="0" w:space="0" w:color="auto"/>
            <w:right w:val="none" w:sz="0" w:space="0" w:color="auto"/>
          </w:divBdr>
        </w:div>
        <w:div w:id="643655544">
          <w:marLeft w:val="0"/>
          <w:marRight w:val="0"/>
          <w:marTop w:val="0"/>
          <w:marBottom w:val="0"/>
          <w:divBdr>
            <w:top w:val="none" w:sz="0" w:space="0" w:color="auto"/>
            <w:left w:val="none" w:sz="0" w:space="0" w:color="auto"/>
            <w:bottom w:val="none" w:sz="0" w:space="0" w:color="auto"/>
            <w:right w:val="none" w:sz="0" w:space="0" w:color="auto"/>
          </w:divBdr>
        </w:div>
        <w:div w:id="751046694">
          <w:marLeft w:val="0"/>
          <w:marRight w:val="0"/>
          <w:marTop w:val="0"/>
          <w:marBottom w:val="0"/>
          <w:divBdr>
            <w:top w:val="none" w:sz="0" w:space="0" w:color="auto"/>
            <w:left w:val="none" w:sz="0" w:space="0" w:color="auto"/>
            <w:bottom w:val="none" w:sz="0" w:space="0" w:color="auto"/>
            <w:right w:val="none" w:sz="0" w:space="0" w:color="auto"/>
          </w:divBdr>
        </w:div>
        <w:div w:id="805246393">
          <w:marLeft w:val="0"/>
          <w:marRight w:val="0"/>
          <w:marTop w:val="0"/>
          <w:marBottom w:val="0"/>
          <w:divBdr>
            <w:top w:val="none" w:sz="0" w:space="0" w:color="auto"/>
            <w:left w:val="none" w:sz="0" w:space="0" w:color="auto"/>
            <w:bottom w:val="none" w:sz="0" w:space="0" w:color="auto"/>
            <w:right w:val="none" w:sz="0" w:space="0" w:color="auto"/>
          </w:divBdr>
        </w:div>
        <w:div w:id="1695963190">
          <w:marLeft w:val="0"/>
          <w:marRight w:val="0"/>
          <w:marTop w:val="0"/>
          <w:marBottom w:val="0"/>
          <w:divBdr>
            <w:top w:val="none" w:sz="0" w:space="0" w:color="auto"/>
            <w:left w:val="none" w:sz="0" w:space="0" w:color="auto"/>
            <w:bottom w:val="none" w:sz="0" w:space="0" w:color="auto"/>
            <w:right w:val="none" w:sz="0" w:space="0" w:color="auto"/>
          </w:divBdr>
        </w:div>
        <w:div w:id="1970698330">
          <w:marLeft w:val="0"/>
          <w:marRight w:val="0"/>
          <w:marTop w:val="0"/>
          <w:marBottom w:val="0"/>
          <w:divBdr>
            <w:top w:val="none" w:sz="0" w:space="0" w:color="auto"/>
            <w:left w:val="none" w:sz="0" w:space="0" w:color="auto"/>
            <w:bottom w:val="none" w:sz="0" w:space="0" w:color="auto"/>
            <w:right w:val="none" w:sz="0" w:space="0" w:color="auto"/>
          </w:divBdr>
        </w:div>
        <w:div w:id="2080010764">
          <w:marLeft w:val="0"/>
          <w:marRight w:val="0"/>
          <w:marTop w:val="0"/>
          <w:marBottom w:val="0"/>
          <w:divBdr>
            <w:top w:val="none" w:sz="0" w:space="0" w:color="auto"/>
            <w:left w:val="none" w:sz="0" w:space="0" w:color="auto"/>
            <w:bottom w:val="none" w:sz="0" w:space="0" w:color="auto"/>
            <w:right w:val="none" w:sz="0" w:space="0" w:color="auto"/>
          </w:divBdr>
        </w:div>
      </w:divsChild>
    </w:div>
    <w:div w:id="1199508501">
      <w:bodyDiv w:val="1"/>
      <w:marLeft w:val="0"/>
      <w:marRight w:val="0"/>
      <w:marTop w:val="0"/>
      <w:marBottom w:val="0"/>
      <w:divBdr>
        <w:top w:val="none" w:sz="0" w:space="0" w:color="auto"/>
        <w:left w:val="none" w:sz="0" w:space="0" w:color="auto"/>
        <w:bottom w:val="none" w:sz="0" w:space="0" w:color="auto"/>
        <w:right w:val="none" w:sz="0" w:space="0" w:color="auto"/>
      </w:divBdr>
    </w:div>
    <w:div w:id="1226376398">
      <w:bodyDiv w:val="1"/>
      <w:marLeft w:val="0"/>
      <w:marRight w:val="0"/>
      <w:marTop w:val="0"/>
      <w:marBottom w:val="0"/>
      <w:divBdr>
        <w:top w:val="none" w:sz="0" w:space="0" w:color="auto"/>
        <w:left w:val="none" w:sz="0" w:space="0" w:color="auto"/>
        <w:bottom w:val="none" w:sz="0" w:space="0" w:color="auto"/>
        <w:right w:val="none" w:sz="0" w:space="0" w:color="auto"/>
      </w:divBdr>
      <w:divsChild>
        <w:div w:id="928580904">
          <w:marLeft w:val="0"/>
          <w:marRight w:val="0"/>
          <w:marTop w:val="0"/>
          <w:marBottom w:val="0"/>
          <w:divBdr>
            <w:top w:val="none" w:sz="0" w:space="0" w:color="auto"/>
            <w:left w:val="none" w:sz="0" w:space="0" w:color="auto"/>
            <w:bottom w:val="none" w:sz="0" w:space="0" w:color="auto"/>
            <w:right w:val="none" w:sz="0" w:space="0" w:color="auto"/>
          </w:divBdr>
        </w:div>
      </w:divsChild>
    </w:div>
    <w:div w:id="1273635404">
      <w:bodyDiv w:val="1"/>
      <w:marLeft w:val="0"/>
      <w:marRight w:val="0"/>
      <w:marTop w:val="0"/>
      <w:marBottom w:val="0"/>
      <w:divBdr>
        <w:top w:val="none" w:sz="0" w:space="0" w:color="auto"/>
        <w:left w:val="none" w:sz="0" w:space="0" w:color="auto"/>
        <w:bottom w:val="none" w:sz="0" w:space="0" w:color="auto"/>
        <w:right w:val="none" w:sz="0" w:space="0" w:color="auto"/>
      </w:divBdr>
    </w:div>
    <w:div w:id="1390108793">
      <w:bodyDiv w:val="1"/>
      <w:marLeft w:val="0"/>
      <w:marRight w:val="0"/>
      <w:marTop w:val="0"/>
      <w:marBottom w:val="0"/>
      <w:divBdr>
        <w:top w:val="none" w:sz="0" w:space="0" w:color="auto"/>
        <w:left w:val="none" w:sz="0" w:space="0" w:color="auto"/>
        <w:bottom w:val="none" w:sz="0" w:space="0" w:color="auto"/>
        <w:right w:val="none" w:sz="0" w:space="0" w:color="auto"/>
      </w:divBdr>
    </w:div>
    <w:div w:id="1729759919">
      <w:bodyDiv w:val="1"/>
      <w:marLeft w:val="0"/>
      <w:marRight w:val="0"/>
      <w:marTop w:val="0"/>
      <w:marBottom w:val="0"/>
      <w:divBdr>
        <w:top w:val="none" w:sz="0" w:space="0" w:color="auto"/>
        <w:left w:val="none" w:sz="0" w:space="0" w:color="auto"/>
        <w:bottom w:val="none" w:sz="0" w:space="0" w:color="auto"/>
        <w:right w:val="none" w:sz="0" w:space="0" w:color="auto"/>
      </w:divBdr>
      <w:divsChild>
        <w:div w:id="228343935">
          <w:marLeft w:val="360"/>
          <w:marRight w:val="0"/>
          <w:marTop w:val="0"/>
          <w:marBottom w:val="0"/>
          <w:divBdr>
            <w:top w:val="none" w:sz="0" w:space="0" w:color="auto"/>
            <w:left w:val="none" w:sz="0" w:space="0" w:color="auto"/>
            <w:bottom w:val="none" w:sz="0" w:space="0" w:color="auto"/>
            <w:right w:val="none" w:sz="0" w:space="0" w:color="auto"/>
          </w:divBdr>
        </w:div>
        <w:div w:id="288442145">
          <w:marLeft w:val="360"/>
          <w:marRight w:val="0"/>
          <w:marTop w:val="0"/>
          <w:marBottom w:val="0"/>
          <w:divBdr>
            <w:top w:val="none" w:sz="0" w:space="0" w:color="auto"/>
            <w:left w:val="none" w:sz="0" w:space="0" w:color="auto"/>
            <w:bottom w:val="none" w:sz="0" w:space="0" w:color="auto"/>
            <w:right w:val="none" w:sz="0" w:space="0" w:color="auto"/>
          </w:divBdr>
        </w:div>
        <w:div w:id="1192839624">
          <w:marLeft w:val="360"/>
          <w:marRight w:val="0"/>
          <w:marTop w:val="0"/>
          <w:marBottom w:val="0"/>
          <w:divBdr>
            <w:top w:val="none" w:sz="0" w:space="0" w:color="auto"/>
            <w:left w:val="none" w:sz="0" w:space="0" w:color="auto"/>
            <w:bottom w:val="none" w:sz="0" w:space="0" w:color="auto"/>
            <w:right w:val="none" w:sz="0" w:space="0" w:color="auto"/>
          </w:divBdr>
        </w:div>
        <w:div w:id="1312442030">
          <w:marLeft w:val="360"/>
          <w:marRight w:val="0"/>
          <w:marTop w:val="0"/>
          <w:marBottom w:val="0"/>
          <w:divBdr>
            <w:top w:val="none" w:sz="0" w:space="0" w:color="auto"/>
            <w:left w:val="none" w:sz="0" w:space="0" w:color="auto"/>
            <w:bottom w:val="none" w:sz="0" w:space="0" w:color="auto"/>
            <w:right w:val="none" w:sz="0" w:space="0" w:color="auto"/>
          </w:divBdr>
        </w:div>
        <w:div w:id="1609045030">
          <w:marLeft w:val="360"/>
          <w:marRight w:val="0"/>
          <w:marTop w:val="0"/>
          <w:marBottom w:val="0"/>
          <w:divBdr>
            <w:top w:val="none" w:sz="0" w:space="0" w:color="auto"/>
            <w:left w:val="none" w:sz="0" w:space="0" w:color="auto"/>
            <w:bottom w:val="none" w:sz="0" w:space="0" w:color="auto"/>
            <w:right w:val="none" w:sz="0" w:space="0" w:color="auto"/>
          </w:divBdr>
        </w:div>
        <w:div w:id="1696930080">
          <w:marLeft w:val="36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ms.fmi.fi/fmi-apikey/16161ed5-21aa-4c0e-9c9c-5c4facf87d0a/geoserver/Radar/wms?service=WMS&amp;version=1.3.0&amp;request=GetMap&amp;layers=Radar:suomi_rr_eureffin&amp;styles=raster&amp;bbox=-118331.366,6335621.167,875567.732,7907751.537&amp;srs=EPSG:3067&amp;format=image%2Fgeotiff&amp;time=2019-05-09T10:50:00Z&amp;width=1987&amp;height=3144" TargetMode="External"/><Relationship Id="rId117" Type="http://schemas.microsoft.com/office/2011/relationships/people" Target="people.xml"/><Relationship Id="rId21" Type="http://schemas.openxmlformats.org/officeDocument/2006/relationships/image" Target="media/image13.png"/><Relationship Id="rId42" Type="http://schemas.openxmlformats.org/officeDocument/2006/relationships/hyperlink" Target="https://ilmatieteenlaitos.fi/havaintoasemat" TargetMode="External"/><Relationship Id="rId47" Type="http://schemas.openxmlformats.org/officeDocument/2006/relationships/hyperlink" Target="https://en.ilmatieteenlaitos.fi/weather/tuusula/jokela" TargetMode="External"/><Relationship Id="rId63" Type="http://schemas.openxmlformats.org/officeDocument/2006/relationships/hyperlink" Target="http://www.gtk.fi/" TargetMode="External"/><Relationship Id="rId68" Type="http://schemas.openxmlformats.org/officeDocument/2006/relationships/hyperlink" Target="https://land.copernicus.eu/pan-european/high-resolution-layers/imperviousness/status-maps/2015" TargetMode="External"/><Relationship Id="rId84" Type="http://schemas.openxmlformats.org/officeDocument/2006/relationships/hyperlink" Target="https://opendata.fmi.fi/wfs?service=WFS&amp;version=2.0.0&amp;request=getFeature&amp;storedquery_id=fmi::forecast::hirlam::surface::point::multipointcoverage&amp;place=turku&amp;" TargetMode="External"/><Relationship Id="rId89" Type="http://schemas.openxmlformats.org/officeDocument/2006/relationships/hyperlink" Targe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 TargetMode="External"/><Relationship Id="rId112" Type="http://schemas.openxmlformats.org/officeDocument/2006/relationships/hyperlink" Target="https://confluence.ecmwf.int/display/METV/Time+Series+from+GRIB+Example" TargetMode="External"/><Relationship Id="rId16" Type="http://schemas.openxmlformats.org/officeDocument/2006/relationships/image" Target="media/image8.png"/><Relationship Id="rId107" Type="http://schemas.openxmlformats.org/officeDocument/2006/relationships/hyperlink" Target="https://www.turunvesihuolto.fi/vesihuolto/tietoa-vedesta/mista-vesi-tulee" TargetMode="External"/><Relationship Id="rId11" Type="http://schemas.openxmlformats.org/officeDocument/2006/relationships/image" Target="media/image3.png"/><Relationship Id="rId32" Type="http://schemas.openxmlformats.org/officeDocument/2006/relationships/hyperlink" Target="https://tie.digitraffic.fi/api/v1/metadata/weather-sensors" TargetMode="External"/><Relationship Id="rId37" Type="http://schemas.openxmlformats.org/officeDocument/2006/relationships/hyperlink" Target="https://tie.digitraffic.fi/api/v2/metadata/forecast-sections" TargetMode="External"/><Relationship Id="rId53" Type="http://schemas.openxmlformats.org/officeDocument/2006/relationships/hyperlink" Target="https://ilmatieteenlaitos.fi/latauspalvelun-pikaohje" TargetMode="External"/><Relationship Id="rId58" Type="http://schemas.openxmlformats.org/officeDocument/2006/relationships/hyperlink" Target="http://geoforum.fi/wp-content/uploads/2018/11/LBF2018_Rakennus2_Mikko_Pusa_HSY.pdf" TargetMode="External"/><Relationship Id="rId74" Type="http://schemas.openxmlformats.org/officeDocument/2006/relationships/hyperlink" Target="https://www.smhi.se/en/research/research-departments/climate-research-rossby-centre2-552/harmonie-1.135580" TargetMode="External"/><Relationship Id="rId79" Type="http://schemas.openxmlformats.org/officeDocument/2006/relationships/hyperlink" Target="https://en.ilmatieteenlaitos.fi/open-data-manual-fmi-wfs-services" TargetMode="External"/><Relationship Id="rId102" Type="http://schemas.openxmlformats.org/officeDocument/2006/relationships/hyperlink" Target="https://www.google.com/maps/@60.5319857,24.9631051,3a,75y,341.38h,62.88t/data=!3m6!1e1!3m4!1sjfqnVvSEwwJOCoVg4ftTVg!2e0!7i13312!8i6656" TargetMode="External"/><Relationship Id="rId5" Type="http://schemas.openxmlformats.org/officeDocument/2006/relationships/numbering" Target="numbering.xml"/><Relationship Id="rId90" Type="http://schemas.openxmlformats.org/officeDocument/2006/relationships/hyperlink" Target="http://opendata.fmi.fi/wfs?service=WFS&amp;version=2.0.0&amp;request=getFeature&amp;storedquery_id=fmi::observations::weather::timevaluepair&amp;fmisid=101130" TargetMode="External"/><Relationship Id="rId95" Type="http://schemas.openxmlformats.org/officeDocument/2006/relationships/hyperlink" Target="https://www.tuusula.fi/sivu.tmpl?sivu_id=7480" TargetMode="External"/><Relationship Id="rId22" Type="http://schemas.openxmlformats.org/officeDocument/2006/relationships/image" Target="media/image14.png"/><Relationship Id="rId27" Type="http://schemas.openxmlformats.org/officeDocument/2006/relationships/hyperlink" Target="http://wms.fmi.fi/fmi-apikey/16161ed5-21aa-4c0e-9c9c-5c4facf87d0a/geoserver/Radar/wms?service=WMS&amp;version=1.3.0&amp;request=GetMap&amp;layers=Radar:suomi_rr1h_eureffin&amp;styles=raster&amp;bbox=384237.338,6710848.381,391921.243,6718990.700&amp;srs=EPSG:3067&amp;format=image%2Fgeotiff&amp;time=2019-05-02T21:00:00Z&amp;width=850&amp;height=1345" TargetMode="External"/><Relationship Id="rId43" Type="http://schemas.openxmlformats.org/officeDocument/2006/relationships/image" Target="media/image17.png"/><Relationship Id="rId48" Type="http://schemas.openxmlformats.org/officeDocument/2006/relationships/hyperlink" Target="https://en.ilmatieteenlaitos.fi/weather/tuusula/jokela" TargetMode="External"/><Relationship Id="rId64" Type="http://schemas.openxmlformats.org/officeDocument/2006/relationships/image" Target="media/image21.png"/><Relationship Id="rId69" Type="http://schemas.openxmlformats.org/officeDocument/2006/relationships/hyperlink" Target="https://en.ilmatieteenlaitos.fi/weather-forecast-models" TargetMode="External"/><Relationship Id="rId113" Type="http://schemas.openxmlformats.org/officeDocument/2006/relationships/hyperlink" Target="https://www.lutraconsulting.co.uk/blog/2018/10/18/mdal/" TargetMode="External"/><Relationship Id="rId118" Type="http://schemas.openxmlformats.org/officeDocument/2006/relationships/theme" Target="theme/theme1.xml"/><Relationship Id="rId80" Type="http://schemas.openxmlformats.org/officeDocument/2006/relationships/hyperlink" Target="https://en.ilmatieteenlaitos.fi/open-data-manual-wfs-examples-and-guidelines" TargetMode="External"/><Relationship Id="rId85" Type="http://schemas.openxmlformats.org/officeDocument/2006/relationships/hyperlink" Target="http://opendata.fmi.fi/wfs?service=WFS&amp;version=2.0.0&amp;request=getFeature&amp;storedquery_id=fmi::forecast::harmonie::surface::point::timevaluepair&amp;place=jokela&amp;timestep=15&amp;"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tie.digitraffic.fi/api/v1/metadata/weather-stations" TargetMode="External"/><Relationship Id="rId38" Type="http://schemas.openxmlformats.org/officeDocument/2006/relationships/hyperlink" Target="https://tie-test.digitraffic.fi/api/v1/metadata/documentation/swagger-ui.html" TargetMode="External"/><Relationship Id="rId59" Type="http://schemas.openxmlformats.org/officeDocument/2006/relationships/hyperlink" Target="http://paikkatieto.ymparisto.fi/lapio/latauspalvelu.html" TargetMode="External"/><Relationship Id="rId103" Type="http://schemas.openxmlformats.org/officeDocument/2006/relationships/image" Target="media/image33.png"/><Relationship Id="rId108" Type="http://schemas.openxmlformats.org/officeDocument/2006/relationships/hyperlink" Target="https://www.turunvesihuolto.fi/vesihuolto/tietoa-vedesta/vesihuollon-toiminta-alueet" TargetMode="External"/><Relationship Id="rId54" Type="http://schemas.openxmlformats.org/officeDocument/2006/relationships/hyperlink" Target="https://tiedostopalvelu.maanmittauslaitos.fi/tp/tilaus/bhtsfqjs0qkkp36lrjasljht30?lang=en" TargetMode="External"/><Relationship Id="rId70" Type="http://schemas.openxmlformats.org/officeDocument/2006/relationships/hyperlink" Target="https://ilmatieteenlaitos.fi/avoin-data-saaennustedata-hirlam" TargetMode="External"/><Relationship Id="rId75" Type="http://schemas.openxmlformats.org/officeDocument/2006/relationships/hyperlink" Target="http://hirlam.org/index.php/hirlam-programme-53/general-model-description/mesoscale-harmonie" TargetMode="External"/><Relationship Id="rId91" Type="http://schemas.openxmlformats.org/officeDocument/2006/relationships/hyperlink" Target="http://opendata.fmi.fi/wfs?service=WFS&amp;version=2.0.0&amp;request=DescribeStoredQueries&amp;storedquery_id=fmi::observations::weather::timevaluepair" TargetMode="External"/><Relationship Id="rId96" Type="http://schemas.openxmlformats.org/officeDocument/2006/relationships/hyperlink" Target="https://kartta.tuusula.fi/"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hyperlink" Target="https://en.ilmatieteenlaitos.fi/download-observations" TargetMode="External"/><Relationship Id="rId49" Type="http://schemas.openxmlformats.org/officeDocument/2006/relationships/hyperlink" Target="https://en.ilmatieteenlaitos.fi/snow-statistics" TargetMode="External"/><Relationship Id="rId114" Type="http://schemas.openxmlformats.org/officeDocument/2006/relationships/hyperlink" Target="https://www.lutraconsulting.co.uk/products/crayfish/wiki/" TargetMode="External"/><Relationship Id="rId10" Type="http://schemas.openxmlformats.org/officeDocument/2006/relationships/image" Target="media/image2.png"/><Relationship Id="rId31" Type="http://schemas.openxmlformats.org/officeDocument/2006/relationships/hyperlink" Target="https://tie.digitraffic.fi/api/v1/data/weather-data" TargetMode="External"/><Relationship Id="rId44" Type="http://schemas.openxmlformats.org/officeDocument/2006/relationships/image" Target="media/image18.png"/><Relationship Id="rId52" Type="http://schemas.openxmlformats.org/officeDocument/2006/relationships/hyperlink" Target="https://ilmatieteenlaitos.fi/havaintosuureet" TargetMode="External"/><Relationship Id="rId60" Type="http://schemas.openxmlformats.org/officeDocument/2006/relationships/hyperlink" Target="https://www.vesi.fi/" TargetMode="External"/><Relationship Id="rId65" Type="http://schemas.openxmlformats.org/officeDocument/2006/relationships/image" Target="media/image22.png"/><Relationship Id="rId73" Type="http://schemas.openxmlformats.org/officeDocument/2006/relationships/hyperlink" Target="http://catalog.fmi.fi/geonetwork/srv/eng/catalog.search" TargetMode="External"/><Relationship Id="rId78" Type="http://schemas.openxmlformats.org/officeDocument/2006/relationships/hyperlink" Target="https://en.ilmatieteenlaitos.fi/open-data-manual-accessing-data" TargetMode="External"/><Relationship Id="rId81" Type="http://schemas.openxmlformats.org/officeDocument/2006/relationships/hyperlink" Target="https://en.ilmatieteenlaitos.fi/open-data-manual-forecast-models" TargetMode="External"/><Relationship Id="rId86" Type="http://schemas.openxmlformats.org/officeDocument/2006/relationships/hyperlink" Target="http://opendata.fmi.fi/wfs?service=WFS&amp;version=2.0.0&amp;request=getFeature&amp;storedquery_id=fmi::forecast::harmonie::surface::point::timevaluepair&amp;place=jokela&amp;timestep=15&amp;parameters=Temperature,PrecipitationAmount&amp;" TargetMode="External"/><Relationship Id="rId94" Type="http://schemas.openxmlformats.org/officeDocument/2006/relationships/image" Target="media/image27.png"/><Relationship Id="rId99" Type="http://schemas.openxmlformats.org/officeDocument/2006/relationships/image" Target="media/image30.png"/><Relationship Id="rId101"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digitraffic.fi/en/road-traffic/" TargetMode="External"/><Relationship Id="rId109" Type="http://schemas.openxmlformats.org/officeDocument/2006/relationships/hyperlink" Target="https://www.turku.fi/sites/default/files/atoms/files/01_vesihuolto_toiminta-alue-ehdotus_jatevesi_nahtaville_fi-sv.pdf" TargetMode="External"/><Relationship Id="rId34" Type="http://schemas.openxmlformats.org/officeDocument/2006/relationships/hyperlink" Target="http://opendata.fmi.fi/wfs?service=WFS&amp;version=2.0.0&amp;request=getFeature&amp;storedquery_id=fmi::forecast::harmonie::surface::point::timevaluepair&amp;latlon=60.56309,24.9435&amp;parameters=PrecipitationAmount&amp;timestep=60" TargetMode="External"/><Relationship Id="rId50" Type="http://schemas.openxmlformats.org/officeDocument/2006/relationships/hyperlink" Target="https://ilmatieteenlaitos.fi/tiedotearkisto?p_p_id=announcement_WAR_fmiwwwportlets&amp;p_p_lifecycle=0&amp;p_p_state=normal&amp;p_p_mode=view&amp;p_p_col_id=column-4&amp;p_p_col_count=2&amp;_announcement_WAR_fmiwwwportlets_year=2018" TargetMode="External"/><Relationship Id="rId55" Type="http://schemas.openxmlformats.org/officeDocument/2006/relationships/hyperlink" Target="https://tiedostopalvelu.maanmittauslaitos.fi/tp/tilaus/631399qak7intuq86trjfbk0qk?lang=en" TargetMode="External"/><Relationship Id="rId76" Type="http://schemas.openxmlformats.org/officeDocument/2006/relationships/image" Target="media/image24.png"/><Relationship Id="rId97" Type="http://schemas.openxmlformats.org/officeDocument/2006/relationships/image" Target="media/image28.png"/><Relationship Id="rId104" Type="http://schemas.openxmlformats.org/officeDocument/2006/relationships/image" Target="media/image34.png"/><Relationship Id="rId7" Type="http://schemas.openxmlformats.org/officeDocument/2006/relationships/settings" Target="settings.xml"/><Relationship Id="rId71" Type="http://schemas.openxmlformats.org/officeDocument/2006/relationships/hyperlink" Target="http://catalog.fmi.fi/geonetwork/srv/eng/catalog.search" TargetMode="External"/><Relationship Id="rId92"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hyperlink" Target="http://opendata.fmi.fi/wfs?service=WFS&amp;version=2.0.0&amp;request=getFeature&amp;storedquery_id=fmi::observations::weather::timevaluepair&amp;fmisid=101130&amp;timestep=60&amp;parameters=r_1h&amp;starttime=2018-01-02T09:00:00Z&amp;endtime=2018-01-09T09:00:00Z" TargetMode="External"/><Relationship Id="rId24" Type="http://schemas.openxmlformats.org/officeDocument/2006/relationships/hyperlink" Target="http://opendata.fmi.fi/wfs?service=WFS&amp;version=2.0.0&amp;request=getFeature&amp;storedquery_id=fmi::radar::composite::rr" TargetMode="External"/><Relationship Id="rId40" Type="http://schemas.openxmlformats.org/officeDocument/2006/relationships/hyperlink" Target="https://tmfg.fi/fi/node/161" TargetMode="External"/><Relationship Id="rId45" Type="http://schemas.openxmlformats.org/officeDocument/2006/relationships/image" Target="media/image19.png"/><Relationship Id="rId66" Type="http://schemas.openxmlformats.org/officeDocument/2006/relationships/hyperlink" Target="https://hakku.gtk.fi/en/locations/search" TargetMode="External"/><Relationship Id="rId87" Type="http://schemas.openxmlformats.org/officeDocument/2006/relationships/hyperlink" Target="http://opendata.fmi.fi/wfs?service=WFS&amp;version=2.0.0&amp;request=DescribeStoredQueries&amp;storedquery_id=fmi::forecast::harmonie::surface::point::timevaluepair&amp;" TargetMode="External"/><Relationship Id="rId110" Type="http://schemas.openxmlformats.org/officeDocument/2006/relationships/hyperlink" Target="https://tiedostopalvelu.maanmittauslaitos.fi/tp/kartta?lang=en" TargetMode="External"/><Relationship Id="rId115" Type="http://schemas.openxmlformats.org/officeDocument/2006/relationships/hyperlink" Target="https://www.lutraconsulting.co.uk/products/crayfish/" TargetMode="External"/><Relationship Id="rId61" Type="http://schemas.openxmlformats.org/officeDocument/2006/relationships/hyperlink" Target="http://metatieto.ymparisto.fi:8080/geoportal/catalog/main/home.page;jsessionid=72118CFCE4D6047D0BF06A5784766E79" TargetMode="External"/><Relationship Id="rId82" Type="http://schemas.openxmlformats.org/officeDocument/2006/relationships/hyperlink" Target="https://ilmatieteenlaitos.fi/latauspalvelun-pikaohje"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opendata.fmi.fi/wfs?service=WFS&amp;version=2.0.0&amp;request=getFeature&amp;storedquery_id=fmi::observations::weather::timevaluepair&amp;fmisid=101130&amp;parameters=r_1h,ri_10min,t2m&amp;timestep=60" TargetMode="External"/><Relationship Id="rId35" Type="http://schemas.openxmlformats.org/officeDocument/2006/relationships/hyperlink" Target="https://www.ecmwf.int/en/forecasts/accessing-forecasts" TargetMode="External"/><Relationship Id="rId56" Type="http://schemas.openxmlformats.org/officeDocument/2006/relationships/hyperlink" Target="https://ilmastotyokalut.fi/files/2014/07/ilmakuvauksen_menetelmakuvaus.pdf" TargetMode="External"/><Relationship Id="rId77" Type="http://schemas.openxmlformats.org/officeDocument/2006/relationships/hyperlink" Target="http://catalog.fmi.fi/geonetwork/srv/eng/catalog.search" TargetMode="External"/><Relationship Id="rId100" Type="http://schemas.openxmlformats.org/officeDocument/2006/relationships/image" Target="media/image31.png"/><Relationship Id="rId105"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hyperlink" Target="https://ilmatieteenlaitos.fi/havaintoasemat" TargetMode="External"/><Relationship Id="rId72" Type="http://schemas.openxmlformats.org/officeDocument/2006/relationships/image" Target="media/image23.png"/><Relationship Id="rId93" Type="http://schemas.openxmlformats.org/officeDocument/2006/relationships/image" Target="media/image26.png"/><Relationship Id="rId98" Type="http://schemas.openxmlformats.org/officeDocument/2006/relationships/image" Target="media/image29.png"/><Relationship Id="rId3" Type="http://schemas.openxmlformats.org/officeDocument/2006/relationships/customXml" Target="../customXml/item3.xml"/><Relationship Id="rId25" Type="http://schemas.openxmlformats.org/officeDocument/2006/relationships/hyperlink" Target="http://catalog.fmi.fi/geonetwork/srv/eng/catalog.search" TargetMode="External"/><Relationship Id="rId46" Type="http://schemas.openxmlformats.org/officeDocument/2006/relationships/image" Target="media/image20.png"/><Relationship Id="rId67" Type="http://schemas.openxmlformats.org/officeDocument/2006/relationships/hyperlink" Target="https://land.copernicus.eu/local/urban-atlas/urban-atlas-2012?tab=mapview" TargetMode="Externa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16.png"/><Relationship Id="rId62" Type="http://schemas.openxmlformats.org/officeDocument/2006/relationships/hyperlink" Target="https://www.syke.fi/fi-FI/Avoin_tieto/Nain_viittaat_SYKEn_avoimen_tiedon_palve(37794)" TargetMode="External"/><Relationship Id="rId83" Type="http://schemas.openxmlformats.org/officeDocument/2006/relationships/hyperlink" Target="https://en.ilmatieteenlaitos.fi/open-data-manual-time-series-data" TargetMode="External"/><Relationship Id="rId88" Type="http://schemas.openxmlformats.org/officeDocument/2006/relationships/hyperlink" Target="http://opendata.fmi.fi/download?producer=harmonie_scandinavia_surface&amp;param=Temperature,PrecipitationAmount&amp;bbox=24.86102,25.09754,60.47196,60.6072546855907&amp;origintime=2019-04-26T00:00:00Z&amp;starttime=2019-04-26T00:00:00Z&amp;endtime=2019-04-26T10:00:00Z&amp;format=grib2&amp;projection=EPSG:4326&amp;levels=0&amp;timestep=60" TargetMode="External"/><Relationship Id="rId111" Type="http://schemas.openxmlformats.org/officeDocument/2006/relationships/hyperlink" Target="https://confluence.ecmwf.int/display/ECC/ecCodes+Home" TargetMode="External"/><Relationship Id="rId15" Type="http://schemas.openxmlformats.org/officeDocument/2006/relationships/image" Target="media/image7.png"/><Relationship Id="rId36" Type="http://schemas.openxmlformats.org/officeDocument/2006/relationships/hyperlink" Target="https://tie.digitraffic.fi/api/v2/data/road-conditions" TargetMode="External"/><Relationship Id="rId57" Type="http://schemas.openxmlformats.org/officeDocument/2006/relationships/hyperlink" Target="https://dspace.cc.tut.fi/dpub/bitstream/handle/123456789/23632/Lahti.pdf?sequence=1" TargetMode="External"/><Relationship Id="rId106" Type="http://schemas.openxmlformats.org/officeDocument/2006/relationships/hyperlink" Target="https://www.turunseudunpuhdistamo.fi/in-engli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4FE86F61084543B818608D2EC34781" ma:contentTypeVersion="5" ma:contentTypeDescription="Create a new document." ma:contentTypeScope="" ma:versionID="c8c7d909479cee11b874c4a5ef1ffa90">
  <xsd:schema xmlns:xsd="http://www.w3.org/2001/XMLSchema" xmlns:xs="http://www.w3.org/2001/XMLSchema" xmlns:p="http://schemas.microsoft.com/office/2006/metadata/properties" xmlns:ns2="711a4b5b-2544-4b07-9f1e-659d099f3aa4" targetNamespace="http://schemas.microsoft.com/office/2006/metadata/properties" ma:root="true" ma:fieldsID="0943bad047130fa38dfeae38ba390680" ns2:_="">
    <xsd:import namespace="711a4b5b-2544-4b07-9f1e-659d099f3aa4"/>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1a4b5b-2544-4b07-9f1e-659d099f3aa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32975-214C-4658-9D25-3A2EF5D1DD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1a4b5b-2544-4b07-9f1e-659d099f3a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3EE93D5-698A-44D2-BDAE-EDF8DBBFA879}">
  <ds:schemaRefs>
    <ds:schemaRef ds:uri="http://schemas.microsoft.com/sharepoint/v3/contenttype/forms"/>
  </ds:schemaRefs>
</ds:datastoreItem>
</file>

<file path=customXml/itemProps3.xml><?xml version="1.0" encoding="utf-8"?>
<ds:datastoreItem xmlns:ds="http://schemas.openxmlformats.org/officeDocument/2006/customXml" ds:itemID="{DDC6BCFD-7DC8-42E3-BA32-B5B78A0CEF9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27C49DA-D68E-4385-82AD-C27C0B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45</Pages>
  <Words>27092</Words>
  <Characters>154426</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181156</CharactersWithSpaces>
  <SharedDoc>false</SharedDoc>
  <HLinks>
    <vt:vector size="132" baseType="variant">
      <vt:variant>
        <vt:i4>2687026</vt:i4>
      </vt:variant>
      <vt:variant>
        <vt:i4>234</vt:i4>
      </vt:variant>
      <vt:variant>
        <vt:i4>0</vt:i4>
      </vt:variant>
      <vt:variant>
        <vt:i4>5</vt:i4>
      </vt:variant>
      <vt:variant>
        <vt:lpwstr>https://land.copernicus.eu/pan-european/high-resolution-layers/imperviousness/status-maps/2015</vt:lpwstr>
      </vt:variant>
      <vt:variant>
        <vt:lpwstr/>
      </vt:variant>
      <vt:variant>
        <vt:i4>4390929</vt:i4>
      </vt:variant>
      <vt:variant>
        <vt:i4>231</vt:i4>
      </vt:variant>
      <vt:variant>
        <vt:i4>0</vt:i4>
      </vt:variant>
      <vt:variant>
        <vt:i4>5</vt:i4>
      </vt:variant>
      <vt:variant>
        <vt:lpwstr>https://land.copernicus.eu/local/urban-atlas/urban-atlas-2012?tab=mapview</vt:lpwstr>
      </vt:variant>
      <vt:variant>
        <vt:lpwstr/>
      </vt:variant>
      <vt:variant>
        <vt:i4>1376267</vt:i4>
      </vt:variant>
      <vt:variant>
        <vt:i4>228</vt:i4>
      </vt:variant>
      <vt:variant>
        <vt:i4>0</vt:i4>
      </vt:variant>
      <vt:variant>
        <vt:i4>5</vt:i4>
      </vt:variant>
      <vt:variant>
        <vt:lpwstr>https://hakku.gtk.fi/en/locations/search</vt:lpwstr>
      </vt:variant>
      <vt:variant>
        <vt:lpwstr/>
      </vt:variant>
      <vt:variant>
        <vt:i4>7995466</vt:i4>
      </vt:variant>
      <vt:variant>
        <vt:i4>141</vt:i4>
      </vt:variant>
      <vt:variant>
        <vt:i4>0</vt:i4>
      </vt:variant>
      <vt:variant>
        <vt:i4>5</vt:i4>
      </vt:variant>
      <vt:variant>
        <vt:lpwstr/>
      </vt:variant>
      <vt:variant>
        <vt:lpwstr>_DATA_AND_CASE</vt:lpwstr>
      </vt:variant>
      <vt:variant>
        <vt:i4>7995466</vt:i4>
      </vt:variant>
      <vt:variant>
        <vt:i4>138</vt:i4>
      </vt:variant>
      <vt:variant>
        <vt:i4>0</vt:i4>
      </vt:variant>
      <vt:variant>
        <vt:i4>5</vt:i4>
      </vt:variant>
      <vt:variant>
        <vt:lpwstr/>
      </vt:variant>
      <vt:variant>
        <vt:lpwstr>_DATA_AND_CASE</vt:lpwstr>
      </vt:variant>
      <vt:variant>
        <vt:i4>2752517</vt:i4>
      </vt:variant>
      <vt:variant>
        <vt:i4>98</vt:i4>
      </vt:variant>
      <vt:variant>
        <vt:i4>0</vt:i4>
      </vt:variant>
      <vt:variant>
        <vt:i4>5</vt:i4>
      </vt:variant>
      <vt:variant>
        <vt:lpwstr/>
      </vt:variant>
      <vt:variant>
        <vt:lpwstr>_Toc4419007</vt:lpwstr>
      </vt:variant>
      <vt:variant>
        <vt:i4>2752517</vt:i4>
      </vt:variant>
      <vt:variant>
        <vt:i4>92</vt:i4>
      </vt:variant>
      <vt:variant>
        <vt:i4>0</vt:i4>
      </vt:variant>
      <vt:variant>
        <vt:i4>5</vt:i4>
      </vt:variant>
      <vt:variant>
        <vt:lpwstr/>
      </vt:variant>
      <vt:variant>
        <vt:lpwstr>_Toc4419006</vt:lpwstr>
      </vt:variant>
      <vt:variant>
        <vt:i4>2752517</vt:i4>
      </vt:variant>
      <vt:variant>
        <vt:i4>86</vt:i4>
      </vt:variant>
      <vt:variant>
        <vt:i4>0</vt:i4>
      </vt:variant>
      <vt:variant>
        <vt:i4>5</vt:i4>
      </vt:variant>
      <vt:variant>
        <vt:lpwstr/>
      </vt:variant>
      <vt:variant>
        <vt:lpwstr>_Toc4419005</vt:lpwstr>
      </vt:variant>
      <vt:variant>
        <vt:i4>2752517</vt:i4>
      </vt:variant>
      <vt:variant>
        <vt:i4>80</vt:i4>
      </vt:variant>
      <vt:variant>
        <vt:i4>0</vt:i4>
      </vt:variant>
      <vt:variant>
        <vt:i4>5</vt:i4>
      </vt:variant>
      <vt:variant>
        <vt:lpwstr/>
      </vt:variant>
      <vt:variant>
        <vt:lpwstr>_Toc4419004</vt:lpwstr>
      </vt:variant>
      <vt:variant>
        <vt:i4>2752517</vt:i4>
      </vt:variant>
      <vt:variant>
        <vt:i4>74</vt:i4>
      </vt:variant>
      <vt:variant>
        <vt:i4>0</vt:i4>
      </vt:variant>
      <vt:variant>
        <vt:i4>5</vt:i4>
      </vt:variant>
      <vt:variant>
        <vt:lpwstr/>
      </vt:variant>
      <vt:variant>
        <vt:lpwstr>_Toc4419003</vt:lpwstr>
      </vt:variant>
      <vt:variant>
        <vt:i4>2752517</vt:i4>
      </vt:variant>
      <vt:variant>
        <vt:i4>68</vt:i4>
      </vt:variant>
      <vt:variant>
        <vt:i4>0</vt:i4>
      </vt:variant>
      <vt:variant>
        <vt:i4>5</vt:i4>
      </vt:variant>
      <vt:variant>
        <vt:lpwstr/>
      </vt:variant>
      <vt:variant>
        <vt:lpwstr>_Toc4419002</vt:lpwstr>
      </vt:variant>
      <vt:variant>
        <vt:i4>2752517</vt:i4>
      </vt:variant>
      <vt:variant>
        <vt:i4>62</vt:i4>
      </vt:variant>
      <vt:variant>
        <vt:i4>0</vt:i4>
      </vt:variant>
      <vt:variant>
        <vt:i4>5</vt:i4>
      </vt:variant>
      <vt:variant>
        <vt:lpwstr/>
      </vt:variant>
      <vt:variant>
        <vt:lpwstr>_Toc4419001</vt:lpwstr>
      </vt:variant>
      <vt:variant>
        <vt:i4>2752517</vt:i4>
      </vt:variant>
      <vt:variant>
        <vt:i4>56</vt:i4>
      </vt:variant>
      <vt:variant>
        <vt:i4>0</vt:i4>
      </vt:variant>
      <vt:variant>
        <vt:i4>5</vt:i4>
      </vt:variant>
      <vt:variant>
        <vt:lpwstr/>
      </vt:variant>
      <vt:variant>
        <vt:lpwstr>_Toc4419000</vt:lpwstr>
      </vt:variant>
      <vt:variant>
        <vt:i4>2228236</vt:i4>
      </vt:variant>
      <vt:variant>
        <vt:i4>50</vt:i4>
      </vt:variant>
      <vt:variant>
        <vt:i4>0</vt:i4>
      </vt:variant>
      <vt:variant>
        <vt:i4>5</vt:i4>
      </vt:variant>
      <vt:variant>
        <vt:lpwstr/>
      </vt:variant>
      <vt:variant>
        <vt:lpwstr>_Toc4418999</vt:lpwstr>
      </vt:variant>
      <vt:variant>
        <vt:i4>2228236</vt:i4>
      </vt:variant>
      <vt:variant>
        <vt:i4>44</vt:i4>
      </vt:variant>
      <vt:variant>
        <vt:i4>0</vt:i4>
      </vt:variant>
      <vt:variant>
        <vt:i4>5</vt:i4>
      </vt:variant>
      <vt:variant>
        <vt:lpwstr/>
      </vt:variant>
      <vt:variant>
        <vt:lpwstr>_Toc4418998</vt:lpwstr>
      </vt:variant>
      <vt:variant>
        <vt:i4>2228236</vt:i4>
      </vt:variant>
      <vt:variant>
        <vt:i4>38</vt:i4>
      </vt:variant>
      <vt:variant>
        <vt:i4>0</vt:i4>
      </vt:variant>
      <vt:variant>
        <vt:i4>5</vt:i4>
      </vt:variant>
      <vt:variant>
        <vt:lpwstr/>
      </vt:variant>
      <vt:variant>
        <vt:lpwstr>_Toc4418997</vt:lpwstr>
      </vt:variant>
      <vt:variant>
        <vt:i4>2228236</vt:i4>
      </vt:variant>
      <vt:variant>
        <vt:i4>32</vt:i4>
      </vt:variant>
      <vt:variant>
        <vt:i4>0</vt:i4>
      </vt:variant>
      <vt:variant>
        <vt:i4>5</vt:i4>
      </vt:variant>
      <vt:variant>
        <vt:lpwstr/>
      </vt:variant>
      <vt:variant>
        <vt:lpwstr>_Toc4418996</vt:lpwstr>
      </vt:variant>
      <vt:variant>
        <vt:i4>2228236</vt:i4>
      </vt:variant>
      <vt:variant>
        <vt:i4>26</vt:i4>
      </vt:variant>
      <vt:variant>
        <vt:i4>0</vt:i4>
      </vt:variant>
      <vt:variant>
        <vt:i4>5</vt:i4>
      </vt:variant>
      <vt:variant>
        <vt:lpwstr/>
      </vt:variant>
      <vt:variant>
        <vt:lpwstr>_Toc4418995</vt:lpwstr>
      </vt:variant>
      <vt:variant>
        <vt:i4>2228236</vt:i4>
      </vt:variant>
      <vt:variant>
        <vt:i4>20</vt:i4>
      </vt:variant>
      <vt:variant>
        <vt:i4>0</vt:i4>
      </vt:variant>
      <vt:variant>
        <vt:i4>5</vt:i4>
      </vt:variant>
      <vt:variant>
        <vt:lpwstr/>
      </vt:variant>
      <vt:variant>
        <vt:lpwstr>_Toc4418994</vt:lpwstr>
      </vt:variant>
      <vt:variant>
        <vt:i4>2228236</vt:i4>
      </vt:variant>
      <vt:variant>
        <vt:i4>14</vt:i4>
      </vt:variant>
      <vt:variant>
        <vt:i4>0</vt:i4>
      </vt:variant>
      <vt:variant>
        <vt:i4>5</vt:i4>
      </vt:variant>
      <vt:variant>
        <vt:lpwstr/>
      </vt:variant>
      <vt:variant>
        <vt:lpwstr>_Toc4418993</vt:lpwstr>
      </vt:variant>
      <vt:variant>
        <vt:i4>2228236</vt:i4>
      </vt:variant>
      <vt:variant>
        <vt:i4>8</vt:i4>
      </vt:variant>
      <vt:variant>
        <vt:i4>0</vt:i4>
      </vt:variant>
      <vt:variant>
        <vt:i4>5</vt:i4>
      </vt:variant>
      <vt:variant>
        <vt:lpwstr/>
      </vt:variant>
      <vt:variant>
        <vt:lpwstr>_Toc4418992</vt:lpwstr>
      </vt:variant>
      <vt:variant>
        <vt:i4>2228236</vt:i4>
      </vt:variant>
      <vt:variant>
        <vt:i4>2</vt:i4>
      </vt:variant>
      <vt:variant>
        <vt:i4>0</vt:i4>
      </vt:variant>
      <vt:variant>
        <vt:i4>5</vt:i4>
      </vt:variant>
      <vt:variant>
        <vt:lpwstr/>
      </vt:variant>
      <vt:variant>
        <vt:lpwstr>_Toc4418991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Almeida</dc:creator>
  <cp:keywords/>
  <dc:description/>
  <cp:lastModifiedBy>Pedro Almeida</cp:lastModifiedBy>
  <cp:revision>4</cp:revision>
  <cp:lastPrinted>2019-03-21T10:30:00Z</cp:lastPrinted>
  <dcterms:created xsi:type="dcterms:W3CDTF">2019-05-22T04:58:00Z</dcterms:created>
  <dcterms:modified xsi:type="dcterms:W3CDTF">2019-06-18T17:43:00Z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Ids_UIVersion_1024">
    <vt:lpwstr>4</vt:lpwstr>
  </property>
  <property fmtid="{D5CDD505-2E9C-101B-9397-08002B2CF9AE}" pid="3" name="AuthorIds_UIVersion_512">
    <vt:lpwstr>4</vt:lpwstr>
  </property>
  <property fmtid="{D5CDD505-2E9C-101B-9397-08002B2CF9AE}" pid="4" name="AuthorIds_UIVersion_1536">
    <vt:lpwstr>4</vt:lpwstr>
  </property>
  <property fmtid="{D5CDD505-2E9C-101B-9397-08002B2CF9AE}" pid="5" name="AuthorIds_UIVersion_2560">
    <vt:lpwstr>4</vt:lpwstr>
  </property>
  <property fmtid="{D5CDD505-2E9C-101B-9397-08002B2CF9AE}" pid="6" name="AuthorIds_UIVersion_2048">
    <vt:lpwstr>4</vt:lpwstr>
  </property>
  <property fmtid="{D5CDD505-2E9C-101B-9397-08002B2CF9AE}" pid="7" name="AuthorIds_UIVersion_3072">
    <vt:lpwstr>4</vt:lpwstr>
  </property>
  <property fmtid="{D5CDD505-2E9C-101B-9397-08002B2CF9AE}" pid="8" name="AuthorIds_UIVersion_3584">
    <vt:lpwstr>4</vt:lpwstr>
  </property>
  <property fmtid="{D5CDD505-2E9C-101B-9397-08002B2CF9AE}" pid="9" name="AuthorIds_UIVersion_4096">
    <vt:lpwstr>4</vt:lpwstr>
  </property>
  <property fmtid="{D5CDD505-2E9C-101B-9397-08002B2CF9AE}" pid="10" name="ContentTypeId">
    <vt:lpwstr>0x010100634FE86F61084543B818608D2EC34781</vt:lpwstr>
  </property>
  <property fmtid="{D5CDD505-2E9C-101B-9397-08002B2CF9AE}" pid="11" name="ComplianceAssetId">
    <vt:lpwstr/>
  </property>
  <property fmtid="{D5CDD505-2E9C-101B-9397-08002B2CF9AE}" pid="12" name="AuthorIds_UIVersion_4608">
    <vt:lpwstr>4</vt:lpwstr>
  </property>
  <property fmtid="{D5CDD505-2E9C-101B-9397-08002B2CF9AE}" pid="13" name="Mendeley Recent Style Id 0_1">
    <vt:lpwstr>http://www.zotero.org/styles/american-political-science-association</vt:lpwstr>
  </property>
  <property fmtid="{D5CDD505-2E9C-101B-9397-08002B2CF9AE}" pid="14" name="Mendeley Recent Style Name 0_1">
    <vt:lpwstr>American Political Science Association</vt:lpwstr>
  </property>
  <property fmtid="{D5CDD505-2E9C-101B-9397-08002B2CF9AE}" pid="15" name="Mendeley Recent Style Id 1_1">
    <vt:lpwstr>http://www.zotero.org/styles/apa</vt:lpwstr>
  </property>
  <property fmtid="{D5CDD505-2E9C-101B-9397-08002B2CF9AE}" pid="16" name="Mendeley Recent Style Name 1_1">
    <vt:lpwstr>American Psychological Association 6th edition</vt:lpwstr>
  </property>
  <property fmtid="{D5CDD505-2E9C-101B-9397-08002B2CF9AE}" pid="17" name="Mendeley Recent Style Id 2_1">
    <vt:lpwstr>http://www.zotero.org/styles/american-sociological-association</vt:lpwstr>
  </property>
  <property fmtid="{D5CDD505-2E9C-101B-9397-08002B2CF9AE}" pid="18" name="Mendeley Recent Style Name 2_1">
    <vt:lpwstr>American Sociological Association</vt:lpwstr>
  </property>
  <property fmtid="{D5CDD505-2E9C-101B-9397-08002B2CF9AE}" pid="19" name="Mendeley Recent Style Id 3_1">
    <vt:lpwstr>http://www.zotero.org/styles/chicago-author-date</vt:lpwstr>
  </property>
  <property fmtid="{D5CDD505-2E9C-101B-9397-08002B2CF9AE}" pid="20" name="Mendeley Recent Style Name 3_1">
    <vt:lpwstr>Chicago Manual of Style 17th edition (author-date)</vt:lpwstr>
  </property>
  <property fmtid="{D5CDD505-2E9C-101B-9397-08002B2CF9AE}" pid="21" name="Mendeley Recent Style Id 4_1">
    <vt:lpwstr>http://www.zotero.org/styles/harvard-cite-them-right</vt:lpwstr>
  </property>
  <property fmtid="{D5CDD505-2E9C-101B-9397-08002B2CF9AE}" pid="22" name="Mendeley Recent Style Name 4_1">
    <vt:lpwstr>Cite Them Right 10th edition - Harvard</vt:lpwstr>
  </property>
  <property fmtid="{D5CDD505-2E9C-101B-9397-08002B2CF9AE}" pid="23" name="Mendeley Recent Style Id 5_1">
    <vt:lpwstr>http://www.zotero.org/styles/ieee</vt:lpwstr>
  </property>
  <property fmtid="{D5CDD505-2E9C-101B-9397-08002B2CF9AE}" pid="24" name="Mendeley Recent Style Name 5_1">
    <vt:lpwstr>IEEE</vt:lpwstr>
  </property>
  <property fmtid="{D5CDD505-2E9C-101B-9397-08002B2CF9AE}" pid="25" name="Mendeley Recent Style Id 6_1">
    <vt:lpwstr>http://www.zotero.org/styles/journal-of-hydraulic-engineering</vt:lpwstr>
  </property>
  <property fmtid="{D5CDD505-2E9C-101B-9397-08002B2CF9AE}" pid="26" name="Mendeley Recent Style Name 6_1">
    <vt:lpwstr>Journal of Hydraulic Engineering</vt:lpwstr>
  </property>
  <property fmtid="{D5CDD505-2E9C-101B-9397-08002B2CF9AE}" pid="27" name="Mendeley Recent Style Id 7_1">
    <vt:lpwstr>http://www.zotero.org/styles/modern-humanities-research-association</vt:lpwstr>
  </property>
  <property fmtid="{D5CDD505-2E9C-101B-9397-08002B2CF9AE}" pid="28" name="Mendeley Recent Style Name 7_1">
    <vt:lpwstr>Modern Humanities Research Association 3rd edition (note with bibliography)</vt:lpwstr>
  </property>
  <property fmtid="{D5CDD505-2E9C-101B-9397-08002B2CF9AE}" pid="29" name="Mendeley Recent Style Id 8_1">
    <vt:lpwstr>http://www.zotero.org/styles/modern-language-association</vt:lpwstr>
  </property>
  <property fmtid="{D5CDD505-2E9C-101B-9397-08002B2CF9AE}" pid="30" name="Mendeley Recent Style Name 8_1">
    <vt:lpwstr>Modern Language Association 8th edition</vt:lpwstr>
  </property>
  <property fmtid="{D5CDD505-2E9C-101B-9397-08002B2CF9AE}" pid="31" name="Mendeley Recent Style Id 9_1">
    <vt:lpwstr>http://www.zotero.org/styles/nature</vt:lpwstr>
  </property>
  <property fmtid="{D5CDD505-2E9C-101B-9397-08002B2CF9AE}" pid="32" name="Mendeley Recent Style Name 9_1">
    <vt:lpwstr>Nature</vt:lpwstr>
  </property>
  <property fmtid="{D5CDD505-2E9C-101B-9397-08002B2CF9AE}" pid="33" name="Mendeley Document_1">
    <vt:lpwstr>True</vt:lpwstr>
  </property>
  <property fmtid="{D5CDD505-2E9C-101B-9397-08002B2CF9AE}" pid="34" name="Mendeley Unique User Id_1">
    <vt:lpwstr>1c3e0384-d61b-3b23-81ad-596bdbdf70c6</vt:lpwstr>
  </property>
  <property fmtid="{D5CDD505-2E9C-101B-9397-08002B2CF9AE}" pid="35" name="Mendeley Citation Style_1">
    <vt:lpwstr>http://www.zotero.org/styles/ieee</vt:lpwstr>
  </property>
  <property fmtid="{D5CDD505-2E9C-101B-9397-08002B2CF9AE}" pid="36" name="AuthorIds_UIVersion_64000">
    <vt:lpwstr>212</vt:lpwstr>
  </property>
  <property fmtid="{D5CDD505-2E9C-101B-9397-08002B2CF9AE}" pid="37" name="AuthorIds_UIVersion_130048">
    <vt:lpwstr>212</vt:lpwstr>
  </property>
</Properties>
</file>