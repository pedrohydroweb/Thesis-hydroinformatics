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0DB2DC" w14:textId="23420FB7" w:rsidR="0075340B" w:rsidRPr="00865D32" w:rsidRDefault="0075340B"/>
    <w:p w14:paraId="49B36A8A" w14:textId="32FE0BAF" w:rsidR="007372AA" w:rsidRDefault="007372AA">
      <w:pPr>
        <w:rPr>
          <w:lang w:val="en-US"/>
        </w:rPr>
      </w:pPr>
    </w:p>
    <w:p w14:paraId="57130766" w14:textId="77777777" w:rsidR="007372AA" w:rsidRDefault="007372AA">
      <w:pPr>
        <w:rPr>
          <w:lang w:val="en-US"/>
        </w:rPr>
      </w:pPr>
    </w:p>
    <w:p w14:paraId="4A1407C0" w14:textId="54D57AE0" w:rsidR="00CC5040" w:rsidRDefault="00330814">
      <w:pPr>
        <w:rPr>
          <w:b/>
          <w:lang w:val="en-US"/>
        </w:rPr>
      </w:pPr>
      <w:r>
        <w:rPr>
          <w:noProof/>
        </w:rPr>
        <w:drawing>
          <wp:inline distT="0" distB="0" distL="0" distR="0" wp14:anchorId="65D39643" wp14:editId="52BB5812">
            <wp:extent cx="2481943" cy="5199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63899" cy="537151"/>
                    </a:xfrm>
                    <a:prstGeom prst="rect">
                      <a:avLst/>
                    </a:prstGeom>
                  </pic:spPr>
                </pic:pic>
              </a:graphicData>
            </a:graphic>
          </wp:inline>
        </w:drawing>
      </w:r>
      <w:r>
        <w:rPr>
          <w:b/>
          <w:lang w:val="en-US"/>
        </w:rPr>
        <w:t xml:space="preserve">        </w:t>
      </w:r>
      <w:r w:rsidR="007372AA">
        <w:rPr>
          <w:b/>
          <w:lang w:val="en-US"/>
        </w:rPr>
        <w:tab/>
      </w:r>
      <w:r>
        <w:rPr>
          <w:b/>
          <w:lang w:val="en-US"/>
        </w:rPr>
        <w:t xml:space="preserve"> </w:t>
      </w:r>
      <w:r w:rsidR="007372AA">
        <w:rPr>
          <w:noProof/>
        </w:rPr>
        <w:drawing>
          <wp:inline distT="0" distB="0" distL="0" distR="0" wp14:anchorId="221E6E4A" wp14:editId="38BA0EC5">
            <wp:extent cx="2137558" cy="5395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72652" cy="548386"/>
                    </a:xfrm>
                    <a:prstGeom prst="rect">
                      <a:avLst/>
                    </a:prstGeom>
                  </pic:spPr>
                </pic:pic>
              </a:graphicData>
            </a:graphic>
          </wp:inline>
        </w:drawing>
      </w:r>
      <w:r>
        <w:rPr>
          <w:b/>
          <w:lang w:val="en-US"/>
        </w:rPr>
        <w:t xml:space="preserve">                   </w:t>
      </w:r>
    </w:p>
    <w:p w14:paraId="65F69771" w14:textId="77777777" w:rsidR="0075340B" w:rsidRDefault="0075340B">
      <w:pPr>
        <w:rPr>
          <w:b/>
          <w:lang w:val="en-US"/>
        </w:rPr>
      </w:pPr>
    </w:p>
    <w:p w14:paraId="07CD9DE5" w14:textId="77777777" w:rsidR="007A0733" w:rsidRPr="00F77E9A" w:rsidRDefault="007A0733" w:rsidP="00CC5040">
      <w:pPr>
        <w:rPr>
          <w:rFonts w:asciiTheme="majorHAnsi" w:hAnsiTheme="majorHAnsi" w:cstheme="majorHAnsi"/>
          <w:b/>
          <w:lang w:val="en-US"/>
        </w:rPr>
      </w:pPr>
    </w:p>
    <w:p w14:paraId="776CBC80" w14:textId="2CF0294A" w:rsidR="007A0733" w:rsidRPr="00F77E9A" w:rsidRDefault="007A0733" w:rsidP="00111EC3">
      <w:pPr>
        <w:jc w:val="center"/>
        <w:rPr>
          <w:rFonts w:asciiTheme="majorHAnsi" w:hAnsiTheme="majorHAnsi" w:cstheme="majorHAnsi"/>
          <w:sz w:val="24"/>
          <w:lang w:val="en-US"/>
        </w:rPr>
      </w:pPr>
      <w:r w:rsidRPr="00F77E9A">
        <w:rPr>
          <w:rFonts w:asciiTheme="majorHAnsi" w:hAnsiTheme="majorHAnsi" w:cstheme="majorHAnsi"/>
          <w:sz w:val="24"/>
          <w:lang w:val="en-US"/>
        </w:rPr>
        <w:t>Inception Report</w:t>
      </w:r>
    </w:p>
    <w:p w14:paraId="0B7C2148" w14:textId="6FABA735" w:rsidR="007A0733" w:rsidRDefault="007A0733" w:rsidP="007A0733">
      <w:pPr>
        <w:jc w:val="center"/>
        <w:rPr>
          <w:rFonts w:asciiTheme="majorHAnsi" w:hAnsiTheme="majorHAnsi" w:cstheme="majorHAnsi"/>
          <w:b/>
          <w:sz w:val="40"/>
          <w:lang w:val="en-US"/>
        </w:rPr>
      </w:pPr>
    </w:p>
    <w:p w14:paraId="273A7F63" w14:textId="77777777" w:rsidR="00F77E9A" w:rsidRPr="00F77E9A" w:rsidRDefault="00F77E9A" w:rsidP="007A0733">
      <w:pPr>
        <w:jc w:val="center"/>
        <w:rPr>
          <w:rFonts w:asciiTheme="majorHAnsi" w:hAnsiTheme="majorHAnsi" w:cstheme="majorHAnsi"/>
          <w:b/>
          <w:sz w:val="40"/>
          <w:lang w:val="en-US"/>
        </w:rPr>
      </w:pPr>
    </w:p>
    <w:p w14:paraId="5B905472" w14:textId="13EFF21B" w:rsidR="00CC5040" w:rsidRPr="00F77E9A" w:rsidRDefault="0008261F" w:rsidP="007A0733">
      <w:pPr>
        <w:jc w:val="center"/>
        <w:rPr>
          <w:rFonts w:asciiTheme="majorHAnsi" w:hAnsiTheme="majorHAnsi" w:cstheme="majorHAnsi"/>
          <w:b/>
          <w:sz w:val="40"/>
          <w:lang w:val="en-US"/>
        </w:rPr>
      </w:pPr>
      <w:r w:rsidRPr="00F77E9A">
        <w:rPr>
          <w:rFonts w:asciiTheme="majorHAnsi" w:hAnsiTheme="majorHAnsi" w:cstheme="majorHAnsi"/>
          <w:b/>
          <w:sz w:val="36"/>
          <w:lang w:val="en-US"/>
        </w:rPr>
        <w:t>Continuous Simulation of Urban Sanitary Sewer Network</w:t>
      </w:r>
      <w:r w:rsidR="00E84116">
        <w:rPr>
          <w:rFonts w:asciiTheme="majorHAnsi" w:hAnsiTheme="majorHAnsi" w:cstheme="majorHAnsi"/>
          <w:b/>
          <w:sz w:val="36"/>
          <w:lang w:val="en-US"/>
        </w:rPr>
        <w:t xml:space="preserve"> in Cold Climate</w:t>
      </w:r>
      <w:r w:rsidR="0083093D">
        <w:rPr>
          <w:rFonts w:asciiTheme="majorHAnsi" w:hAnsiTheme="majorHAnsi" w:cstheme="majorHAnsi"/>
          <w:b/>
          <w:sz w:val="36"/>
          <w:lang w:val="en-US"/>
        </w:rPr>
        <w:t>: Forecast and Automatic Calibration</w:t>
      </w:r>
    </w:p>
    <w:p w14:paraId="2A711DD5" w14:textId="4B048F93" w:rsidR="0075340B" w:rsidRPr="00F77E9A" w:rsidRDefault="0075340B">
      <w:pPr>
        <w:rPr>
          <w:rFonts w:asciiTheme="majorHAnsi" w:hAnsiTheme="majorHAnsi" w:cstheme="majorHAnsi"/>
          <w:b/>
          <w:sz w:val="24"/>
          <w:lang w:val="en-US"/>
        </w:rPr>
      </w:pPr>
    </w:p>
    <w:p w14:paraId="3531EB0C" w14:textId="77777777" w:rsidR="00F77E9A" w:rsidRPr="00E84116" w:rsidRDefault="00F77E9A" w:rsidP="006A19B1">
      <w:pPr>
        <w:jc w:val="center"/>
        <w:rPr>
          <w:rFonts w:asciiTheme="majorHAnsi" w:hAnsiTheme="majorHAnsi" w:cstheme="majorHAnsi"/>
          <w:sz w:val="24"/>
          <w:lang w:val="en-US"/>
        </w:rPr>
      </w:pPr>
    </w:p>
    <w:p w14:paraId="0E0EFA79" w14:textId="77777777" w:rsidR="00F77E9A" w:rsidRPr="00E84116" w:rsidRDefault="00F77E9A" w:rsidP="006A19B1">
      <w:pPr>
        <w:jc w:val="center"/>
        <w:rPr>
          <w:rFonts w:asciiTheme="majorHAnsi" w:hAnsiTheme="majorHAnsi" w:cstheme="majorHAnsi"/>
          <w:sz w:val="24"/>
          <w:lang w:val="en-US"/>
        </w:rPr>
      </w:pPr>
    </w:p>
    <w:p w14:paraId="0904E567" w14:textId="5712FA08" w:rsidR="00CC5040" w:rsidRPr="00F77E9A" w:rsidRDefault="00CC5040" w:rsidP="006A19B1">
      <w:pPr>
        <w:jc w:val="center"/>
        <w:rPr>
          <w:rFonts w:asciiTheme="majorHAnsi" w:hAnsiTheme="majorHAnsi" w:cstheme="majorHAnsi"/>
          <w:sz w:val="24"/>
        </w:rPr>
      </w:pPr>
      <w:r w:rsidRPr="00F77E9A">
        <w:rPr>
          <w:rFonts w:asciiTheme="majorHAnsi" w:hAnsiTheme="majorHAnsi" w:cstheme="majorHAnsi"/>
          <w:sz w:val="24"/>
        </w:rPr>
        <w:t>Pedro Paulo Almeida Silva</w:t>
      </w:r>
      <w:r w:rsidR="00111EC3" w:rsidRPr="00F77E9A">
        <w:rPr>
          <w:rFonts w:asciiTheme="majorHAnsi" w:hAnsiTheme="majorHAnsi" w:cstheme="majorHAnsi"/>
          <w:sz w:val="24"/>
        </w:rPr>
        <w:br/>
        <w:t>EuroAquae+ Student</w:t>
      </w:r>
    </w:p>
    <w:p w14:paraId="2C8F970F" w14:textId="6E9A76E3" w:rsidR="00111EC3" w:rsidRPr="00F77E9A" w:rsidRDefault="004C4460" w:rsidP="006A19B1">
      <w:pPr>
        <w:jc w:val="center"/>
        <w:rPr>
          <w:rFonts w:asciiTheme="majorHAnsi" w:hAnsiTheme="majorHAnsi" w:cstheme="majorHAnsi"/>
          <w:sz w:val="24"/>
        </w:rPr>
      </w:pPr>
      <w:r w:rsidRPr="00F77E9A">
        <w:rPr>
          <w:rFonts w:asciiTheme="majorHAnsi" w:hAnsiTheme="majorHAnsi" w:cstheme="majorHAnsi"/>
          <w:sz w:val="24"/>
        </w:rPr>
        <w:t>April 2019</w:t>
      </w:r>
    </w:p>
    <w:p w14:paraId="33BAF529" w14:textId="242860A1" w:rsidR="004937D8" w:rsidRPr="00F77E9A" w:rsidRDefault="004937D8">
      <w:pPr>
        <w:rPr>
          <w:rFonts w:asciiTheme="majorHAnsi" w:hAnsiTheme="majorHAnsi" w:cstheme="majorHAnsi"/>
          <w:b/>
          <w:sz w:val="24"/>
        </w:rPr>
      </w:pPr>
    </w:p>
    <w:p w14:paraId="3C0FBA1C" w14:textId="426391CC" w:rsidR="000B0F8B" w:rsidRPr="00F77E9A" w:rsidRDefault="000B0F8B">
      <w:pPr>
        <w:rPr>
          <w:rFonts w:asciiTheme="majorHAnsi" w:hAnsiTheme="majorHAnsi" w:cstheme="majorHAnsi"/>
          <w:b/>
          <w:sz w:val="24"/>
        </w:rPr>
      </w:pPr>
    </w:p>
    <w:p w14:paraId="00DD1FD9" w14:textId="3E1B680D" w:rsidR="000B0F8B" w:rsidRPr="00F77E9A" w:rsidRDefault="000B0F8B">
      <w:pPr>
        <w:rPr>
          <w:rFonts w:asciiTheme="majorHAnsi" w:hAnsiTheme="majorHAnsi" w:cstheme="majorHAnsi"/>
          <w:b/>
          <w:sz w:val="24"/>
        </w:rPr>
      </w:pPr>
    </w:p>
    <w:p w14:paraId="3C73989C" w14:textId="39B26E77" w:rsidR="000B0F8B" w:rsidRPr="00F77E9A" w:rsidRDefault="000B0F8B">
      <w:pPr>
        <w:rPr>
          <w:rFonts w:asciiTheme="majorHAnsi" w:hAnsiTheme="majorHAnsi" w:cstheme="majorHAnsi"/>
          <w:b/>
          <w:sz w:val="24"/>
        </w:rPr>
      </w:pPr>
    </w:p>
    <w:p w14:paraId="0D44A440" w14:textId="77777777" w:rsidR="000B0F8B" w:rsidRPr="00F77E9A" w:rsidRDefault="000B0F8B">
      <w:pPr>
        <w:rPr>
          <w:rFonts w:asciiTheme="majorHAnsi" w:hAnsiTheme="majorHAnsi" w:cstheme="majorHAnsi"/>
          <w:b/>
          <w:sz w:val="24"/>
        </w:rPr>
      </w:pPr>
    </w:p>
    <w:p w14:paraId="2F49C52E" w14:textId="0B666FA1" w:rsidR="004937D8" w:rsidRPr="00F77E9A" w:rsidRDefault="004937D8" w:rsidP="00F77E9A">
      <w:pPr>
        <w:pStyle w:val="ListParagraph"/>
        <w:numPr>
          <w:ilvl w:val="0"/>
          <w:numId w:val="11"/>
        </w:numPr>
        <w:ind w:left="1843" w:hanging="283"/>
        <w:rPr>
          <w:rFonts w:asciiTheme="majorHAnsi" w:hAnsiTheme="majorHAnsi" w:cstheme="majorHAnsi"/>
          <w:sz w:val="24"/>
          <w:lang w:val="en-US"/>
        </w:rPr>
      </w:pPr>
      <w:r w:rsidRPr="00F77E9A">
        <w:rPr>
          <w:rFonts w:asciiTheme="majorHAnsi" w:hAnsiTheme="majorHAnsi" w:cstheme="majorHAnsi"/>
          <w:sz w:val="24"/>
          <w:lang w:val="en-US"/>
        </w:rPr>
        <w:t xml:space="preserve">Academic Supervisor: </w:t>
      </w:r>
      <w:r w:rsidR="00737AAD" w:rsidRPr="00F77E9A">
        <w:rPr>
          <w:rFonts w:asciiTheme="majorHAnsi" w:hAnsiTheme="majorHAnsi" w:cstheme="majorHAnsi"/>
          <w:sz w:val="24"/>
          <w:lang w:val="en-US"/>
        </w:rPr>
        <w:t xml:space="preserve">apl. Prof. </w:t>
      </w:r>
      <w:r w:rsidR="009D3008" w:rsidRPr="00F77E9A">
        <w:rPr>
          <w:rFonts w:asciiTheme="majorHAnsi" w:hAnsiTheme="majorHAnsi" w:cstheme="majorHAnsi"/>
          <w:sz w:val="24"/>
          <w:lang w:val="en-US"/>
        </w:rPr>
        <w:t>Dr.</w:t>
      </w:r>
      <w:r w:rsidR="00737AAD" w:rsidRPr="00F77E9A">
        <w:rPr>
          <w:rFonts w:asciiTheme="majorHAnsi" w:hAnsiTheme="majorHAnsi" w:cstheme="majorHAnsi"/>
          <w:sz w:val="24"/>
          <w:lang w:val="en-US"/>
        </w:rPr>
        <w:t>-Ing</w:t>
      </w:r>
      <w:r w:rsidR="009A476C" w:rsidRPr="00F77E9A">
        <w:rPr>
          <w:rFonts w:asciiTheme="majorHAnsi" w:hAnsiTheme="majorHAnsi" w:cstheme="majorHAnsi"/>
          <w:sz w:val="24"/>
          <w:lang w:val="en-US"/>
        </w:rPr>
        <w:t>. habil.</w:t>
      </w:r>
      <w:r w:rsidR="009D3008" w:rsidRPr="00F77E9A">
        <w:rPr>
          <w:rFonts w:asciiTheme="majorHAnsi" w:hAnsiTheme="majorHAnsi" w:cstheme="majorHAnsi"/>
          <w:sz w:val="24"/>
          <w:lang w:val="en-US"/>
        </w:rPr>
        <w:t xml:space="preserve"> Frank Molkenthin</w:t>
      </w:r>
    </w:p>
    <w:p w14:paraId="4806B8E3" w14:textId="47B826DA" w:rsidR="004937D8" w:rsidRPr="00F77E9A" w:rsidRDefault="004937D8" w:rsidP="00F77E9A">
      <w:pPr>
        <w:pStyle w:val="ListParagraph"/>
        <w:numPr>
          <w:ilvl w:val="0"/>
          <w:numId w:val="11"/>
        </w:numPr>
        <w:ind w:left="1843" w:hanging="283"/>
        <w:rPr>
          <w:rFonts w:asciiTheme="majorHAnsi" w:hAnsiTheme="majorHAnsi" w:cstheme="majorHAnsi"/>
          <w:sz w:val="24"/>
          <w:lang w:val="en-US"/>
        </w:rPr>
      </w:pPr>
      <w:r w:rsidRPr="00F77E9A">
        <w:rPr>
          <w:rFonts w:asciiTheme="majorHAnsi" w:hAnsiTheme="majorHAnsi" w:cstheme="majorHAnsi"/>
          <w:sz w:val="24"/>
          <w:lang w:val="en-US"/>
        </w:rPr>
        <w:t>Institution</w:t>
      </w:r>
      <w:r w:rsidR="00EE70E4" w:rsidRPr="00F77E9A">
        <w:rPr>
          <w:rFonts w:asciiTheme="majorHAnsi" w:hAnsiTheme="majorHAnsi" w:cstheme="majorHAnsi"/>
          <w:sz w:val="24"/>
          <w:lang w:val="en-US"/>
        </w:rPr>
        <w:t>al</w:t>
      </w:r>
      <w:r w:rsidRPr="00F77E9A">
        <w:rPr>
          <w:rFonts w:asciiTheme="majorHAnsi" w:hAnsiTheme="majorHAnsi" w:cstheme="majorHAnsi"/>
          <w:sz w:val="24"/>
          <w:lang w:val="en-US"/>
        </w:rPr>
        <w:t xml:space="preserve"> Supervisor:</w:t>
      </w:r>
      <w:r w:rsidR="006A19B1" w:rsidRPr="00F77E9A">
        <w:rPr>
          <w:rFonts w:asciiTheme="majorHAnsi" w:hAnsiTheme="majorHAnsi" w:cstheme="majorHAnsi"/>
          <w:sz w:val="24"/>
          <w:lang w:val="en-US"/>
        </w:rPr>
        <w:t xml:space="preserve"> </w:t>
      </w:r>
      <w:r w:rsidRPr="00F77E9A">
        <w:rPr>
          <w:rFonts w:asciiTheme="majorHAnsi" w:hAnsiTheme="majorHAnsi" w:cstheme="majorHAnsi"/>
          <w:sz w:val="24"/>
          <w:lang w:val="en-US"/>
        </w:rPr>
        <w:t>Dr. Markus Sunela</w:t>
      </w:r>
    </w:p>
    <w:p w14:paraId="14689334" w14:textId="77777777" w:rsidR="0075340B" w:rsidRPr="00A31A59" w:rsidRDefault="0075340B">
      <w:pPr>
        <w:rPr>
          <w:rFonts w:ascii="Times New Roman" w:hAnsi="Times New Roman" w:cs="Times New Roman"/>
          <w:b/>
          <w:lang w:val="en-US"/>
        </w:rPr>
      </w:pPr>
    </w:p>
    <w:p w14:paraId="66F99541" w14:textId="77777777" w:rsidR="0075340B" w:rsidRPr="00A31A59" w:rsidRDefault="0075340B">
      <w:pPr>
        <w:rPr>
          <w:rFonts w:ascii="Times New Roman" w:hAnsi="Times New Roman" w:cs="Times New Roman"/>
          <w:b/>
          <w:lang w:val="en-US"/>
        </w:rPr>
      </w:pPr>
    </w:p>
    <w:p w14:paraId="17464E33" w14:textId="77777777" w:rsidR="0075340B" w:rsidRDefault="0075340B">
      <w:pPr>
        <w:rPr>
          <w:b/>
          <w:lang w:val="en-US"/>
        </w:rPr>
      </w:pPr>
    </w:p>
    <w:p w14:paraId="27750316" w14:textId="2C31BC8E" w:rsidR="0031568A" w:rsidRDefault="0031568A" w:rsidP="0031568A">
      <w:pPr>
        <w:rPr>
          <w:b/>
          <w:lang w:val="en-US"/>
        </w:rPr>
      </w:pPr>
    </w:p>
    <w:p w14:paraId="0B1B64A9" w14:textId="4629DF01" w:rsidR="00792BCE" w:rsidRDefault="00792BCE" w:rsidP="0031568A">
      <w:pPr>
        <w:rPr>
          <w:b/>
          <w:lang w:val="en-US"/>
        </w:rPr>
      </w:pPr>
    </w:p>
    <w:p w14:paraId="4F5D1183" w14:textId="77777777" w:rsidR="00792BCE" w:rsidRDefault="00792BCE" w:rsidP="0031568A">
      <w:pPr>
        <w:rPr>
          <w:b/>
          <w:lang w:val="en-US"/>
        </w:rPr>
      </w:pPr>
    </w:p>
    <w:p w14:paraId="66757518" w14:textId="77777777" w:rsidR="003B560B" w:rsidRPr="00792BCE" w:rsidRDefault="00C555D9" w:rsidP="00C555D9">
      <w:pPr>
        <w:rPr>
          <w:rFonts w:asciiTheme="majorHAnsi" w:hAnsiTheme="majorHAnsi" w:cstheme="majorHAnsi"/>
          <w:b/>
          <w:lang w:val="en-US"/>
        </w:rPr>
      </w:pPr>
      <w:r w:rsidRPr="00792BCE">
        <w:rPr>
          <w:rFonts w:asciiTheme="majorHAnsi" w:hAnsiTheme="majorHAnsi" w:cstheme="majorHAnsi"/>
          <w:b/>
          <w:lang w:val="en-US"/>
        </w:rPr>
        <w:t>TABLE OF CONTENTS</w:t>
      </w:r>
    </w:p>
    <w:sdt>
      <w:sdtPr>
        <w:rPr>
          <w:rFonts w:asciiTheme="majorHAnsi" w:hAnsiTheme="majorHAnsi" w:cstheme="majorHAnsi"/>
        </w:rPr>
        <w:id w:val="-87538138"/>
        <w:docPartObj>
          <w:docPartGallery w:val="Table of Contents"/>
          <w:docPartUnique/>
        </w:docPartObj>
      </w:sdtPr>
      <w:sdtEndPr>
        <w:rPr>
          <w:bCs/>
          <w:noProof/>
        </w:rPr>
      </w:sdtEndPr>
      <w:sdtContent>
        <w:p w14:paraId="7ECB1DBD" w14:textId="4B81CEE5" w:rsidR="00866B8C" w:rsidRPr="00F9293E" w:rsidRDefault="00F9293E" w:rsidP="00C555D9">
          <w:pPr>
            <w:rPr>
              <w:rFonts w:asciiTheme="majorHAnsi" w:hAnsiTheme="majorHAnsi" w:cstheme="majorHAnsi"/>
              <w:lang w:val="en-US"/>
            </w:rPr>
          </w:pPr>
          <w:r w:rsidRPr="00F9293E">
            <w:rPr>
              <w:rFonts w:asciiTheme="majorHAnsi" w:hAnsiTheme="majorHAnsi" w:cstheme="majorHAnsi"/>
              <w:lang w:val="en-US"/>
            </w:rPr>
            <w:t>INCEPTION R</w:t>
          </w:r>
          <w:r>
            <w:rPr>
              <w:rFonts w:asciiTheme="majorHAnsi" w:hAnsiTheme="majorHAnsi" w:cstheme="majorHAnsi"/>
              <w:lang w:val="en-US"/>
            </w:rPr>
            <w:t>EPORT</w:t>
          </w:r>
          <w:r w:rsidR="008B1F97">
            <w:rPr>
              <w:rFonts w:asciiTheme="majorHAnsi" w:hAnsiTheme="majorHAnsi" w:cstheme="majorHAnsi"/>
              <w:lang w:val="en-US"/>
            </w:rPr>
            <w:t xml:space="preserve"> DESCRIPTION</w:t>
          </w:r>
        </w:p>
        <w:p w14:paraId="55F1A2D6" w14:textId="37C75E3E" w:rsidR="0005703A" w:rsidRDefault="00211EAC">
          <w:pPr>
            <w:pStyle w:val="TOC1"/>
            <w:tabs>
              <w:tab w:val="left" w:pos="440"/>
              <w:tab w:val="right" w:leader="dot" w:pos="9016"/>
            </w:tabs>
            <w:rPr>
              <w:rFonts w:eastAsiaTheme="minorEastAsia" w:cstheme="minorBidi"/>
              <w:bCs w:val="0"/>
              <w:caps w:val="0"/>
              <w:noProof/>
              <w:szCs w:val="22"/>
              <w:lang w:val="en-US"/>
            </w:rPr>
          </w:pPr>
          <w:r>
            <w:rPr>
              <w:rFonts w:asciiTheme="majorHAnsi" w:hAnsiTheme="majorHAnsi" w:cstheme="majorHAnsi"/>
              <w:bCs w:val="0"/>
              <w:caps w:val="0"/>
            </w:rPr>
            <w:fldChar w:fldCharType="begin"/>
          </w:r>
          <w:r>
            <w:rPr>
              <w:rFonts w:asciiTheme="majorHAnsi" w:hAnsiTheme="majorHAnsi" w:cstheme="majorHAnsi"/>
              <w:bCs w:val="0"/>
              <w:caps w:val="0"/>
            </w:rPr>
            <w:instrText xml:space="preserve"> TOC \o "1-3" \h \z \u </w:instrText>
          </w:r>
          <w:r>
            <w:rPr>
              <w:rFonts w:asciiTheme="majorHAnsi" w:hAnsiTheme="majorHAnsi" w:cstheme="majorHAnsi"/>
              <w:bCs w:val="0"/>
              <w:caps w:val="0"/>
            </w:rPr>
            <w:fldChar w:fldCharType="separate"/>
          </w:r>
          <w:hyperlink w:anchor="_Toc4418991" w:history="1">
            <w:r w:rsidR="0005703A" w:rsidRPr="00680052">
              <w:rPr>
                <w:rStyle w:val="Hyperlink"/>
                <w:rFonts w:cstheme="majorHAnsi"/>
                <w:noProof/>
              </w:rPr>
              <w:t>1.</w:t>
            </w:r>
            <w:r w:rsidR="0005703A">
              <w:rPr>
                <w:rFonts w:eastAsiaTheme="minorEastAsia" w:cstheme="minorBidi"/>
                <w:bCs w:val="0"/>
                <w:caps w:val="0"/>
                <w:noProof/>
                <w:szCs w:val="22"/>
                <w:lang w:val="en-US"/>
              </w:rPr>
              <w:tab/>
            </w:r>
            <w:r w:rsidR="0005703A" w:rsidRPr="00680052">
              <w:rPr>
                <w:rStyle w:val="Hyperlink"/>
                <w:rFonts w:cstheme="majorHAnsi"/>
                <w:noProof/>
              </w:rPr>
              <w:t>INTRODUCTION</w:t>
            </w:r>
            <w:r w:rsidR="0005703A">
              <w:rPr>
                <w:noProof/>
                <w:webHidden/>
              </w:rPr>
              <w:tab/>
            </w:r>
            <w:r w:rsidR="0005703A">
              <w:rPr>
                <w:noProof/>
                <w:webHidden/>
              </w:rPr>
              <w:fldChar w:fldCharType="begin"/>
            </w:r>
            <w:r w:rsidR="0005703A">
              <w:rPr>
                <w:noProof/>
                <w:webHidden/>
              </w:rPr>
              <w:instrText xml:space="preserve"> PAGEREF _Toc4418991 \h </w:instrText>
            </w:r>
            <w:r w:rsidR="0005703A">
              <w:rPr>
                <w:noProof/>
                <w:webHidden/>
              </w:rPr>
            </w:r>
            <w:r w:rsidR="0005703A">
              <w:rPr>
                <w:noProof/>
                <w:webHidden/>
              </w:rPr>
              <w:fldChar w:fldCharType="separate"/>
            </w:r>
            <w:r w:rsidR="0005703A">
              <w:rPr>
                <w:noProof/>
                <w:webHidden/>
              </w:rPr>
              <w:t>3</w:t>
            </w:r>
            <w:r w:rsidR="0005703A">
              <w:rPr>
                <w:noProof/>
                <w:webHidden/>
              </w:rPr>
              <w:fldChar w:fldCharType="end"/>
            </w:r>
          </w:hyperlink>
        </w:p>
        <w:p w14:paraId="3200CC53" w14:textId="42CBC95B" w:rsidR="0005703A" w:rsidRDefault="00787B45">
          <w:pPr>
            <w:pStyle w:val="TOC1"/>
            <w:tabs>
              <w:tab w:val="left" w:pos="440"/>
              <w:tab w:val="right" w:leader="dot" w:pos="9016"/>
            </w:tabs>
            <w:rPr>
              <w:rFonts w:eastAsiaTheme="minorEastAsia" w:cstheme="minorBidi"/>
              <w:bCs w:val="0"/>
              <w:caps w:val="0"/>
              <w:noProof/>
              <w:szCs w:val="22"/>
              <w:lang w:val="en-US"/>
            </w:rPr>
          </w:pPr>
          <w:hyperlink w:anchor="_Toc4418992" w:history="1">
            <w:r w:rsidR="0005703A" w:rsidRPr="00680052">
              <w:rPr>
                <w:rStyle w:val="Hyperlink"/>
                <w:rFonts w:cstheme="majorHAnsi"/>
                <w:noProof/>
              </w:rPr>
              <w:t>2.</w:t>
            </w:r>
            <w:r w:rsidR="0005703A">
              <w:rPr>
                <w:rFonts w:eastAsiaTheme="minorEastAsia" w:cstheme="minorBidi"/>
                <w:bCs w:val="0"/>
                <w:caps w:val="0"/>
                <w:noProof/>
                <w:szCs w:val="22"/>
                <w:lang w:val="en-US"/>
              </w:rPr>
              <w:tab/>
            </w:r>
            <w:r w:rsidR="0005703A" w:rsidRPr="00680052">
              <w:rPr>
                <w:rStyle w:val="Hyperlink"/>
                <w:rFonts w:cstheme="majorHAnsi"/>
                <w:noProof/>
              </w:rPr>
              <w:t>MOTIVATION</w:t>
            </w:r>
            <w:r w:rsidR="0005703A">
              <w:rPr>
                <w:noProof/>
                <w:webHidden/>
              </w:rPr>
              <w:tab/>
            </w:r>
            <w:r w:rsidR="0005703A">
              <w:rPr>
                <w:noProof/>
                <w:webHidden/>
              </w:rPr>
              <w:fldChar w:fldCharType="begin"/>
            </w:r>
            <w:r w:rsidR="0005703A">
              <w:rPr>
                <w:noProof/>
                <w:webHidden/>
              </w:rPr>
              <w:instrText xml:space="preserve"> PAGEREF _Toc4418992 \h </w:instrText>
            </w:r>
            <w:r w:rsidR="0005703A">
              <w:rPr>
                <w:noProof/>
                <w:webHidden/>
              </w:rPr>
            </w:r>
            <w:r w:rsidR="0005703A">
              <w:rPr>
                <w:noProof/>
                <w:webHidden/>
              </w:rPr>
              <w:fldChar w:fldCharType="separate"/>
            </w:r>
            <w:r w:rsidR="0005703A">
              <w:rPr>
                <w:noProof/>
                <w:webHidden/>
              </w:rPr>
              <w:t>3</w:t>
            </w:r>
            <w:r w:rsidR="0005703A">
              <w:rPr>
                <w:noProof/>
                <w:webHidden/>
              </w:rPr>
              <w:fldChar w:fldCharType="end"/>
            </w:r>
          </w:hyperlink>
        </w:p>
        <w:p w14:paraId="63AB6B29" w14:textId="131A8CF9" w:rsidR="0005703A" w:rsidRDefault="00787B45">
          <w:pPr>
            <w:pStyle w:val="TOC1"/>
            <w:tabs>
              <w:tab w:val="left" w:pos="440"/>
              <w:tab w:val="right" w:leader="dot" w:pos="9016"/>
            </w:tabs>
            <w:rPr>
              <w:rFonts w:eastAsiaTheme="minorEastAsia" w:cstheme="minorBidi"/>
              <w:bCs w:val="0"/>
              <w:caps w:val="0"/>
              <w:noProof/>
              <w:szCs w:val="22"/>
              <w:lang w:val="en-US"/>
            </w:rPr>
          </w:pPr>
          <w:hyperlink w:anchor="_Toc4418993" w:history="1">
            <w:r w:rsidR="0005703A" w:rsidRPr="00680052">
              <w:rPr>
                <w:rStyle w:val="Hyperlink"/>
                <w:rFonts w:cstheme="majorHAnsi"/>
                <w:noProof/>
              </w:rPr>
              <w:t>3.</w:t>
            </w:r>
            <w:r w:rsidR="0005703A">
              <w:rPr>
                <w:rFonts w:eastAsiaTheme="minorEastAsia" w:cstheme="minorBidi"/>
                <w:bCs w:val="0"/>
                <w:caps w:val="0"/>
                <w:noProof/>
                <w:szCs w:val="22"/>
                <w:lang w:val="en-US"/>
              </w:rPr>
              <w:tab/>
            </w:r>
            <w:r w:rsidR="0005703A" w:rsidRPr="00680052">
              <w:rPr>
                <w:rStyle w:val="Hyperlink"/>
                <w:rFonts w:cstheme="majorHAnsi"/>
                <w:noProof/>
              </w:rPr>
              <w:t>METHODOLOGY</w:t>
            </w:r>
            <w:r w:rsidR="0005703A">
              <w:rPr>
                <w:noProof/>
                <w:webHidden/>
              </w:rPr>
              <w:tab/>
            </w:r>
            <w:r w:rsidR="0005703A">
              <w:rPr>
                <w:noProof/>
                <w:webHidden/>
              </w:rPr>
              <w:fldChar w:fldCharType="begin"/>
            </w:r>
            <w:r w:rsidR="0005703A">
              <w:rPr>
                <w:noProof/>
                <w:webHidden/>
              </w:rPr>
              <w:instrText xml:space="preserve"> PAGEREF _Toc4418993 \h </w:instrText>
            </w:r>
            <w:r w:rsidR="0005703A">
              <w:rPr>
                <w:noProof/>
                <w:webHidden/>
              </w:rPr>
            </w:r>
            <w:r w:rsidR="0005703A">
              <w:rPr>
                <w:noProof/>
                <w:webHidden/>
              </w:rPr>
              <w:fldChar w:fldCharType="separate"/>
            </w:r>
            <w:r w:rsidR="0005703A">
              <w:rPr>
                <w:noProof/>
                <w:webHidden/>
              </w:rPr>
              <w:t>4</w:t>
            </w:r>
            <w:r w:rsidR="0005703A">
              <w:rPr>
                <w:noProof/>
                <w:webHidden/>
              </w:rPr>
              <w:fldChar w:fldCharType="end"/>
            </w:r>
          </w:hyperlink>
        </w:p>
        <w:p w14:paraId="423AEA06" w14:textId="0225EE82" w:rsidR="0005703A" w:rsidRDefault="00787B45">
          <w:pPr>
            <w:pStyle w:val="TOC2"/>
            <w:tabs>
              <w:tab w:val="left" w:pos="880"/>
              <w:tab w:val="right" w:leader="dot" w:pos="9016"/>
            </w:tabs>
            <w:rPr>
              <w:rFonts w:eastAsiaTheme="minorEastAsia" w:cstheme="minorBidi"/>
              <w:smallCaps w:val="0"/>
              <w:noProof/>
              <w:szCs w:val="22"/>
              <w:lang w:val="en-US"/>
            </w:rPr>
          </w:pPr>
          <w:hyperlink w:anchor="_Toc4418994" w:history="1">
            <w:r w:rsidR="0005703A" w:rsidRPr="00680052">
              <w:rPr>
                <w:rStyle w:val="Hyperlink"/>
                <w:noProof/>
              </w:rPr>
              <w:t>3.1.</w:t>
            </w:r>
            <w:r w:rsidR="0005703A">
              <w:rPr>
                <w:rFonts w:eastAsiaTheme="minorEastAsia" w:cstheme="minorBidi"/>
                <w:smallCaps w:val="0"/>
                <w:noProof/>
                <w:szCs w:val="22"/>
                <w:lang w:val="en-US"/>
              </w:rPr>
              <w:tab/>
            </w:r>
            <w:r w:rsidR="0005703A" w:rsidRPr="00680052">
              <w:rPr>
                <w:rStyle w:val="Hyperlink"/>
                <w:noProof/>
              </w:rPr>
              <w:t>Offline model:</w:t>
            </w:r>
            <w:r w:rsidR="0005703A">
              <w:rPr>
                <w:noProof/>
                <w:webHidden/>
              </w:rPr>
              <w:tab/>
            </w:r>
            <w:r w:rsidR="0005703A">
              <w:rPr>
                <w:noProof/>
                <w:webHidden/>
              </w:rPr>
              <w:fldChar w:fldCharType="begin"/>
            </w:r>
            <w:r w:rsidR="0005703A">
              <w:rPr>
                <w:noProof/>
                <w:webHidden/>
              </w:rPr>
              <w:instrText xml:space="preserve"> PAGEREF _Toc4418994 \h </w:instrText>
            </w:r>
            <w:r w:rsidR="0005703A">
              <w:rPr>
                <w:noProof/>
                <w:webHidden/>
              </w:rPr>
            </w:r>
            <w:r w:rsidR="0005703A">
              <w:rPr>
                <w:noProof/>
                <w:webHidden/>
              </w:rPr>
              <w:fldChar w:fldCharType="separate"/>
            </w:r>
            <w:r w:rsidR="0005703A">
              <w:rPr>
                <w:noProof/>
                <w:webHidden/>
              </w:rPr>
              <w:t>4</w:t>
            </w:r>
            <w:r w:rsidR="0005703A">
              <w:rPr>
                <w:noProof/>
                <w:webHidden/>
              </w:rPr>
              <w:fldChar w:fldCharType="end"/>
            </w:r>
          </w:hyperlink>
        </w:p>
        <w:p w14:paraId="6930B1C2" w14:textId="4C8AEBB5" w:rsidR="0005703A" w:rsidRDefault="00787B45">
          <w:pPr>
            <w:pStyle w:val="TOC2"/>
            <w:tabs>
              <w:tab w:val="left" w:pos="880"/>
              <w:tab w:val="right" w:leader="dot" w:pos="9016"/>
            </w:tabs>
            <w:rPr>
              <w:rFonts w:eastAsiaTheme="minorEastAsia" w:cstheme="minorBidi"/>
              <w:smallCaps w:val="0"/>
              <w:noProof/>
              <w:szCs w:val="22"/>
              <w:lang w:val="en-US"/>
            </w:rPr>
          </w:pPr>
          <w:hyperlink w:anchor="_Toc4418995" w:history="1">
            <w:r w:rsidR="0005703A" w:rsidRPr="00680052">
              <w:rPr>
                <w:rStyle w:val="Hyperlink"/>
                <w:noProof/>
                <w:lang w:val="en-US"/>
              </w:rPr>
              <w:t>3.2.</w:t>
            </w:r>
            <w:r w:rsidR="0005703A">
              <w:rPr>
                <w:rFonts w:eastAsiaTheme="minorEastAsia" w:cstheme="minorBidi"/>
                <w:smallCaps w:val="0"/>
                <w:noProof/>
                <w:szCs w:val="22"/>
                <w:lang w:val="en-US"/>
              </w:rPr>
              <w:tab/>
            </w:r>
            <w:r w:rsidR="0005703A" w:rsidRPr="00680052">
              <w:rPr>
                <w:rStyle w:val="Hyperlink"/>
                <w:noProof/>
                <w:lang w:val="en-US"/>
              </w:rPr>
              <w:t>Online Model: Continuous simulation</w:t>
            </w:r>
            <w:r w:rsidR="0005703A">
              <w:rPr>
                <w:noProof/>
                <w:webHidden/>
              </w:rPr>
              <w:tab/>
            </w:r>
            <w:r w:rsidR="0005703A">
              <w:rPr>
                <w:noProof/>
                <w:webHidden/>
              </w:rPr>
              <w:fldChar w:fldCharType="begin"/>
            </w:r>
            <w:r w:rsidR="0005703A">
              <w:rPr>
                <w:noProof/>
                <w:webHidden/>
              </w:rPr>
              <w:instrText xml:space="preserve"> PAGEREF _Toc4418995 \h </w:instrText>
            </w:r>
            <w:r w:rsidR="0005703A">
              <w:rPr>
                <w:noProof/>
                <w:webHidden/>
              </w:rPr>
            </w:r>
            <w:r w:rsidR="0005703A">
              <w:rPr>
                <w:noProof/>
                <w:webHidden/>
              </w:rPr>
              <w:fldChar w:fldCharType="separate"/>
            </w:r>
            <w:r w:rsidR="0005703A">
              <w:rPr>
                <w:noProof/>
                <w:webHidden/>
              </w:rPr>
              <w:t>5</w:t>
            </w:r>
            <w:r w:rsidR="0005703A">
              <w:rPr>
                <w:noProof/>
                <w:webHidden/>
              </w:rPr>
              <w:fldChar w:fldCharType="end"/>
            </w:r>
          </w:hyperlink>
        </w:p>
        <w:p w14:paraId="0C20478E" w14:textId="64AA3935" w:rsidR="0005703A" w:rsidRDefault="00787B45">
          <w:pPr>
            <w:pStyle w:val="TOC2"/>
            <w:tabs>
              <w:tab w:val="left" w:pos="880"/>
              <w:tab w:val="right" w:leader="dot" w:pos="9016"/>
            </w:tabs>
            <w:rPr>
              <w:rFonts w:eastAsiaTheme="minorEastAsia" w:cstheme="minorBidi"/>
              <w:smallCaps w:val="0"/>
              <w:noProof/>
              <w:szCs w:val="22"/>
              <w:lang w:val="en-US"/>
            </w:rPr>
          </w:pPr>
          <w:hyperlink w:anchor="_Toc4418996" w:history="1">
            <w:r w:rsidR="0005703A" w:rsidRPr="00680052">
              <w:rPr>
                <w:rStyle w:val="Hyperlink"/>
                <w:noProof/>
                <w:lang w:val="en-US"/>
              </w:rPr>
              <w:t>3.3.</w:t>
            </w:r>
            <w:r w:rsidR="0005703A">
              <w:rPr>
                <w:rFonts w:eastAsiaTheme="minorEastAsia" w:cstheme="minorBidi"/>
                <w:smallCaps w:val="0"/>
                <w:noProof/>
                <w:szCs w:val="22"/>
                <w:lang w:val="en-US"/>
              </w:rPr>
              <w:tab/>
            </w:r>
            <w:r w:rsidR="0005703A" w:rsidRPr="00680052">
              <w:rPr>
                <w:rStyle w:val="Hyperlink"/>
                <w:noProof/>
                <w:lang w:val="en-US"/>
              </w:rPr>
              <w:t>Time Schedule</w:t>
            </w:r>
            <w:r w:rsidR="0005703A">
              <w:rPr>
                <w:noProof/>
                <w:webHidden/>
              </w:rPr>
              <w:tab/>
            </w:r>
            <w:r w:rsidR="0005703A">
              <w:rPr>
                <w:noProof/>
                <w:webHidden/>
              </w:rPr>
              <w:fldChar w:fldCharType="begin"/>
            </w:r>
            <w:r w:rsidR="0005703A">
              <w:rPr>
                <w:noProof/>
                <w:webHidden/>
              </w:rPr>
              <w:instrText xml:space="preserve"> PAGEREF _Toc4418996 \h </w:instrText>
            </w:r>
            <w:r w:rsidR="0005703A">
              <w:rPr>
                <w:noProof/>
                <w:webHidden/>
              </w:rPr>
            </w:r>
            <w:r w:rsidR="0005703A">
              <w:rPr>
                <w:noProof/>
                <w:webHidden/>
              </w:rPr>
              <w:fldChar w:fldCharType="separate"/>
            </w:r>
            <w:r w:rsidR="0005703A">
              <w:rPr>
                <w:noProof/>
                <w:webHidden/>
              </w:rPr>
              <w:t>7</w:t>
            </w:r>
            <w:r w:rsidR="0005703A">
              <w:rPr>
                <w:noProof/>
                <w:webHidden/>
              </w:rPr>
              <w:fldChar w:fldCharType="end"/>
            </w:r>
          </w:hyperlink>
        </w:p>
        <w:p w14:paraId="4D65D186" w14:textId="5F3B065C" w:rsidR="0005703A" w:rsidRDefault="00787B45">
          <w:pPr>
            <w:pStyle w:val="TOC1"/>
            <w:tabs>
              <w:tab w:val="left" w:pos="440"/>
              <w:tab w:val="right" w:leader="dot" w:pos="9016"/>
            </w:tabs>
            <w:rPr>
              <w:rFonts w:eastAsiaTheme="minorEastAsia" w:cstheme="minorBidi"/>
              <w:bCs w:val="0"/>
              <w:caps w:val="0"/>
              <w:noProof/>
              <w:szCs w:val="22"/>
              <w:lang w:val="en-US"/>
            </w:rPr>
          </w:pPr>
          <w:hyperlink w:anchor="_Toc4418997" w:history="1">
            <w:r w:rsidR="0005703A" w:rsidRPr="00680052">
              <w:rPr>
                <w:rStyle w:val="Hyperlink"/>
                <w:noProof/>
              </w:rPr>
              <w:t>4.</w:t>
            </w:r>
            <w:r w:rsidR="0005703A">
              <w:rPr>
                <w:rFonts w:eastAsiaTheme="minorEastAsia" w:cstheme="minorBidi"/>
                <w:bCs w:val="0"/>
                <w:caps w:val="0"/>
                <w:noProof/>
                <w:szCs w:val="22"/>
                <w:lang w:val="en-US"/>
              </w:rPr>
              <w:tab/>
            </w:r>
            <w:r w:rsidR="0005703A" w:rsidRPr="00680052">
              <w:rPr>
                <w:rStyle w:val="Hyperlink"/>
                <w:noProof/>
              </w:rPr>
              <w:t>HYDROLOGICAL MODEL</w:t>
            </w:r>
            <w:r w:rsidR="0005703A">
              <w:rPr>
                <w:noProof/>
                <w:webHidden/>
              </w:rPr>
              <w:tab/>
            </w:r>
            <w:r w:rsidR="0005703A">
              <w:rPr>
                <w:noProof/>
                <w:webHidden/>
              </w:rPr>
              <w:fldChar w:fldCharType="begin"/>
            </w:r>
            <w:r w:rsidR="0005703A">
              <w:rPr>
                <w:noProof/>
                <w:webHidden/>
              </w:rPr>
              <w:instrText xml:space="preserve"> PAGEREF _Toc4418997 \h </w:instrText>
            </w:r>
            <w:r w:rsidR="0005703A">
              <w:rPr>
                <w:noProof/>
                <w:webHidden/>
              </w:rPr>
            </w:r>
            <w:r w:rsidR="0005703A">
              <w:rPr>
                <w:noProof/>
                <w:webHidden/>
              </w:rPr>
              <w:fldChar w:fldCharType="separate"/>
            </w:r>
            <w:r w:rsidR="0005703A">
              <w:rPr>
                <w:noProof/>
                <w:webHidden/>
              </w:rPr>
              <w:t>7</w:t>
            </w:r>
            <w:r w:rsidR="0005703A">
              <w:rPr>
                <w:noProof/>
                <w:webHidden/>
              </w:rPr>
              <w:fldChar w:fldCharType="end"/>
            </w:r>
          </w:hyperlink>
        </w:p>
        <w:p w14:paraId="5623F1B2" w14:textId="59B764A2" w:rsidR="0005703A" w:rsidRDefault="00787B45">
          <w:pPr>
            <w:pStyle w:val="TOC2"/>
            <w:tabs>
              <w:tab w:val="left" w:pos="880"/>
              <w:tab w:val="right" w:leader="dot" w:pos="9016"/>
            </w:tabs>
            <w:rPr>
              <w:rFonts w:eastAsiaTheme="minorEastAsia" w:cstheme="minorBidi"/>
              <w:smallCaps w:val="0"/>
              <w:noProof/>
              <w:szCs w:val="22"/>
              <w:lang w:val="en-US"/>
            </w:rPr>
          </w:pPr>
          <w:hyperlink w:anchor="_Toc4418998" w:history="1">
            <w:r w:rsidR="0005703A" w:rsidRPr="00680052">
              <w:rPr>
                <w:rStyle w:val="Hyperlink"/>
                <w:noProof/>
                <w:lang w:val="en-US"/>
              </w:rPr>
              <w:t>4.1.</w:t>
            </w:r>
            <w:r w:rsidR="0005703A">
              <w:rPr>
                <w:rFonts w:eastAsiaTheme="minorEastAsia" w:cstheme="minorBidi"/>
                <w:smallCaps w:val="0"/>
                <w:noProof/>
                <w:szCs w:val="22"/>
                <w:lang w:val="en-US"/>
              </w:rPr>
              <w:tab/>
            </w:r>
            <w:r w:rsidR="0005703A" w:rsidRPr="00680052">
              <w:rPr>
                <w:rStyle w:val="Hyperlink"/>
                <w:noProof/>
                <w:lang w:val="en-US"/>
              </w:rPr>
              <w:t>Methods to Quantify Rainfall Dependent Infiltration and Inflow</w:t>
            </w:r>
            <w:r w:rsidR="0005703A">
              <w:rPr>
                <w:noProof/>
                <w:webHidden/>
              </w:rPr>
              <w:tab/>
            </w:r>
            <w:r w:rsidR="0005703A">
              <w:rPr>
                <w:noProof/>
                <w:webHidden/>
              </w:rPr>
              <w:fldChar w:fldCharType="begin"/>
            </w:r>
            <w:r w:rsidR="0005703A">
              <w:rPr>
                <w:noProof/>
                <w:webHidden/>
              </w:rPr>
              <w:instrText xml:space="preserve"> PAGEREF _Toc4418998 \h </w:instrText>
            </w:r>
            <w:r w:rsidR="0005703A">
              <w:rPr>
                <w:noProof/>
                <w:webHidden/>
              </w:rPr>
            </w:r>
            <w:r w:rsidR="0005703A">
              <w:rPr>
                <w:noProof/>
                <w:webHidden/>
              </w:rPr>
              <w:fldChar w:fldCharType="separate"/>
            </w:r>
            <w:r w:rsidR="0005703A">
              <w:rPr>
                <w:noProof/>
                <w:webHidden/>
              </w:rPr>
              <w:t>8</w:t>
            </w:r>
            <w:r w:rsidR="0005703A">
              <w:rPr>
                <w:noProof/>
                <w:webHidden/>
              </w:rPr>
              <w:fldChar w:fldCharType="end"/>
            </w:r>
          </w:hyperlink>
        </w:p>
        <w:p w14:paraId="3BFC28B5" w14:textId="4CACB37C" w:rsidR="0005703A" w:rsidRDefault="00787B45">
          <w:pPr>
            <w:pStyle w:val="TOC2"/>
            <w:tabs>
              <w:tab w:val="left" w:pos="880"/>
              <w:tab w:val="right" w:leader="dot" w:pos="9016"/>
            </w:tabs>
            <w:rPr>
              <w:rFonts w:eastAsiaTheme="minorEastAsia" w:cstheme="minorBidi"/>
              <w:smallCaps w:val="0"/>
              <w:noProof/>
              <w:szCs w:val="22"/>
              <w:lang w:val="en-US"/>
            </w:rPr>
          </w:pPr>
          <w:hyperlink w:anchor="_Toc4418999" w:history="1">
            <w:r w:rsidR="0005703A" w:rsidRPr="00680052">
              <w:rPr>
                <w:rStyle w:val="Hyperlink"/>
                <w:noProof/>
                <w:lang w:val="en-US"/>
              </w:rPr>
              <w:t>4.2.</w:t>
            </w:r>
            <w:r w:rsidR="0005703A">
              <w:rPr>
                <w:rFonts w:eastAsiaTheme="minorEastAsia" w:cstheme="minorBidi"/>
                <w:smallCaps w:val="0"/>
                <w:noProof/>
                <w:szCs w:val="22"/>
                <w:lang w:val="en-US"/>
              </w:rPr>
              <w:tab/>
            </w:r>
            <w:r w:rsidR="0005703A" w:rsidRPr="00680052">
              <w:rPr>
                <w:rStyle w:val="Hyperlink"/>
                <w:noProof/>
                <w:lang w:val="en-US"/>
              </w:rPr>
              <w:t>How to separate RDII Stages from Hydrographs – Wet weather flow (WWF)</w:t>
            </w:r>
            <w:r w:rsidR="0005703A">
              <w:rPr>
                <w:noProof/>
                <w:webHidden/>
              </w:rPr>
              <w:tab/>
            </w:r>
            <w:r w:rsidR="0005703A">
              <w:rPr>
                <w:noProof/>
                <w:webHidden/>
              </w:rPr>
              <w:fldChar w:fldCharType="begin"/>
            </w:r>
            <w:r w:rsidR="0005703A">
              <w:rPr>
                <w:noProof/>
                <w:webHidden/>
              </w:rPr>
              <w:instrText xml:space="preserve"> PAGEREF _Toc4418999 \h </w:instrText>
            </w:r>
            <w:r w:rsidR="0005703A">
              <w:rPr>
                <w:noProof/>
                <w:webHidden/>
              </w:rPr>
            </w:r>
            <w:r w:rsidR="0005703A">
              <w:rPr>
                <w:noProof/>
                <w:webHidden/>
              </w:rPr>
              <w:fldChar w:fldCharType="separate"/>
            </w:r>
            <w:r w:rsidR="0005703A">
              <w:rPr>
                <w:noProof/>
                <w:webHidden/>
              </w:rPr>
              <w:t>11</w:t>
            </w:r>
            <w:r w:rsidR="0005703A">
              <w:rPr>
                <w:noProof/>
                <w:webHidden/>
              </w:rPr>
              <w:fldChar w:fldCharType="end"/>
            </w:r>
          </w:hyperlink>
        </w:p>
        <w:p w14:paraId="53B288EF" w14:textId="3C8A171D" w:rsidR="0005703A" w:rsidRDefault="00787B45">
          <w:pPr>
            <w:pStyle w:val="TOC1"/>
            <w:tabs>
              <w:tab w:val="left" w:pos="440"/>
              <w:tab w:val="right" w:leader="dot" w:pos="9016"/>
            </w:tabs>
            <w:rPr>
              <w:rFonts w:eastAsiaTheme="minorEastAsia" w:cstheme="minorBidi"/>
              <w:bCs w:val="0"/>
              <w:caps w:val="0"/>
              <w:noProof/>
              <w:szCs w:val="22"/>
              <w:lang w:val="en-US"/>
            </w:rPr>
          </w:pPr>
          <w:hyperlink w:anchor="_Toc4419000" w:history="1">
            <w:r w:rsidR="0005703A" w:rsidRPr="00680052">
              <w:rPr>
                <w:rStyle w:val="Hyperlink"/>
                <w:noProof/>
              </w:rPr>
              <w:t>5.</w:t>
            </w:r>
            <w:r w:rsidR="0005703A">
              <w:rPr>
                <w:rFonts w:eastAsiaTheme="minorEastAsia" w:cstheme="minorBidi"/>
                <w:bCs w:val="0"/>
                <w:caps w:val="0"/>
                <w:noProof/>
                <w:szCs w:val="22"/>
                <w:lang w:val="en-US"/>
              </w:rPr>
              <w:tab/>
            </w:r>
            <w:r w:rsidR="0005703A" w:rsidRPr="00680052">
              <w:rPr>
                <w:rStyle w:val="Hyperlink"/>
                <w:noProof/>
              </w:rPr>
              <w:t>HYDRAULIC MODEL</w:t>
            </w:r>
            <w:r w:rsidR="0005703A">
              <w:rPr>
                <w:noProof/>
                <w:webHidden/>
              </w:rPr>
              <w:tab/>
            </w:r>
            <w:r w:rsidR="0005703A">
              <w:rPr>
                <w:noProof/>
                <w:webHidden/>
              </w:rPr>
              <w:fldChar w:fldCharType="begin"/>
            </w:r>
            <w:r w:rsidR="0005703A">
              <w:rPr>
                <w:noProof/>
                <w:webHidden/>
              </w:rPr>
              <w:instrText xml:space="preserve"> PAGEREF _Toc4419000 \h </w:instrText>
            </w:r>
            <w:r w:rsidR="0005703A">
              <w:rPr>
                <w:noProof/>
                <w:webHidden/>
              </w:rPr>
            </w:r>
            <w:r w:rsidR="0005703A">
              <w:rPr>
                <w:noProof/>
                <w:webHidden/>
              </w:rPr>
              <w:fldChar w:fldCharType="separate"/>
            </w:r>
            <w:r w:rsidR="0005703A">
              <w:rPr>
                <w:noProof/>
                <w:webHidden/>
              </w:rPr>
              <w:t>12</w:t>
            </w:r>
            <w:r w:rsidR="0005703A">
              <w:rPr>
                <w:noProof/>
                <w:webHidden/>
              </w:rPr>
              <w:fldChar w:fldCharType="end"/>
            </w:r>
          </w:hyperlink>
        </w:p>
        <w:p w14:paraId="033C2938" w14:textId="3E6FFCD8" w:rsidR="0005703A" w:rsidRDefault="00787B45">
          <w:pPr>
            <w:pStyle w:val="TOC2"/>
            <w:tabs>
              <w:tab w:val="left" w:pos="880"/>
              <w:tab w:val="right" w:leader="dot" w:pos="9016"/>
            </w:tabs>
            <w:rPr>
              <w:rFonts w:eastAsiaTheme="minorEastAsia" w:cstheme="minorBidi"/>
              <w:smallCaps w:val="0"/>
              <w:noProof/>
              <w:szCs w:val="22"/>
              <w:lang w:val="en-US"/>
            </w:rPr>
          </w:pPr>
          <w:hyperlink w:anchor="_Toc4419001" w:history="1">
            <w:r w:rsidR="0005703A" w:rsidRPr="00680052">
              <w:rPr>
                <w:rStyle w:val="Hyperlink"/>
                <w:noProof/>
                <w:lang w:val="en-US"/>
              </w:rPr>
              <w:t>5.1.</w:t>
            </w:r>
            <w:r w:rsidR="0005703A">
              <w:rPr>
                <w:rFonts w:eastAsiaTheme="minorEastAsia" w:cstheme="minorBidi"/>
                <w:smallCaps w:val="0"/>
                <w:noProof/>
                <w:szCs w:val="22"/>
                <w:lang w:val="en-US"/>
              </w:rPr>
              <w:tab/>
            </w:r>
            <w:r w:rsidR="0005703A" w:rsidRPr="00680052">
              <w:rPr>
                <w:rStyle w:val="Hyperlink"/>
                <w:noProof/>
                <w:lang w:val="en-US"/>
              </w:rPr>
              <w:t>Demand estimation</w:t>
            </w:r>
            <w:r w:rsidR="0005703A">
              <w:rPr>
                <w:noProof/>
                <w:webHidden/>
              </w:rPr>
              <w:tab/>
            </w:r>
            <w:r w:rsidR="0005703A">
              <w:rPr>
                <w:noProof/>
                <w:webHidden/>
              </w:rPr>
              <w:fldChar w:fldCharType="begin"/>
            </w:r>
            <w:r w:rsidR="0005703A">
              <w:rPr>
                <w:noProof/>
                <w:webHidden/>
              </w:rPr>
              <w:instrText xml:space="preserve"> PAGEREF _Toc4419001 \h </w:instrText>
            </w:r>
            <w:r w:rsidR="0005703A">
              <w:rPr>
                <w:noProof/>
                <w:webHidden/>
              </w:rPr>
            </w:r>
            <w:r w:rsidR="0005703A">
              <w:rPr>
                <w:noProof/>
                <w:webHidden/>
              </w:rPr>
              <w:fldChar w:fldCharType="separate"/>
            </w:r>
            <w:r w:rsidR="0005703A">
              <w:rPr>
                <w:noProof/>
                <w:webHidden/>
              </w:rPr>
              <w:t>12</w:t>
            </w:r>
            <w:r w:rsidR="0005703A">
              <w:rPr>
                <w:noProof/>
                <w:webHidden/>
              </w:rPr>
              <w:fldChar w:fldCharType="end"/>
            </w:r>
          </w:hyperlink>
        </w:p>
        <w:p w14:paraId="36060E81" w14:textId="4EEF2B56" w:rsidR="0005703A" w:rsidRDefault="00787B45">
          <w:pPr>
            <w:pStyle w:val="TOC1"/>
            <w:tabs>
              <w:tab w:val="left" w:pos="440"/>
              <w:tab w:val="right" w:leader="dot" w:pos="9016"/>
            </w:tabs>
            <w:rPr>
              <w:rFonts w:eastAsiaTheme="minorEastAsia" w:cstheme="minorBidi"/>
              <w:bCs w:val="0"/>
              <w:caps w:val="0"/>
              <w:noProof/>
              <w:szCs w:val="22"/>
              <w:lang w:val="en-US"/>
            </w:rPr>
          </w:pPr>
          <w:hyperlink w:anchor="_Toc4419002" w:history="1">
            <w:r w:rsidR="0005703A" w:rsidRPr="00680052">
              <w:rPr>
                <w:rStyle w:val="Hyperlink"/>
                <w:noProof/>
              </w:rPr>
              <w:t>6.</w:t>
            </w:r>
            <w:r w:rsidR="0005703A">
              <w:rPr>
                <w:rFonts w:eastAsiaTheme="minorEastAsia" w:cstheme="minorBidi"/>
                <w:bCs w:val="0"/>
                <w:caps w:val="0"/>
                <w:noProof/>
                <w:szCs w:val="22"/>
                <w:lang w:val="en-US"/>
              </w:rPr>
              <w:tab/>
            </w:r>
            <w:r w:rsidR="0005703A" w:rsidRPr="00680052">
              <w:rPr>
                <w:rStyle w:val="Hyperlink"/>
                <w:noProof/>
              </w:rPr>
              <w:t>DATA AND CASE STUDIES</w:t>
            </w:r>
            <w:r w:rsidR="0005703A">
              <w:rPr>
                <w:noProof/>
                <w:webHidden/>
              </w:rPr>
              <w:tab/>
            </w:r>
            <w:r w:rsidR="0005703A">
              <w:rPr>
                <w:noProof/>
                <w:webHidden/>
              </w:rPr>
              <w:fldChar w:fldCharType="begin"/>
            </w:r>
            <w:r w:rsidR="0005703A">
              <w:rPr>
                <w:noProof/>
                <w:webHidden/>
              </w:rPr>
              <w:instrText xml:space="preserve"> PAGEREF _Toc4419002 \h </w:instrText>
            </w:r>
            <w:r w:rsidR="0005703A">
              <w:rPr>
                <w:noProof/>
                <w:webHidden/>
              </w:rPr>
            </w:r>
            <w:r w:rsidR="0005703A">
              <w:rPr>
                <w:noProof/>
                <w:webHidden/>
              </w:rPr>
              <w:fldChar w:fldCharType="separate"/>
            </w:r>
            <w:r w:rsidR="0005703A">
              <w:rPr>
                <w:noProof/>
                <w:webHidden/>
              </w:rPr>
              <w:t>12</w:t>
            </w:r>
            <w:r w:rsidR="0005703A">
              <w:rPr>
                <w:noProof/>
                <w:webHidden/>
              </w:rPr>
              <w:fldChar w:fldCharType="end"/>
            </w:r>
          </w:hyperlink>
        </w:p>
        <w:p w14:paraId="21673772" w14:textId="35CDEBD7" w:rsidR="0005703A" w:rsidRDefault="00787B45">
          <w:pPr>
            <w:pStyle w:val="TOC2"/>
            <w:tabs>
              <w:tab w:val="left" w:pos="880"/>
              <w:tab w:val="right" w:leader="dot" w:pos="9016"/>
            </w:tabs>
            <w:rPr>
              <w:rFonts w:eastAsiaTheme="minorEastAsia" w:cstheme="minorBidi"/>
              <w:smallCaps w:val="0"/>
              <w:noProof/>
              <w:szCs w:val="22"/>
              <w:lang w:val="en-US"/>
            </w:rPr>
          </w:pPr>
          <w:hyperlink w:anchor="_Toc4419003" w:history="1">
            <w:r w:rsidR="0005703A" w:rsidRPr="00680052">
              <w:rPr>
                <w:rStyle w:val="Hyperlink"/>
                <w:noProof/>
                <w:lang w:val="en-US"/>
              </w:rPr>
              <w:t>6.1.</w:t>
            </w:r>
            <w:r w:rsidR="0005703A">
              <w:rPr>
                <w:rFonts w:eastAsiaTheme="minorEastAsia" w:cstheme="minorBidi"/>
                <w:smallCaps w:val="0"/>
                <w:noProof/>
                <w:szCs w:val="22"/>
                <w:lang w:val="en-US"/>
              </w:rPr>
              <w:tab/>
            </w:r>
            <w:r w:rsidR="0005703A" w:rsidRPr="00680052">
              <w:rPr>
                <w:rStyle w:val="Hyperlink"/>
                <w:noProof/>
                <w:lang w:val="en-US"/>
              </w:rPr>
              <w:t>Data</w:t>
            </w:r>
            <w:r w:rsidR="0005703A">
              <w:rPr>
                <w:noProof/>
                <w:webHidden/>
              </w:rPr>
              <w:tab/>
            </w:r>
            <w:r w:rsidR="0005703A">
              <w:rPr>
                <w:noProof/>
                <w:webHidden/>
              </w:rPr>
              <w:fldChar w:fldCharType="begin"/>
            </w:r>
            <w:r w:rsidR="0005703A">
              <w:rPr>
                <w:noProof/>
                <w:webHidden/>
              </w:rPr>
              <w:instrText xml:space="preserve"> PAGEREF _Toc4419003 \h </w:instrText>
            </w:r>
            <w:r w:rsidR="0005703A">
              <w:rPr>
                <w:noProof/>
                <w:webHidden/>
              </w:rPr>
            </w:r>
            <w:r w:rsidR="0005703A">
              <w:rPr>
                <w:noProof/>
                <w:webHidden/>
              </w:rPr>
              <w:fldChar w:fldCharType="separate"/>
            </w:r>
            <w:r w:rsidR="0005703A">
              <w:rPr>
                <w:noProof/>
                <w:webHidden/>
              </w:rPr>
              <w:t>12</w:t>
            </w:r>
            <w:r w:rsidR="0005703A">
              <w:rPr>
                <w:noProof/>
                <w:webHidden/>
              </w:rPr>
              <w:fldChar w:fldCharType="end"/>
            </w:r>
          </w:hyperlink>
        </w:p>
        <w:p w14:paraId="0FC6CCF6" w14:textId="323237C4" w:rsidR="0005703A" w:rsidRDefault="00787B45">
          <w:pPr>
            <w:pStyle w:val="TOC2"/>
            <w:tabs>
              <w:tab w:val="left" w:pos="880"/>
              <w:tab w:val="right" w:leader="dot" w:pos="9016"/>
            </w:tabs>
            <w:rPr>
              <w:rFonts w:eastAsiaTheme="minorEastAsia" w:cstheme="minorBidi"/>
              <w:smallCaps w:val="0"/>
              <w:noProof/>
              <w:szCs w:val="22"/>
              <w:lang w:val="en-US"/>
            </w:rPr>
          </w:pPr>
          <w:hyperlink w:anchor="_Toc4419004" w:history="1">
            <w:r w:rsidR="0005703A" w:rsidRPr="00680052">
              <w:rPr>
                <w:rStyle w:val="Hyperlink"/>
                <w:noProof/>
                <w:lang w:val="en-US"/>
              </w:rPr>
              <w:t>6.2.</w:t>
            </w:r>
            <w:r w:rsidR="0005703A">
              <w:rPr>
                <w:rFonts w:eastAsiaTheme="minorEastAsia" w:cstheme="minorBidi"/>
                <w:smallCaps w:val="0"/>
                <w:noProof/>
                <w:szCs w:val="22"/>
                <w:lang w:val="en-US"/>
              </w:rPr>
              <w:tab/>
            </w:r>
            <w:r w:rsidR="0005703A" w:rsidRPr="00680052">
              <w:rPr>
                <w:rStyle w:val="Hyperlink"/>
                <w:noProof/>
                <w:lang w:val="en-US"/>
              </w:rPr>
              <w:t>Jokela Town</w:t>
            </w:r>
            <w:r w:rsidR="0005703A">
              <w:rPr>
                <w:noProof/>
                <w:webHidden/>
              </w:rPr>
              <w:tab/>
            </w:r>
            <w:r w:rsidR="0005703A">
              <w:rPr>
                <w:noProof/>
                <w:webHidden/>
              </w:rPr>
              <w:fldChar w:fldCharType="begin"/>
            </w:r>
            <w:r w:rsidR="0005703A">
              <w:rPr>
                <w:noProof/>
                <w:webHidden/>
              </w:rPr>
              <w:instrText xml:space="preserve"> PAGEREF _Toc4419004 \h </w:instrText>
            </w:r>
            <w:r w:rsidR="0005703A">
              <w:rPr>
                <w:noProof/>
                <w:webHidden/>
              </w:rPr>
            </w:r>
            <w:r w:rsidR="0005703A">
              <w:rPr>
                <w:noProof/>
                <w:webHidden/>
              </w:rPr>
              <w:fldChar w:fldCharType="separate"/>
            </w:r>
            <w:r w:rsidR="0005703A">
              <w:rPr>
                <w:noProof/>
                <w:webHidden/>
              </w:rPr>
              <w:t>14</w:t>
            </w:r>
            <w:r w:rsidR="0005703A">
              <w:rPr>
                <w:noProof/>
                <w:webHidden/>
              </w:rPr>
              <w:fldChar w:fldCharType="end"/>
            </w:r>
          </w:hyperlink>
        </w:p>
        <w:p w14:paraId="58B1A3DA" w14:textId="4443B6CF" w:rsidR="0005703A" w:rsidRDefault="00787B45">
          <w:pPr>
            <w:pStyle w:val="TOC2"/>
            <w:tabs>
              <w:tab w:val="left" w:pos="880"/>
              <w:tab w:val="right" w:leader="dot" w:pos="9016"/>
            </w:tabs>
            <w:rPr>
              <w:rFonts w:eastAsiaTheme="minorEastAsia" w:cstheme="minorBidi"/>
              <w:smallCaps w:val="0"/>
              <w:noProof/>
              <w:szCs w:val="22"/>
              <w:lang w:val="en-US"/>
            </w:rPr>
          </w:pPr>
          <w:hyperlink w:anchor="_Toc4419005" w:history="1">
            <w:r w:rsidR="0005703A" w:rsidRPr="00680052">
              <w:rPr>
                <w:rStyle w:val="Hyperlink"/>
                <w:noProof/>
                <w:lang w:val="en-US"/>
              </w:rPr>
              <w:t>6.3.</w:t>
            </w:r>
            <w:r w:rsidR="0005703A">
              <w:rPr>
                <w:rFonts w:eastAsiaTheme="minorEastAsia" w:cstheme="minorBidi"/>
                <w:smallCaps w:val="0"/>
                <w:noProof/>
                <w:szCs w:val="22"/>
                <w:lang w:val="en-US"/>
              </w:rPr>
              <w:tab/>
            </w:r>
            <w:r w:rsidR="0005703A" w:rsidRPr="00680052">
              <w:rPr>
                <w:rStyle w:val="Hyperlink"/>
                <w:noProof/>
                <w:lang w:val="en-US"/>
              </w:rPr>
              <w:t>Turku City</w:t>
            </w:r>
            <w:r w:rsidR="0005703A">
              <w:rPr>
                <w:noProof/>
                <w:webHidden/>
              </w:rPr>
              <w:tab/>
            </w:r>
            <w:r w:rsidR="0005703A">
              <w:rPr>
                <w:noProof/>
                <w:webHidden/>
              </w:rPr>
              <w:fldChar w:fldCharType="begin"/>
            </w:r>
            <w:r w:rsidR="0005703A">
              <w:rPr>
                <w:noProof/>
                <w:webHidden/>
              </w:rPr>
              <w:instrText xml:space="preserve"> PAGEREF _Toc4419005 \h </w:instrText>
            </w:r>
            <w:r w:rsidR="0005703A">
              <w:rPr>
                <w:noProof/>
                <w:webHidden/>
              </w:rPr>
            </w:r>
            <w:r w:rsidR="0005703A">
              <w:rPr>
                <w:noProof/>
                <w:webHidden/>
              </w:rPr>
              <w:fldChar w:fldCharType="separate"/>
            </w:r>
            <w:r w:rsidR="0005703A">
              <w:rPr>
                <w:noProof/>
                <w:webHidden/>
              </w:rPr>
              <w:t>17</w:t>
            </w:r>
            <w:r w:rsidR="0005703A">
              <w:rPr>
                <w:noProof/>
                <w:webHidden/>
              </w:rPr>
              <w:fldChar w:fldCharType="end"/>
            </w:r>
          </w:hyperlink>
        </w:p>
        <w:p w14:paraId="31E7BBA9" w14:textId="35E1D979" w:rsidR="0005703A" w:rsidRDefault="00787B45">
          <w:pPr>
            <w:pStyle w:val="TOC1"/>
            <w:tabs>
              <w:tab w:val="left" w:pos="440"/>
              <w:tab w:val="right" w:leader="dot" w:pos="9016"/>
            </w:tabs>
            <w:rPr>
              <w:rFonts w:eastAsiaTheme="minorEastAsia" w:cstheme="minorBidi"/>
              <w:bCs w:val="0"/>
              <w:caps w:val="0"/>
              <w:noProof/>
              <w:szCs w:val="22"/>
              <w:lang w:val="en-US"/>
            </w:rPr>
          </w:pPr>
          <w:hyperlink w:anchor="_Toc4419006" w:history="1">
            <w:r w:rsidR="0005703A" w:rsidRPr="00680052">
              <w:rPr>
                <w:rStyle w:val="Hyperlink"/>
                <w:noProof/>
              </w:rPr>
              <w:t>7.</w:t>
            </w:r>
            <w:r w:rsidR="0005703A">
              <w:rPr>
                <w:rFonts w:eastAsiaTheme="minorEastAsia" w:cstheme="minorBidi"/>
                <w:bCs w:val="0"/>
                <w:caps w:val="0"/>
                <w:noProof/>
                <w:szCs w:val="22"/>
                <w:lang w:val="en-US"/>
              </w:rPr>
              <w:tab/>
            </w:r>
            <w:r w:rsidR="0005703A" w:rsidRPr="00680052">
              <w:rPr>
                <w:rStyle w:val="Hyperlink"/>
                <w:noProof/>
              </w:rPr>
              <w:t>Open Questions</w:t>
            </w:r>
            <w:r w:rsidR="0005703A">
              <w:rPr>
                <w:noProof/>
                <w:webHidden/>
              </w:rPr>
              <w:tab/>
            </w:r>
            <w:r w:rsidR="0005703A">
              <w:rPr>
                <w:noProof/>
                <w:webHidden/>
              </w:rPr>
              <w:fldChar w:fldCharType="begin"/>
            </w:r>
            <w:r w:rsidR="0005703A">
              <w:rPr>
                <w:noProof/>
                <w:webHidden/>
              </w:rPr>
              <w:instrText xml:space="preserve"> PAGEREF _Toc4419006 \h </w:instrText>
            </w:r>
            <w:r w:rsidR="0005703A">
              <w:rPr>
                <w:noProof/>
                <w:webHidden/>
              </w:rPr>
            </w:r>
            <w:r w:rsidR="0005703A">
              <w:rPr>
                <w:noProof/>
                <w:webHidden/>
              </w:rPr>
              <w:fldChar w:fldCharType="separate"/>
            </w:r>
            <w:r w:rsidR="0005703A">
              <w:rPr>
                <w:noProof/>
                <w:webHidden/>
              </w:rPr>
              <w:t>17</w:t>
            </w:r>
            <w:r w:rsidR="0005703A">
              <w:rPr>
                <w:noProof/>
                <w:webHidden/>
              </w:rPr>
              <w:fldChar w:fldCharType="end"/>
            </w:r>
          </w:hyperlink>
        </w:p>
        <w:p w14:paraId="22171797" w14:textId="1E11250A" w:rsidR="0005703A" w:rsidRDefault="00787B45">
          <w:pPr>
            <w:pStyle w:val="TOC1"/>
            <w:tabs>
              <w:tab w:val="left" w:pos="440"/>
              <w:tab w:val="right" w:leader="dot" w:pos="9016"/>
            </w:tabs>
            <w:rPr>
              <w:rFonts w:eastAsiaTheme="minorEastAsia" w:cstheme="minorBidi"/>
              <w:bCs w:val="0"/>
              <w:caps w:val="0"/>
              <w:noProof/>
              <w:szCs w:val="22"/>
              <w:lang w:val="en-US"/>
            </w:rPr>
          </w:pPr>
          <w:hyperlink w:anchor="_Toc4419007" w:history="1">
            <w:r w:rsidR="0005703A" w:rsidRPr="00680052">
              <w:rPr>
                <w:rStyle w:val="Hyperlink"/>
                <w:noProof/>
              </w:rPr>
              <w:t>8.</w:t>
            </w:r>
            <w:r w:rsidR="0005703A">
              <w:rPr>
                <w:rFonts w:eastAsiaTheme="minorEastAsia" w:cstheme="minorBidi"/>
                <w:bCs w:val="0"/>
                <w:caps w:val="0"/>
                <w:noProof/>
                <w:szCs w:val="22"/>
                <w:lang w:val="en-US"/>
              </w:rPr>
              <w:tab/>
            </w:r>
            <w:r w:rsidR="0005703A" w:rsidRPr="00680052">
              <w:rPr>
                <w:rStyle w:val="Hyperlink"/>
                <w:noProof/>
              </w:rPr>
              <w:t>Bibliography</w:t>
            </w:r>
            <w:r w:rsidR="0005703A">
              <w:rPr>
                <w:noProof/>
                <w:webHidden/>
              </w:rPr>
              <w:tab/>
            </w:r>
            <w:r w:rsidR="0005703A">
              <w:rPr>
                <w:noProof/>
                <w:webHidden/>
              </w:rPr>
              <w:fldChar w:fldCharType="begin"/>
            </w:r>
            <w:r w:rsidR="0005703A">
              <w:rPr>
                <w:noProof/>
                <w:webHidden/>
              </w:rPr>
              <w:instrText xml:space="preserve"> PAGEREF _Toc4419007 \h </w:instrText>
            </w:r>
            <w:r w:rsidR="0005703A">
              <w:rPr>
                <w:noProof/>
                <w:webHidden/>
              </w:rPr>
            </w:r>
            <w:r w:rsidR="0005703A">
              <w:rPr>
                <w:noProof/>
                <w:webHidden/>
              </w:rPr>
              <w:fldChar w:fldCharType="separate"/>
            </w:r>
            <w:r w:rsidR="0005703A">
              <w:rPr>
                <w:noProof/>
                <w:webHidden/>
              </w:rPr>
              <w:t>18</w:t>
            </w:r>
            <w:r w:rsidR="0005703A">
              <w:rPr>
                <w:noProof/>
                <w:webHidden/>
              </w:rPr>
              <w:fldChar w:fldCharType="end"/>
            </w:r>
          </w:hyperlink>
        </w:p>
        <w:p w14:paraId="5140DF02" w14:textId="0931C8D1" w:rsidR="00866B8C" w:rsidRDefault="00211EAC">
          <w:r>
            <w:rPr>
              <w:rFonts w:asciiTheme="majorHAnsi" w:hAnsiTheme="majorHAnsi" w:cstheme="majorHAnsi"/>
              <w:bCs/>
              <w:caps/>
              <w:szCs w:val="20"/>
            </w:rPr>
            <w:fldChar w:fldCharType="end"/>
          </w:r>
        </w:p>
      </w:sdtContent>
    </w:sdt>
    <w:p w14:paraId="5B05D760" w14:textId="77777777" w:rsidR="00DB2C30" w:rsidRDefault="00DB2C30" w:rsidP="001B345E">
      <w:pPr>
        <w:rPr>
          <w:b/>
          <w:lang w:val="en-US"/>
        </w:rPr>
      </w:pPr>
    </w:p>
    <w:p w14:paraId="2B4FEC48" w14:textId="77777777" w:rsidR="00866B8C" w:rsidRDefault="00866B8C" w:rsidP="001B345E">
      <w:pPr>
        <w:rPr>
          <w:b/>
          <w:lang w:val="en-US"/>
        </w:rPr>
      </w:pPr>
    </w:p>
    <w:p w14:paraId="0C28691D" w14:textId="77777777" w:rsidR="00866B8C" w:rsidRDefault="00866B8C" w:rsidP="001B345E">
      <w:pPr>
        <w:rPr>
          <w:b/>
          <w:lang w:val="en-US"/>
        </w:rPr>
      </w:pPr>
    </w:p>
    <w:p w14:paraId="3134A707" w14:textId="56530AEA" w:rsidR="00866B8C" w:rsidRDefault="00866B8C" w:rsidP="001B345E">
      <w:pPr>
        <w:rPr>
          <w:b/>
          <w:lang w:val="en-US"/>
        </w:rPr>
      </w:pPr>
    </w:p>
    <w:p w14:paraId="4AD69DEE" w14:textId="26759505" w:rsidR="00EE6772" w:rsidRDefault="00EE6772" w:rsidP="001B345E">
      <w:pPr>
        <w:rPr>
          <w:b/>
          <w:lang w:val="en-US"/>
        </w:rPr>
      </w:pPr>
    </w:p>
    <w:p w14:paraId="07E2A754" w14:textId="1D39F212" w:rsidR="00EE6772" w:rsidRDefault="00EE6772" w:rsidP="001B345E">
      <w:pPr>
        <w:rPr>
          <w:b/>
          <w:lang w:val="en-US"/>
        </w:rPr>
      </w:pPr>
    </w:p>
    <w:p w14:paraId="53086AFD" w14:textId="04FD4C92" w:rsidR="00EE6772" w:rsidRDefault="00EE6772" w:rsidP="001B345E">
      <w:pPr>
        <w:rPr>
          <w:b/>
          <w:lang w:val="en-US"/>
        </w:rPr>
      </w:pPr>
    </w:p>
    <w:p w14:paraId="046F3CA8" w14:textId="3A76B4AD" w:rsidR="00EE6772" w:rsidRDefault="00EE6772" w:rsidP="001B345E">
      <w:pPr>
        <w:rPr>
          <w:b/>
          <w:lang w:val="en-US"/>
        </w:rPr>
      </w:pPr>
    </w:p>
    <w:p w14:paraId="76FE1ACD" w14:textId="0D570F08" w:rsidR="00EE6772" w:rsidRDefault="00EE6772" w:rsidP="001B345E">
      <w:pPr>
        <w:rPr>
          <w:b/>
          <w:lang w:val="en-US"/>
        </w:rPr>
      </w:pPr>
    </w:p>
    <w:p w14:paraId="5FE85064" w14:textId="6E60E5CA" w:rsidR="00EE6772" w:rsidRDefault="00EE6772" w:rsidP="001B345E">
      <w:pPr>
        <w:rPr>
          <w:b/>
          <w:lang w:val="en-US"/>
        </w:rPr>
      </w:pPr>
    </w:p>
    <w:p w14:paraId="165C71F1" w14:textId="738BF241" w:rsidR="00EE6772" w:rsidRDefault="00EE6772" w:rsidP="001B345E">
      <w:pPr>
        <w:rPr>
          <w:b/>
          <w:lang w:val="en-US"/>
        </w:rPr>
      </w:pPr>
    </w:p>
    <w:p w14:paraId="5AD9A14C" w14:textId="77777777" w:rsidR="00EE6772" w:rsidRDefault="00EE6772" w:rsidP="001B345E">
      <w:pPr>
        <w:rPr>
          <w:b/>
          <w:lang w:val="en-US"/>
        </w:rPr>
      </w:pPr>
    </w:p>
    <w:p w14:paraId="7416D7B4" w14:textId="3A8ED1F9" w:rsidR="001B345E" w:rsidRPr="00F37E71" w:rsidRDefault="00E06C12" w:rsidP="001B345E">
      <w:pPr>
        <w:rPr>
          <w:rFonts w:asciiTheme="majorHAnsi" w:hAnsiTheme="majorHAnsi" w:cstheme="majorHAnsi"/>
          <w:b/>
          <w:sz w:val="28"/>
          <w:lang w:val="en-US"/>
        </w:rPr>
      </w:pPr>
      <w:r w:rsidRPr="00F37E71">
        <w:rPr>
          <w:rFonts w:asciiTheme="majorHAnsi" w:hAnsiTheme="majorHAnsi" w:cstheme="majorHAnsi"/>
          <w:b/>
          <w:sz w:val="28"/>
          <w:lang w:val="en-US"/>
        </w:rPr>
        <w:lastRenderedPageBreak/>
        <w:t>INCEPTION REPORT</w:t>
      </w:r>
      <w:r w:rsidR="008B1F97" w:rsidRPr="00F37E71">
        <w:rPr>
          <w:rFonts w:asciiTheme="majorHAnsi" w:hAnsiTheme="majorHAnsi" w:cstheme="majorHAnsi"/>
          <w:b/>
          <w:sz w:val="28"/>
          <w:lang w:val="en-US"/>
        </w:rPr>
        <w:t xml:space="preserve"> DESCRIPTION</w:t>
      </w:r>
    </w:p>
    <w:p w14:paraId="15BF5C39" w14:textId="36C7140D" w:rsidR="0006498E" w:rsidRPr="00F37E71" w:rsidRDefault="00E06C12" w:rsidP="008729D8">
      <w:pPr>
        <w:jc w:val="both"/>
        <w:rPr>
          <w:rFonts w:asciiTheme="majorHAnsi" w:hAnsiTheme="majorHAnsi" w:cstheme="majorHAnsi"/>
          <w:lang w:val="en-US"/>
        </w:rPr>
      </w:pPr>
      <w:r w:rsidRPr="00F37E71">
        <w:rPr>
          <w:rFonts w:asciiTheme="majorHAnsi" w:hAnsiTheme="majorHAnsi" w:cstheme="majorHAnsi"/>
          <w:lang w:val="en-US"/>
        </w:rPr>
        <w:t xml:space="preserve">The purpose of </w:t>
      </w:r>
      <w:r w:rsidR="000A14FA" w:rsidRPr="00F37E71">
        <w:rPr>
          <w:rFonts w:asciiTheme="majorHAnsi" w:hAnsiTheme="majorHAnsi" w:cstheme="majorHAnsi"/>
          <w:lang w:val="en-US"/>
        </w:rPr>
        <w:t xml:space="preserve">this report is to present </w:t>
      </w:r>
      <w:r w:rsidR="004A5231" w:rsidRPr="00F37E71">
        <w:rPr>
          <w:rFonts w:asciiTheme="majorHAnsi" w:hAnsiTheme="majorHAnsi" w:cstheme="majorHAnsi"/>
          <w:lang w:val="en-US"/>
        </w:rPr>
        <w:t xml:space="preserve">the </w:t>
      </w:r>
      <w:r w:rsidR="0088723C" w:rsidRPr="00F37E71">
        <w:rPr>
          <w:rFonts w:asciiTheme="majorHAnsi" w:hAnsiTheme="majorHAnsi" w:cstheme="majorHAnsi"/>
          <w:lang w:val="en-US"/>
        </w:rPr>
        <w:t>topic</w:t>
      </w:r>
      <w:r w:rsidR="004A5231" w:rsidRPr="00F37E71">
        <w:rPr>
          <w:rFonts w:asciiTheme="majorHAnsi" w:hAnsiTheme="majorHAnsi" w:cstheme="majorHAnsi"/>
          <w:lang w:val="en-US"/>
        </w:rPr>
        <w:t xml:space="preserve"> of the </w:t>
      </w:r>
      <w:r w:rsidR="00524C53" w:rsidRPr="00F37E71">
        <w:rPr>
          <w:rFonts w:asciiTheme="majorHAnsi" w:hAnsiTheme="majorHAnsi" w:cstheme="majorHAnsi"/>
          <w:lang w:val="en-US"/>
        </w:rPr>
        <w:t>proposed thesis</w:t>
      </w:r>
      <w:r w:rsidR="00187A29" w:rsidRPr="00F37E71">
        <w:rPr>
          <w:rFonts w:asciiTheme="majorHAnsi" w:hAnsiTheme="majorHAnsi" w:cstheme="majorHAnsi"/>
          <w:lang w:val="en-US"/>
        </w:rPr>
        <w:t>. This paper has initial information on</w:t>
      </w:r>
      <w:r w:rsidR="0088723C" w:rsidRPr="00F37E71">
        <w:rPr>
          <w:rFonts w:asciiTheme="majorHAnsi" w:hAnsiTheme="majorHAnsi" w:cstheme="majorHAnsi"/>
          <w:lang w:val="en-US"/>
        </w:rPr>
        <w:t xml:space="preserve"> </w:t>
      </w:r>
      <w:r w:rsidR="0025168E" w:rsidRPr="00F37E71">
        <w:rPr>
          <w:rFonts w:asciiTheme="majorHAnsi" w:hAnsiTheme="majorHAnsi" w:cstheme="majorHAnsi"/>
          <w:lang w:val="en-US"/>
        </w:rPr>
        <w:t>problem description,</w:t>
      </w:r>
      <w:r w:rsidR="008D6867" w:rsidRPr="00F37E71">
        <w:rPr>
          <w:rFonts w:asciiTheme="majorHAnsi" w:hAnsiTheme="majorHAnsi" w:cstheme="majorHAnsi"/>
          <w:lang w:val="en-US"/>
        </w:rPr>
        <w:t xml:space="preserve"> </w:t>
      </w:r>
      <w:r w:rsidR="001835BD" w:rsidRPr="00F37E71">
        <w:rPr>
          <w:rFonts w:asciiTheme="majorHAnsi" w:hAnsiTheme="majorHAnsi" w:cstheme="majorHAnsi"/>
          <w:lang w:val="en-US"/>
        </w:rPr>
        <w:t xml:space="preserve">proposed methodology, </w:t>
      </w:r>
      <w:r w:rsidR="006F2956" w:rsidRPr="00F37E71">
        <w:rPr>
          <w:rFonts w:asciiTheme="majorHAnsi" w:hAnsiTheme="majorHAnsi" w:cstheme="majorHAnsi"/>
          <w:lang w:val="en-US"/>
        </w:rPr>
        <w:t xml:space="preserve">initial </w:t>
      </w:r>
      <w:r w:rsidR="00205867" w:rsidRPr="00F37E71">
        <w:rPr>
          <w:rFonts w:asciiTheme="majorHAnsi" w:hAnsiTheme="majorHAnsi" w:cstheme="majorHAnsi"/>
          <w:lang w:val="en-US"/>
        </w:rPr>
        <w:t xml:space="preserve">literature review, research </w:t>
      </w:r>
      <w:r w:rsidR="00E80D67" w:rsidRPr="00F37E71">
        <w:rPr>
          <w:rFonts w:asciiTheme="majorHAnsi" w:hAnsiTheme="majorHAnsi" w:cstheme="majorHAnsi"/>
          <w:lang w:val="en-US"/>
        </w:rPr>
        <w:t xml:space="preserve">and work </w:t>
      </w:r>
      <w:r w:rsidR="00205867" w:rsidRPr="00F37E71">
        <w:rPr>
          <w:rFonts w:asciiTheme="majorHAnsi" w:hAnsiTheme="majorHAnsi" w:cstheme="majorHAnsi"/>
          <w:lang w:val="en-US"/>
        </w:rPr>
        <w:t>done so far</w:t>
      </w:r>
      <w:r w:rsidR="004A5231" w:rsidRPr="00F37E71">
        <w:rPr>
          <w:rFonts w:asciiTheme="majorHAnsi" w:hAnsiTheme="majorHAnsi" w:cstheme="majorHAnsi"/>
          <w:lang w:val="en-US"/>
        </w:rPr>
        <w:t>.</w:t>
      </w:r>
      <w:r w:rsidR="00C677F8" w:rsidRPr="00F37E71">
        <w:rPr>
          <w:rFonts w:asciiTheme="majorHAnsi" w:hAnsiTheme="majorHAnsi" w:cstheme="majorHAnsi"/>
          <w:lang w:val="en-US"/>
        </w:rPr>
        <w:t xml:space="preserve"> Section</w:t>
      </w:r>
      <w:r w:rsidR="00581445" w:rsidRPr="00F37E71">
        <w:rPr>
          <w:rFonts w:asciiTheme="majorHAnsi" w:hAnsiTheme="majorHAnsi" w:cstheme="majorHAnsi"/>
          <w:lang w:val="en-US"/>
        </w:rPr>
        <w:t xml:space="preserve">s </w:t>
      </w:r>
      <w:r w:rsidR="00C677F8" w:rsidRPr="00F37E71">
        <w:rPr>
          <w:rFonts w:asciiTheme="majorHAnsi" w:hAnsiTheme="majorHAnsi" w:cstheme="majorHAnsi"/>
          <w:lang w:val="en-US"/>
        </w:rPr>
        <w:t>were</w:t>
      </w:r>
      <w:r w:rsidR="00581445" w:rsidRPr="00F37E71">
        <w:rPr>
          <w:rFonts w:asciiTheme="majorHAnsi" w:hAnsiTheme="majorHAnsi" w:cstheme="majorHAnsi"/>
          <w:lang w:val="en-US"/>
        </w:rPr>
        <w:t xml:space="preserve"> divided as an attempt to</w:t>
      </w:r>
      <w:r w:rsidR="00E51DA3" w:rsidRPr="00F37E71">
        <w:rPr>
          <w:rFonts w:asciiTheme="majorHAnsi" w:hAnsiTheme="majorHAnsi" w:cstheme="majorHAnsi"/>
          <w:lang w:val="en-US"/>
        </w:rPr>
        <w:t xml:space="preserve"> illustrate the </w:t>
      </w:r>
      <w:r w:rsidR="00C85D26" w:rsidRPr="00F37E71">
        <w:rPr>
          <w:rFonts w:asciiTheme="majorHAnsi" w:hAnsiTheme="majorHAnsi" w:cstheme="majorHAnsi"/>
          <w:lang w:val="en-US"/>
        </w:rPr>
        <w:t>different components necessary to complete the project</w:t>
      </w:r>
      <w:r w:rsidR="00581445" w:rsidRPr="00F37E71">
        <w:rPr>
          <w:rFonts w:asciiTheme="majorHAnsi" w:hAnsiTheme="majorHAnsi" w:cstheme="majorHAnsi"/>
          <w:lang w:val="en-US"/>
        </w:rPr>
        <w:t>.</w:t>
      </w:r>
      <w:r w:rsidR="00C85D26" w:rsidRPr="00F37E71">
        <w:rPr>
          <w:rFonts w:asciiTheme="majorHAnsi" w:hAnsiTheme="majorHAnsi" w:cstheme="majorHAnsi"/>
          <w:lang w:val="en-US"/>
        </w:rPr>
        <w:t xml:space="preserve"> </w:t>
      </w:r>
      <w:r w:rsidR="00BC00B0" w:rsidRPr="00F37E71">
        <w:rPr>
          <w:rFonts w:asciiTheme="majorHAnsi" w:hAnsiTheme="majorHAnsi" w:cstheme="majorHAnsi"/>
          <w:lang w:val="en-US"/>
        </w:rPr>
        <w:t xml:space="preserve">First sections present a description </w:t>
      </w:r>
      <w:r w:rsidR="00C6660E" w:rsidRPr="00F37E71">
        <w:rPr>
          <w:rFonts w:asciiTheme="majorHAnsi" w:hAnsiTheme="majorHAnsi" w:cstheme="majorHAnsi"/>
          <w:lang w:val="en-US"/>
        </w:rPr>
        <w:t>of the topic and motivations</w:t>
      </w:r>
      <w:r w:rsidR="00F9293E" w:rsidRPr="00F37E71">
        <w:rPr>
          <w:rFonts w:asciiTheme="majorHAnsi" w:hAnsiTheme="majorHAnsi" w:cstheme="majorHAnsi"/>
          <w:lang w:val="en-US"/>
        </w:rPr>
        <w:t>.</w:t>
      </w:r>
      <w:r w:rsidR="00624ADB" w:rsidRPr="00F37E71">
        <w:rPr>
          <w:rFonts w:asciiTheme="majorHAnsi" w:hAnsiTheme="majorHAnsi" w:cstheme="majorHAnsi"/>
          <w:lang w:val="en-US"/>
        </w:rPr>
        <w:t xml:space="preserve"> </w:t>
      </w:r>
      <w:r w:rsidR="00B33D95" w:rsidRPr="00F37E71">
        <w:rPr>
          <w:rFonts w:asciiTheme="majorHAnsi" w:hAnsiTheme="majorHAnsi" w:cstheme="majorHAnsi"/>
          <w:lang w:val="en-US"/>
        </w:rPr>
        <w:t xml:space="preserve">Remaining </w:t>
      </w:r>
      <w:r w:rsidR="00C6660E" w:rsidRPr="00F37E71">
        <w:rPr>
          <w:rFonts w:asciiTheme="majorHAnsi" w:hAnsiTheme="majorHAnsi" w:cstheme="majorHAnsi"/>
          <w:lang w:val="en-US"/>
        </w:rPr>
        <w:t xml:space="preserve">sections </w:t>
      </w:r>
      <w:r w:rsidR="008252B0" w:rsidRPr="00F37E71">
        <w:rPr>
          <w:rFonts w:asciiTheme="majorHAnsi" w:hAnsiTheme="majorHAnsi" w:cstheme="majorHAnsi"/>
          <w:lang w:val="en-US"/>
        </w:rPr>
        <w:t>present a</w:t>
      </w:r>
      <w:r w:rsidR="00B33D95" w:rsidRPr="00F37E71">
        <w:rPr>
          <w:rFonts w:asciiTheme="majorHAnsi" w:hAnsiTheme="majorHAnsi" w:cstheme="majorHAnsi"/>
          <w:lang w:val="en-US"/>
        </w:rPr>
        <w:t xml:space="preserve"> </w:t>
      </w:r>
      <w:r w:rsidR="007301CB" w:rsidRPr="00F37E71">
        <w:rPr>
          <w:rFonts w:asciiTheme="majorHAnsi" w:hAnsiTheme="majorHAnsi" w:cstheme="majorHAnsi"/>
          <w:lang w:val="en-US"/>
        </w:rPr>
        <w:t>short</w:t>
      </w:r>
      <w:r w:rsidR="004D2AD4" w:rsidRPr="00F37E71">
        <w:rPr>
          <w:rFonts w:asciiTheme="majorHAnsi" w:hAnsiTheme="majorHAnsi" w:cstheme="majorHAnsi"/>
          <w:lang w:val="en-US"/>
        </w:rPr>
        <w:t xml:space="preserve"> description of </w:t>
      </w:r>
      <w:r w:rsidR="00AD0736" w:rsidRPr="00F37E71">
        <w:rPr>
          <w:rFonts w:asciiTheme="majorHAnsi" w:hAnsiTheme="majorHAnsi" w:cstheme="majorHAnsi"/>
          <w:lang w:val="en-US"/>
        </w:rPr>
        <w:t>the work planned</w:t>
      </w:r>
      <w:r w:rsidR="007E327D" w:rsidRPr="00F37E71">
        <w:rPr>
          <w:rFonts w:asciiTheme="majorHAnsi" w:hAnsiTheme="majorHAnsi" w:cstheme="majorHAnsi"/>
          <w:lang w:val="en-US"/>
        </w:rPr>
        <w:t xml:space="preserve"> </w:t>
      </w:r>
      <w:r w:rsidR="00D06161" w:rsidRPr="00F37E71">
        <w:rPr>
          <w:rFonts w:asciiTheme="majorHAnsi" w:hAnsiTheme="majorHAnsi" w:cstheme="majorHAnsi"/>
          <w:lang w:val="en-US"/>
        </w:rPr>
        <w:t xml:space="preserve">and/or </w:t>
      </w:r>
      <w:r w:rsidR="00AD0736" w:rsidRPr="00F37E71">
        <w:rPr>
          <w:rFonts w:asciiTheme="majorHAnsi" w:hAnsiTheme="majorHAnsi" w:cstheme="majorHAnsi"/>
          <w:lang w:val="en-US"/>
        </w:rPr>
        <w:t>expected results</w:t>
      </w:r>
      <w:r w:rsidR="006E6CC7" w:rsidRPr="00F37E71">
        <w:rPr>
          <w:rFonts w:asciiTheme="majorHAnsi" w:hAnsiTheme="majorHAnsi" w:cstheme="majorHAnsi"/>
          <w:lang w:val="en-US"/>
        </w:rPr>
        <w:t xml:space="preserve">. </w:t>
      </w:r>
      <w:r w:rsidR="00E854EC" w:rsidRPr="00F37E71">
        <w:rPr>
          <w:rFonts w:asciiTheme="majorHAnsi" w:hAnsiTheme="majorHAnsi" w:cstheme="majorHAnsi"/>
          <w:lang w:val="en-US"/>
        </w:rPr>
        <w:t>Content</w:t>
      </w:r>
      <w:r w:rsidR="00273287" w:rsidRPr="00F37E71">
        <w:rPr>
          <w:rFonts w:asciiTheme="majorHAnsi" w:hAnsiTheme="majorHAnsi" w:cstheme="majorHAnsi"/>
          <w:lang w:val="en-US"/>
        </w:rPr>
        <w:t xml:space="preserve"> in each </w:t>
      </w:r>
      <w:r w:rsidR="00C677F8" w:rsidRPr="00F37E71">
        <w:rPr>
          <w:rFonts w:asciiTheme="majorHAnsi" w:hAnsiTheme="majorHAnsi" w:cstheme="majorHAnsi"/>
          <w:lang w:val="en-US"/>
        </w:rPr>
        <w:t>section</w:t>
      </w:r>
      <w:r w:rsidR="00273287" w:rsidRPr="00F37E71">
        <w:rPr>
          <w:rFonts w:asciiTheme="majorHAnsi" w:hAnsiTheme="majorHAnsi" w:cstheme="majorHAnsi"/>
          <w:lang w:val="en-US"/>
        </w:rPr>
        <w:t xml:space="preserve"> </w:t>
      </w:r>
      <w:r w:rsidR="006370C2" w:rsidRPr="00F37E71">
        <w:rPr>
          <w:rFonts w:asciiTheme="majorHAnsi" w:hAnsiTheme="majorHAnsi" w:cstheme="majorHAnsi"/>
          <w:lang w:val="en-US"/>
        </w:rPr>
        <w:t xml:space="preserve">varies </w:t>
      </w:r>
      <w:r w:rsidR="00964B40" w:rsidRPr="00F37E71">
        <w:rPr>
          <w:rFonts w:asciiTheme="majorHAnsi" w:hAnsiTheme="majorHAnsi" w:cstheme="majorHAnsi"/>
          <w:lang w:val="en-US"/>
        </w:rPr>
        <w:t>since</w:t>
      </w:r>
      <w:r w:rsidR="00040A1A" w:rsidRPr="00F37E71">
        <w:rPr>
          <w:rFonts w:asciiTheme="majorHAnsi" w:hAnsiTheme="majorHAnsi" w:cstheme="majorHAnsi"/>
          <w:lang w:val="en-US"/>
        </w:rPr>
        <w:t xml:space="preserve"> </w:t>
      </w:r>
      <w:r w:rsidR="00A24A3E" w:rsidRPr="00F37E71">
        <w:rPr>
          <w:rFonts w:asciiTheme="majorHAnsi" w:hAnsiTheme="majorHAnsi" w:cstheme="majorHAnsi"/>
          <w:lang w:val="en-US"/>
        </w:rPr>
        <w:t>information regarding the understanding of the project was initially prioritized.</w:t>
      </w:r>
      <w:r w:rsidR="005661CE" w:rsidRPr="00F37E71">
        <w:rPr>
          <w:rFonts w:asciiTheme="majorHAnsi" w:hAnsiTheme="majorHAnsi" w:cstheme="majorHAnsi"/>
          <w:lang w:val="en-US"/>
        </w:rPr>
        <w:t xml:space="preserve"> </w:t>
      </w:r>
      <w:r w:rsidR="004B7E88" w:rsidRPr="00F37E71">
        <w:rPr>
          <w:rFonts w:asciiTheme="majorHAnsi" w:hAnsiTheme="majorHAnsi" w:cstheme="majorHAnsi"/>
          <w:lang w:val="en-US"/>
        </w:rPr>
        <w:t>For the last section,</w:t>
      </w:r>
      <w:r w:rsidR="00CB47F3" w:rsidRPr="00F37E71">
        <w:rPr>
          <w:rFonts w:asciiTheme="majorHAnsi" w:hAnsiTheme="majorHAnsi" w:cstheme="majorHAnsi"/>
          <w:lang w:val="en-US"/>
        </w:rPr>
        <w:t xml:space="preserve"> open </w:t>
      </w:r>
      <w:r w:rsidR="00322872" w:rsidRPr="00F37E71">
        <w:rPr>
          <w:rFonts w:asciiTheme="majorHAnsi" w:hAnsiTheme="majorHAnsi" w:cstheme="majorHAnsi"/>
          <w:lang w:val="en-US"/>
        </w:rPr>
        <w:t xml:space="preserve">questions </w:t>
      </w:r>
      <w:r w:rsidR="00B45966" w:rsidRPr="00F37E71">
        <w:rPr>
          <w:rFonts w:asciiTheme="majorHAnsi" w:hAnsiTheme="majorHAnsi" w:cstheme="majorHAnsi"/>
          <w:lang w:val="en-US"/>
        </w:rPr>
        <w:t>that should guide the next efforts of the research</w:t>
      </w:r>
      <w:r w:rsidR="00C677F8" w:rsidRPr="00F37E71">
        <w:rPr>
          <w:rFonts w:asciiTheme="majorHAnsi" w:hAnsiTheme="majorHAnsi" w:cstheme="majorHAnsi"/>
          <w:lang w:val="en-US"/>
        </w:rPr>
        <w:t xml:space="preserve"> were presented.</w:t>
      </w:r>
    </w:p>
    <w:p w14:paraId="0F4816DB" w14:textId="4A386BF2" w:rsidR="0031568A" w:rsidRPr="00F37E71" w:rsidRDefault="007D28A4" w:rsidP="00A61211">
      <w:pPr>
        <w:pStyle w:val="Heading1"/>
        <w:rPr>
          <w:rFonts w:cstheme="majorHAnsi"/>
        </w:rPr>
      </w:pPr>
      <w:bookmarkStart w:id="0" w:name="_Toc4061327"/>
      <w:bookmarkStart w:id="1" w:name="_Toc4061347"/>
      <w:bookmarkStart w:id="2" w:name="_Toc4061651"/>
      <w:bookmarkStart w:id="3" w:name="_Toc4418991"/>
      <w:r w:rsidRPr="00F37E71">
        <w:rPr>
          <w:rFonts w:cstheme="majorHAnsi"/>
        </w:rPr>
        <w:t>I</w:t>
      </w:r>
      <w:bookmarkEnd w:id="0"/>
      <w:bookmarkEnd w:id="1"/>
      <w:bookmarkEnd w:id="2"/>
      <w:r w:rsidR="007A4596" w:rsidRPr="00F37E71">
        <w:rPr>
          <w:rFonts w:cstheme="majorHAnsi"/>
        </w:rPr>
        <w:t>NTRODUCTION</w:t>
      </w:r>
      <w:bookmarkEnd w:id="3"/>
    </w:p>
    <w:p w14:paraId="3A173313" w14:textId="107C2A55" w:rsidR="003E3364" w:rsidRPr="00F37E71" w:rsidRDefault="00DD515D" w:rsidP="009C425A">
      <w:pPr>
        <w:jc w:val="both"/>
        <w:rPr>
          <w:rFonts w:asciiTheme="majorHAnsi" w:hAnsiTheme="majorHAnsi" w:cstheme="majorHAnsi"/>
          <w:lang w:val="en-US"/>
        </w:rPr>
      </w:pPr>
      <w:bookmarkStart w:id="4" w:name="_Toc4061348"/>
      <w:bookmarkEnd w:id="4"/>
      <w:r w:rsidRPr="00F37E71">
        <w:rPr>
          <w:rFonts w:asciiTheme="majorHAnsi" w:hAnsiTheme="majorHAnsi" w:cstheme="majorHAnsi"/>
          <w:lang w:val="en-US"/>
        </w:rPr>
        <w:t>M</w:t>
      </w:r>
      <w:r w:rsidR="0068793B" w:rsidRPr="00F37E71">
        <w:rPr>
          <w:rFonts w:asciiTheme="majorHAnsi" w:hAnsiTheme="majorHAnsi" w:cstheme="majorHAnsi"/>
          <w:lang w:val="en-US"/>
        </w:rPr>
        <w:t>odelling</w:t>
      </w:r>
      <w:r w:rsidR="00517E08" w:rsidRPr="00F37E71">
        <w:rPr>
          <w:rFonts w:asciiTheme="majorHAnsi" w:hAnsiTheme="majorHAnsi" w:cstheme="majorHAnsi"/>
          <w:lang w:val="en-US"/>
        </w:rPr>
        <w:t xml:space="preserve"> </w:t>
      </w:r>
      <w:r w:rsidR="00656250" w:rsidRPr="00F37E71">
        <w:rPr>
          <w:rFonts w:asciiTheme="majorHAnsi" w:hAnsiTheme="majorHAnsi" w:cstheme="majorHAnsi"/>
          <w:lang w:val="en-US"/>
        </w:rPr>
        <w:t xml:space="preserve">sanitary </w:t>
      </w:r>
      <w:r w:rsidR="00517E08" w:rsidRPr="00F37E71">
        <w:rPr>
          <w:rFonts w:asciiTheme="majorHAnsi" w:hAnsiTheme="majorHAnsi" w:cstheme="majorHAnsi"/>
          <w:lang w:val="en-US"/>
        </w:rPr>
        <w:t>sewer network</w:t>
      </w:r>
      <w:r w:rsidR="00371C4D" w:rsidRPr="00F37E71">
        <w:rPr>
          <w:rFonts w:asciiTheme="majorHAnsi" w:hAnsiTheme="majorHAnsi" w:cstheme="majorHAnsi"/>
          <w:lang w:val="en-US"/>
        </w:rPr>
        <w:t xml:space="preserve"> </w:t>
      </w:r>
      <w:r w:rsidR="00EF7E46" w:rsidRPr="00F37E71">
        <w:rPr>
          <w:rFonts w:asciiTheme="majorHAnsi" w:hAnsiTheme="majorHAnsi" w:cstheme="majorHAnsi"/>
          <w:lang w:val="en-US"/>
        </w:rPr>
        <w:t xml:space="preserve">flows </w:t>
      </w:r>
      <w:r w:rsidR="00FD05D5" w:rsidRPr="00F37E71">
        <w:rPr>
          <w:rFonts w:asciiTheme="majorHAnsi" w:hAnsiTheme="majorHAnsi" w:cstheme="majorHAnsi"/>
          <w:lang w:val="en-US"/>
        </w:rPr>
        <w:t>allow</w:t>
      </w:r>
      <w:r w:rsidR="00371C4D" w:rsidRPr="00F37E71">
        <w:rPr>
          <w:rFonts w:asciiTheme="majorHAnsi" w:hAnsiTheme="majorHAnsi" w:cstheme="majorHAnsi"/>
          <w:lang w:val="en-US"/>
        </w:rPr>
        <w:t xml:space="preserve"> </w:t>
      </w:r>
      <w:r w:rsidR="00A43CD6" w:rsidRPr="00F37E71">
        <w:rPr>
          <w:rFonts w:asciiTheme="majorHAnsi" w:hAnsiTheme="majorHAnsi" w:cstheme="majorHAnsi"/>
          <w:lang w:val="en-US"/>
        </w:rPr>
        <w:t xml:space="preserve">cities </w:t>
      </w:r>
      <w:r w:rsidR="00093C75" w:rsidRPr="00F37E71">
        <w:rPr>
          <w:rFonts w:asciiTheme="majorHAnsi" w:hAnsiTheme="majorHAnsi" w:cstheme="majorHAnsi"/>
          <w:lang w:val="en-US"/>
        </w:rPr>
        <w:t xml:space="preserve">to understand and </w:t>
      </w:r>
      <w:r w:rsidR="000C67D0" w:rsidRPr="00F37E71">
        <w:rPr>
          <w:rFonts w:asciiTheme="majorHAnsi" w:hAnsiTheme="majorHAnsi" w:cstheme="majorHAnsi"/>
          <w:lang w:val="en-US"/>
        </w:rPr>
        <w:t>solve</w:t>
      </w:r>
      <w:r w:rsidR="00A2760A" w:rsidRPr="00F37E71">
        <w:rPr>
          <w:rFonts w:asciiTheme="majorHAnsi" w:hAnsiTheme="majorHAnsi" w:cstheme="majorHAnsi"/>
          <w:lang w:val="en-US"/>
        </w:rPr>
        <w:t xml:space="preserve"> </w:t>
      </w:r>
      <w:r w:rsidR="00093C75" w:rsidRPr="00F37E71">
        <w:rPr>
          <w:rFonts w:asciiTheme="majorHAnsi" w:hAnsiTheme="majorHAnsi" w:cstheme="majorHAnsi"/>
          <w:lang w:val="en-US"/>
        </w:rPr>
        <w:t>issues</w:t>
      </w:r>
      <w:r w:rsidR="00AD4D60" w:rsidRPr="00F37E71">
        <w:rPr>
          <w:rFonts w:asciiTheme="majorHAnsi" w:hAnsiTheme="majorHAnsi" w:cstheme="majorHAnsi"/>
          <w:lang w:val="en-US"/>
        </w:rPr>
        <w:t xml:space="preserve"> that impact</w:t>
      </w:r>
      <w:r w:rsidR="00E449CE" w:rsidRPr="00F37E71">
        <w:rPr>
          <w:rFonts w:asciiTheme="majorHAnsi" w:hAnsiTheme="majorHAnsi" w:cstheme="majorHAnsi"/>
          <w:lang w:val="en-US"/>
        </w:rPr>
        <w:t xml:space="preserve"> </w:t>
      </w:r>
      <w:r w:rsidR="00093C75" w:rsidRPr="00F37E71">
        <w:rPr>
          <w:rFonts w:asciiTheme="majorHAnsi" w:hAnsiTheme="majorHAnsi" w:cstheme="majorHAnsi"/>
          <w:lang w:val="en-US"/>
        </w:rPr>
        <w:t xml:space="preserve">its </w:t>
      </w:r>
      <w:r w:rsidR="00E449CE" w:rsidRPr="00F37E71">
        <w:rPr>
          <w:rFonts w:asciiTheme="majorHAnsi" w:hAnsiTheme="majorHAnsi" w:cstheme="majorHAnsi"/>
          <w:lang w:val="en-US"/>
        </w:rPr>
        <w:t>s</w:t>
      </w:r>
      <w:r w:rsidR="000E6552" w:rsidRPr="00F37E71">
        <w:rPr>
          <w:rFonts w:asciiTheme="majorHAnsi" w:hAnsiTheme="majorHAnsi" w:cstheme="majorHAnsi"/>
          <w:lang w:val="en-US"/>
        </w:rPr>
        <w:t>ociety</w:t>
      </w:r>
      <w:r w:rsidR="00A2760A" w:rsidRPr="00F37E71">
        <w:rPr>
          <w:rFonts w:asciiTheme="majorHAnsi" w:hAnsiTheme="majorHAnsi" w:cstheme="majorHAnsi"/>
          <w:lang w:val="en-US"/>
        </w:rPr>
        <w:t xml:space="preserve">, </w:t>
      </w:r>
      <w:r w:rsidR="000E6552" w:rsidRPr="00F37E71">
        <w:rPr>
          <w:rFonts w:asciiTheme="majorHAnsi" w:hAnsiTheme="majorHAnsi" w:cstheme="majorHAnsi"/>
          <w:lang w:val="en-US"/>
        </w:rPr>
        <w:t>e</w:t>
      </w:r>
      <w:r w:rsidR="00A2760A" w:rsidRPr="00F37E71">
        <w:rPr>
          <w:rFonts w:asciiTheme="majorHAnsi" w:hAnsiTheme="majorHAnsi" w:cstheme="majorHAnsi"/>
          <w:lang w:val="en-US"/>
        </w:rPr>
        <w:t xml:space="preserve">nvironment and </w:t>
      </w:r>
      <w:r w:rsidR="000E6552" w:rsidRPr="00F37E71">
        <w:rPr>
          <w:rFonts w:asciiTheme="majorHAnsi" w:hAnsiTheme="majorHAnsi" w:cstheme="majorHAnsi"/>
          <w:lang w:val="en-US"/>
        </w:rPr>
        <w:t>economy</w:t>
      </w:r>
      <w:r w:rsidR="00093C75" w:rsidRPr="00F37E71">
        <w:rPr>
          <w:rFonts w:asciiTheme="majorHAnsi" w:hAnsiTheme="majorHAnsi" w:cstheme="majorHAnsi"/>
          <w:lang w:val="en-US"/>
        </w:rPr>
        <w:t xml:space="preserve">. </w:t>
      </w:r>
      <w:r w:rsidR="002D4950" w:rsidRPr="00F37E71">
        <w:rPr>
          <w:rFonts w:asciiTheme="majorHAnsi" w:hAnsiTheme="majorHAnsi" w:cstheme="majorHAnsi"/>
          <w:lang w:val="en-US"/>
        </w:rPr>
        <w:t xml:space="preserve">To model </w:t>
      </w:r>
      <w:r w:rsidR="007255D7" w:rsidRPr="00F37E71">
        <w:rPr>
          <w:rFonts w:asciiTheme="majorHAnsi" w:hAnsiTheme="majorHAnsi" w:cstheme="majorHAnsi"/>
          <w:lang w:val="en-US"/>
        </w:rPr>
        <w:t xml:space="preserve">sanitary sewer network </w:t>
      </w:r>
      <w:r w:rsidR="007C3574" w:rsidRPr="00F37E71">
        <w:rPr>
          <w:rFonts w:asciiTheme="majorHAnsi" w:hAnsiTheme="majorHAnsi" w:cstheme="majorHAnsi"/>
          <w:lang w:val="en-US"/>
        </w:rPr>
        <w:t>flows</w:t>
      </w:r>
      <w:r w:rsidR="007255D7" w:rsidRPr="00F37E71">
        <w:rPr>
          <w:rFonts w:asciiTheme="majorHAnsi" w:hAnsiTheme="majorHAnsi" w:cstheme="majorHAnsi"/>
          <w:lang w:val="en-US"/>
        </w:rPr>
        <w:t xml:space="preserve">, </w:t>
      </w:r>
      <w:r w:rsidR="002D4950" w:rsidRPr="00F37E71">
        <w:rPr>
          <w:rFonts w:asciiTheme="majorHAnsi" w:hAnsiTheme="majorHAnsi" w:cstheme="majorHAnsi"/>
          <w:lang w:val="en-US"/>
        </w:rPr>
        <w:t>it is first necessary to</w:t>
      </w:r>
      <w:r w:rsidR="007C3574" w:rsidRPr="00F37E71">
        <w:rPr>
          <w:rFonts w:asciiTheme="majorHAnsi" w:hAnsiTheme="majorHAnsi" w:cstheme="majorHAnsi"/>
          <w:lang w:val="en-US"/>
        </w:rPr>
        <w:t xml:space="preserve"> identify the </w:t>
      </w:r>
      <w:r w:rsidR="005171CA" w:rsidRPr="00F37E71">
        <w:rPr>
          <w:rFonts w:asciiTheme="majorHAnsi" w:hAnsiTheme="majorHAnsi" w:cstheme="majorHAnsi"/>
          <w:lang w:val="en-US"/>
        </w:rPr>
        <w:t>behavior</w:t>
      </w:r>
      <w:r w:rsidR="007C3574" w:rsidRPr="00F37E71">
        <w:rPr>
          <w:rFonts w:asciiTheme="majorHAnsi" w:hAnsiTheme="majorHAnsi" w:cstheme="majorHAnsi"/>
          <w:lang w:val="en-US"/>
        </w:rPr>
        <w:t xml:space="preserve"> of the system. Flows in the network </w:t>
      </w:r>
      <w:r w:rsidR="00B62E08" w:rsidRPr="00F37E71">
        <w:rPr>
          <w:rFonts w:asciiTheme="majorHAnsi" w:hAnsiTheme="majorHAnsi" w:cstheme="majorHAnsi"/>
          <w:lang w:val="en-US"/>
        </w:rPr>
        <w:t>usually have two different behaviors</w:t>
      </w:r>
      <w:r w:rsidR="005A51D1" w:rsidRPr="00F37E71">
        <w:rPr>
          <w:rFonts w:asciiTheme="majorHAnsi" w:hAnsiTheme="majorHAnsi" w:cstheme="majorHAnsi"/>
          <w:lang w:val="en-US"/>
        </w:rPr>
        <w:t xml:space="preserve"> that are classified as</w:t>
      </w:r>
      <w:r w:rsidR="00361AD8" w:rsidRPr="00F37E71">
        <w:rPr>
          <w:rFonts w:asciiTheme="majorHAnsi" w:hAnsiTheme="majorHAnsi" w:cstheme="majorHAnsi"/>
          <w:lang w:val="en-US"/>
        </w:rPr>
        <w:t>: 1.</w:t>
      </w:r>
      <w:r w:rsidR="002940EB" w:rsidRPr="00F37E71">
        <w:rPr>
          <w:rFonts w:asciiTheme="majorHAnsi" w:hAnsiTheme="majorHAnsi" w:cstheme="majorHAnsi"/>
          <w:lang w:val="en-US"/>
        </w:rPr>
        <w:t xml:space="preserve"> dry-weather flow </w:t>
      </w:r>
      <w:r w:rsidR="009B184E" w:rsidRPr="00F37E71">
        <w:rPr>
          <w:rFonts w:asciiTheme="majorHAnsi" w:hAnsiTheme="majorHAnsi" w:cstheme="majorHAnsi"/>
          <w:lang w:val="en-US"/>
        </w:rPr>
        <w:t>(DWF)</w:t>
      </w:r>
      <w:r w:rsidR="00361AD8" w:rsidRPr="00F37E71">
        <w:rPr>
          <w:rFonts w:asciiTheme="majorHAnsi" w:hAnsiTheme="majorHAnsi" w:cstheme="majorHAnsi"/>
          <w:lang w:val="en-US"/>
        </w:rPr>
        <w:t>; 2.</w:t>
      </w:r>
      <w:r w:rsidR="002940EB" w:rsidRPr="00F37E71">
        <w:rPr>
          <w:rFonts w:asciiTheme="majorHAnsi" w:hAnsiTheme="majorHAnsi" w:cstheme="majorHAnsi"/>
          <w:lang w:val="en-US"/>
        </w:rPr>
        <w:t xml:space="preserve"> wet-weather flow</w:t>
      </w:r>
      <w:r w:rsidR="009B184E" w:rsidRPr="00F37E71">
        <w:rPr>
          <w:rFonts w:asciiTheme="majorHAnsi" w:hAnsiTheme="majorHAnsi" w:cstheme="majorHAnsi"/>
          <w:lang w:val="en-US"/>
        </w:rPr>
        <w:t xml:space="preserve"> (WWF)</w:t>
      </w:r>
      <w:r w:rsidR="00EE6B25" w:rsidRPr="00F37E71">
        <w:rPr>
          <w:rFonts w:asciiTheme="majorHAnsi" w:hAnsiTheme="majorHAnsi" w:cstheme="majorHAnsi"/>
          <w:lang w:val="en-US"/>
        </w:rPr>
        <w:t xml:space="preserve"> </w:t>
      </w:r>
      <w:r w:rsidR="00EE6B25" w:rsidRPr="00F37E71">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{"citationItems":[{"id":"ITEM-1","itemData":{"abstract":"A properly designed, operated and maintained sanitary sewer system is meant to collect and convey all of the sewage that flows into it to a wastewater treatment plant. However, occasional unintentional discharges of raw sewage from municipal sanitary sewers – called sanitary sewer overflows (SSOs) – occur in many systems. Rainfall-derived infiltration and inflow (RDII) into sanitary sewer systems has long been recognized as a major source of operating problems, causing poor performance of many sewer systems. RDII is the main cause of SSOs to customer basements, streets, or nearby streams and can also cause serious operating problems at wastewater treatment facilities. There is a need to develop proven methodologies and computer tools to assist communities in developing SSO control plans that are in line with their projected annual capital budgets and provide flexibility in future improvements. To accomplish this goal, EPA entered into a cooperative research and development agreement (CRADA) with Camp Dresser &amp; McKee, Inc. (CDM) to develop public-domain software tools to support SSO control planning. These tools, named the Sanitary Sewer Overflow Analysis and Planning (SSOAP) Toolbox, are accompanied by this technical document that describes how to use the Toolbox in analyzing infiltration/inflow, performing capacity analyses of sanitary sewer systems, and developing SSO control plans. It is the intent of this report to provide the Toolbox users with technical information needed for its effective use for analysis and mitigation of SSO-related problems. The technical report is not intended to serve as the user manual for the SSOAP Toolbox, which is a separate document included with the software package. Instead, it provides an introductory hydrologic approach and identifies a RDII methodology for initial incorporation into the SSOAP Toolbox; an overview of the required sewer system hydraulic analysis; and data collection requirements to support SSO planning and analysis using the SSOAP Toolbox. In addition, the report describes the tools and their functions for performing a sanitary sewer system capacity assessment. The report also includes a description of the application of EPA’s Storm Water Management Model Version 5 (SWMM5) application within the SSOAP Toolbox for assessing the baseline hydraulic conditions of the system and quantifying capacity improvements of various identified improvement scenarios. Guidance is provided for establishing system impr…","author":[{"dropping-particle":"","family":"Vallabhaneni","given":"Srinivas","non-dropping-particle":"","parse-names":false,"suffix":""},{"dropping-particle":"","family":"Burgess","given":"Edward H","non-dropping-particle":"","parse-names":false,"suffix":""}],"container-title":"Environmental Protection","id":"ITEM-1","issue":"October","issued":{"date-parts":[["2007"]]},"page":"1-104","title":"Computer Tools for Sanitary Sewer System Capacity Analysis and Computer Tools for Sanitary Sewer System","type":"article-journal"},"uris":["http://www.mendeley.com/documents/?uuid=3ee2631e-62b7-4ad2-b0d0-1b1f4a372a75"]}],"mendeley":{"formattedCitation":"[1]","plainTextFormattedCitation":"[1]","previouslyFormattedCitation":"[1]"},"properties":{"noteIndex":0},"schema":"https://github.com/citation-style-language/schema/raw/master/csl-citation.json"}</w:instrText>
      </w:r>
      <w:r w:rsidR="00EE6B25" w:rsidRPr="00F37E71">
        <w:rPr>
          <w:rFonts w:asciiTheme="majorHAnsi" w:hAnsiTheme="majorHAnsi" w:cstheme="majorHAnsi"/>
          <w:lang w:val="en-US"/>
        </w:rPr>
        <w:fldChar w:fldCharType="separate"/>
      </w:r>
      <w:r w:rsidR="00317616" w:rsidRPr="00317616">
        <w:rPr>
          <w:rFonts w:asciiTheme="majorHAnsi" w:hAnsiTheme="majorHAnsi" w:cstheme="majorHAnsi"/>
          <w:noProof/>
          <w:lang w:val="en-US"/>
        </w:rPr>
        <w:t>[1]</w:t>
      </w:r>
      <w:r w:rsidR="00EE6B25" w:rsidRPr="00F37E71">
        <w:rPr>
          <w:rFonts w:asciiTheme="majorHAnsi" w:hAnsiTheme="majorHAnsi" w:cstheme="majorHAnsi"/>
          <w:lang w:val="en-US"/>
        </w:rPr>
        <w:fldChar w:fldCharType="end"/>
      </w:r>
      <w:r w:rsidR="00EE6B25" w:rsidRPr="00F37E71">
        <w:rPr>
          <w:rFonts w:asciiTheme="majorHAnsi" w:hAnsiTheme="majorHAnsi" w:cstheme="majorHAnsi"/>
          <w:lang w:val="en-US"/>
        </w:rPr>
        <w:t>.</w:t>
      </w:r>
      <w:r w:rsidR="009A2844" w:rsidRPr="00F37E71">
        <w:rPr>
          <w:rFonts w:asciiTheme="majorHAnsi" w:hAnsiTheme="majorHAnsi" w:cstheme="majorHAnsi"/>
          <w:lang w:val="en-US"/>
        </w:rPr>
        <w:t xml:space="preserve"> </w:t>
      </w:r>
      <w:r w:rsidR="00E16436" w:rsidRPr="00F37E71">
        <w:rPr>
          <w:rFonts w:asciiTheme="majorHAnsi" w:hAnsiTheme="majorHAnsi" w:cstheme="majorHAnsi"/>
          <w:lang w:val="en-US"/>
        </w:rPr>
        <w:t>To apply a c</w:t>
      </w:r>
      <w:r w:rsidR="00312C03" w:rsidRPr="00F37E71">
        <w:rPr>
          <w:rFonts w:asciiTheme="majorHAnsi" w:hAnsiTheme="majorHAnsi" w:cstheme="majorHAnsi"/>
          <w:lang w:val="en-US"/>
        </w:rPr>
        <w:t xml:space="preserve">ontinuous simulation and </w:t>
      </w:r>
      <w:r w:rsidR="00A61F50">
        <w:rPr>
          <w:rFonts w:asciiTheme="majorHAnsi" w:hAnsiTheme="majorHAnsi" w:cstheme="majorHAnsi"/>
          <w:lang w:val="en-US"/>
        </w:rPr>
        <w:t xml:space="preserve">successfully </w:t>
      </w:r>
      <w:r w:rsidR="00312C03" w:rsidRPr="00F37E71">
        <w:rPr>
          <w:rFonts w:asciiTheme="majorHAnsi" w:hAnsiTheme="majorHAnsi" w:cstheme="majorHAnsi"/>
          <w:lang w:val="en-US"/>
        </w:rPr>
        <w:t>forecast the flows in the sanitary sewer system</w:t>
      </w:r>
      <w:r w:rsidR="00A61F50">
        <w:rPr>
          <w:rFonts w:asciiTheme="majorHAnsi" w:hAnsiTheme="majorHAnsi" w:cstheme="majorHAnsi"/>
          <w:lang w:val="en-US"/>
        </w:rPr>
        <w:t>,</w:t>
      </w:r>
      <w:r w:rsidR="00E16436" w:rsidRPr="00F37E71">
        <w:rPr>
          <w:rFonts w:asciiTheme="majorHAnsi" w:hAnsiTheme="majorHAnsi" w:cstheme="majorHAnsi"/>
          <w:lang w:val="en-US"/>
        </w:rPr>
        <w:t xml:space="preserve"> </w:t>
      </w:r>
      <w:r w:rsidR="000B4D69" w:rsidRPr="00F37E71">
        <w:rPr>
          <w:rFonts w:asciiTheme="majorHAnsi" w:hAnsiTheme="majorHAnsi" w:cstheme="majorHAnsi"/>
          <w:lang w:val="en-US"/>
        </w:rPr>
        <w:t xml:space="preserve">the model should be able to account for </w:t>
      </w:r>
      <w:r w:rsidR="00E16436" w:rsidRPr="00F37E71">
        <w:rPr>
          <w:rFonts w:asciiTheme="majorHAnsi" w:hAnsiTheme="majorHAnsi" w:cstheme="majorHAnsi"/>
          <w:lang w:val="en-US"/>
        </w:rPr>
        <w:t>both DWF and WWF</w:t>
      </w:r>
      <w:r w:rsidR="000B4D69" w:rsidRPr="00F37E71">
        <w:rPr>
          <w:rFonts w:asciiTheme="majorHAnsi" w:hAnsiTheme="majorHAnsi" w:cstheme="majorHAnsi"/>
          <w:lang w:val="en-US"/>
        </w:rPr>
        <w:t>.</w:t>
      </w:r>
    </w:p>
    <w:p w14:paraId="0A7AB36C" w14:textId="0C5A8AA4" w:rsidR="00346835" w:rsidRPr="00F37E71" w:rsidRDefault="002F2A07" w:rsidP="000870CF">
      <w:pPr>
        <w:jc w:val="both"/>
        <w:rPr>
          <w:rFonts w:asciiTheme="majorHAnsi" w:hAnsiTheme="majorHAnsi" w:cstheme="majorHAnsi"/>
          <w:lang w:val="en-US"/>
        </w:rPr>
      </w:pPr>
      <w:r w:rsidRPr="00F37E71">
        <w:rPr>
          <w:rFonts w:asciiTheme="majorHAnsi" w:hAnsiTheme="majorHAnsi" w:cstheme="majorHAnsi"/>
          <w:lang w:val="en-US"/>
        </w:rPr>
        <w:t>Typically,</w:t>
      </w:r>
      <w:r w:rsidR="00CF18F0" w:rsidRPr="00F37E71">
        <w:rPr>
          <w:rFonts w:asciiTheme="majorHAnsi" w:hAnsiTheme="majorHAnsi" w:cstheme="majorHAnsi"/>
          <w:lang w:val="en-US"/>
        </w:rPr>
        <w:t xml:space="preserve"> </w:t>
      </w:r>
      <w:r w:rsidR="00813CC3" w:rsidRPr="00F37E71">
        <w:rPr>
          <w:rFonts w:asciiTheme="majorHAnsi" w:hAnsiTheme="majorHAnsi" w:cstheme="majorHAnsi"/>
          <w:lang w:val="en-US"/>
        </w:rPr>
        <w:t>DWF</w:t>
      </w:r>
      <w:r w:rsidR="000C3559" w:rsidRPr="00F37E71">
        <w:rPr>
          <w:rFonts w:asciiTheme="majorHAnsi" w:hAnsiTheme="majorHAnsi" w:cstheme="majorHAnsi"/>
          <w:lang w:val="en-US"/>
        </w:rPr>
        <w:t xml:space="preserve"> </w:t>
      </w:r>
      <w:r w:rsidR="00813CC3" w:rsidRPr="00F37E71">
        <w:rPr>
          <w:rFonts w:asciiTheme="majorHAnsi" w:hAnsiTheme="majorHAnsi" w:cstheme="majorHAnsi"/>
          <w:lang w:val="en-US"/>
        </w:rPr>
        <w:t xml:space="preserve">pattern </w:t>
      </w:r>
      <w:r w:rsidR="000C3559" w:rsidRPr="00F37E71">
        <w:rPr>
          <w:rFonts w:asciiTheme="majorHAnsi" w:hAnsiTheme="majorHAnsi" w:cstheme="majorHAnsi"/>
          <w:lang w:val="en-US"/>
        </w:rPr>
        <w:t xml:space="preserve">can be estimated by </w:t>
      </w:r>
      <w:r w:rsidR="00F90B72" w:rsidRPr="00F37E71">
        <w:rPr>
          <w:rFonts w:asciiTheme="majorHAnsi" w:hAnsiTheme="majorHAnsi" w:cstheme="majorHAnsi"/>
          <w:lang w:val="en-US"/>
        </w:rPr>
        <w:t xml:space="preserve">analyzing historical data </w:t>
      </w:r>
      <w:r w:rsidR="00462158" w:rsidRPr="00F37E71">
        <w:rPr>
          <w:rFonts w:asciiTheme="majorHAnsi" w:hAnsiTheme="majorHAnsi" w:cstheme="majorHAnsi"/>
          <w:lang w:val="en-US"/>
        </w:rPr>
        <w:t>from</w:t>
      </w:r>
      <w:r w:rsidR="007D1DFE" w:rsidRPr="00F37E71">
        <w:rPr>
          <w:rFonts w:asciiTheme="majorHAnsi" w:hAnsiTheme="majorHAnsi" w:cstheme="majorHAnsi"/>
          <w:lang w:val="en-US"/>
        </w:rPr>
        <w:t xml:space="preserve"> </w:t>
      </w:r>
      <w:r w:rsidR="00970B67" w:rsidRPr="00F37E71">
        <w:rPr>
          <w:rFonts w:asciiTheme="majorHAnsi" w:hAnsiTheme="majorHAnsi" w:cstheme="majorHAnsi"/>
          <w:lang w:val="en-US"/>
        </w:rPr>
        <w:t xml:space="preserve">flow measurements available </w:t>
      </w:r>
      <w:r w:rsidR="003271E9" w:rsidRPr="00F37E71">
        <w:rPr>
          <w:rFonts w:asciiTheme="majorHAnsi" w:hAnsiTheme="majorHAnsi" w:cstheme="majorHAnsi"/>
          <w:lang w:val="en-US"/>
        </w:rPr>
        <w:t>along the network or at the downstream end</w:t>
      </w:r>
      <w:r w:rsidR="00056817" w:rsidRPr="00F37E71">
        <w:rPr>
          <w:rFonts w:asciiTheme="majorHAnsi" w:hAnsiTheme="majorHAnsi" w:cstheme="majorHAnsi"/>
          <w:lang w:val="en-US"/>
        </w:rPr>
        <w:t xml:space="preserve"> during dry periods</w:t>
      </w:r>
      <w:r w:rsidR="00813CC3" w:rsidRPr="00F37E71">
        <w:rPr>
          <w:rFonts w:asciiTheme="majorHAnsi" w:hAnsiTheme="majorHAnsi" w:cstheme="majorHAnsi"/>
          <w:lang w:val="en-US"/>
        </w:rPr>
        <w:t xml:space="preserve"> </w:t>
      </w:r>
      <w:r w:rsidR="00056817" w:rsidRPr="00F37E71">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ISBN":"1893664139","author":[{"dropping-particle":"","family":"Bennett","given":"David","non-dropping-particle":"","parse-names":false,"suffix":""},{"dropping-particle":"","family":"Rowe","given":"Reggie","non-dropping-particle":"","parse-names":false,"suffix":""},{"dropping-particle":"","family":"Strum","given":"Marie","non-dropping-particle":"","parse-names":false,"suffix":""},{"dropping-particle":"","family":"Wood","given":"David","non-dropping-particle":"","parse-names":false,"suffix":""},{"dropping-particle":"","family":"Schultz","given":"Nancy","non-dropping-particle":"","parse-names":false,"suffix":""},{"dropping-particle":"","family":"Roach","given":"Kelly","non-dropping-particle":"","parse-names":false,"suffix":""},{"dropping-particle":"","family":"Spence","given":"Mike","non-dropping-particle":"","parse-names":false,"suffix":""},{"dropping-particle":"","family":"Adderley","given":"Virgil","non-dropping-particle":"","parse-names":false,"suffix":""}],"container-title":"Development","id":"ITEM-1","issued":{"date-parts":[["1999"]]},"number-of-pages":"197","title":"Using flow prediction technologies to control sanitary sewer overflows","type":"book"},"uris":["http://www.mendeley.com/documents/?uuid=5051e80c-4a0e-4c07-9f55-c1f38f1c0296"]}],"mendeley":{"formattedCitation":"[2]","plainTextFormattedCitation":"[2]","previouslyFormattedCitation":"[2]"},"properties":{"noteIndex":0},"schema":"https://github.com/citation-style-language/schema/raw/master/csl-citation.json"}</w:instrText>
      </w:r>
      <w:r w:rsidR="00056817" w:rsidRPr="00F37E71">
        <w:rPr>
          <w:rFonts w:asciiTheme="majorHAnsi" w:hAnsiTheme="majorHAnsi" w:cstheme="majorHAnsi"/>
          <w:lang w:val="en-US"/>
        </w:rPr>
        <w:fldChar w:fldCharType="separate"/>
      </w:r>
      <w:r w:rsidR="00317616" w:rsidRPr="00317616">
        <w:rPr>
          <w:rFonts w:asciiTheme="majorHAnsi" w:hAnsiTheme="majorHAnsi" w:cstheme="majorHAnsi"/>
          <w:noProof/>
          <w:lang w:val="en-US"/>
        </w:rPr>
        <w:t>[2]</w:t>
      </w:r>
      <w:r w:rsidR="00056817" w:rsidRPr="00F37E71">
        <w:rPr>
          <w:rFonts w:asciiTheme="majorHAnsi" w:hAnsiTheme="majorHAnsi" w:cstheme="majorHAnsi"/>
          <w:lang w:val="en-US"/>
        </w:rPr>
        <w:fldChar w:fldCharType="end"/>
      </w:r>
      <w:r w:rsidR="000D528C" w:rsidRPr="00F37E71">
        <w:rPr>
          <w:rFonts w:asciiTheme="majorHAnsi" w:hAnsiTheme="majorHAnsi" w:cstheme="majorHAnsi"/>
          <w:lang w:val="en-US"/>
        </w:rPr>
        <w:t>.</w:t>
      </w:r>
      <w:r w:rsidR="00A7657A" w:rsidRPr="00F37E71">
        <w:rPr>
          <w:rFonts w:asciiTheme="majorHAnsi" w:hAnsiTheme="majorHAnsi" w:cstheme="majorHAnsi"/>
          <w:lang w:val="en-US"/>
        </w:rPr>
        <w:t xml:space="preserve"> </w:t>
      </w:r>
      <w:r w:rsidR="00FF3F7F" w:rsidRPr="00F37E71">
        <w:rPr>
          <w:rFonts w:asciiTheme="majorHAnsi" w:hAnsiTheme="majorHAnsi" w:cstheme="majorHAnsi"/>
          <w:lang w:val="en-US"/>
        </w:rPr>
        <w:t xml:space="preserve">Intuitively, </w:t>
      </w:r>
      <w:r w:rsidR="001D7587">
        <w:rPr>
          <w:rFonts w:asciiTheme="majorHAnsi" w:hAnsiTheme="majorHAnsi" w:cstheme="majorHAnsi"/>
          <w:lang w:val="en-US"/>
        </w:rPr>
        <w:t xml:space="preserve">usually </w:t>
      </w:r>
      <w:r w:rsidR="006D289A" w:rsidRPr="00F37E71">
        <w:rPr>
          <w:rFonts w:asciiTheme="majorHAnsi" w:hAnsiTheme="majorHAnsi" w:cstheme="majorHAnsi"/>
          <w:lang w:val="en-US"/>
        </w:rPr>
        <w:t xml:space="preserve">more </w:t>
      </w:r>
      <w:r w:rsidR="00E64C9E" w:rsidRPr="00F37E71">
        <w:rPr>
          <w:rFonts w:asciiTheme="majorHAnsi" w:hAnsiTheme="majorHAnsi" w:cstheme="majorHAnsi"/>
          <w:lang w:val="en-US"/>
        </w:rPr>
        <w:t xml:space="preserve">water </w:t>
      </w:r>
      <w:r w:rsidR="006D289A" w:rsidRPr="00F37E71">
        <w:rPr>
          <w:rFonts w:asciiTheme="majorHAnsi" w:hAnsiTheme="majorHAnsi" w:cstheme="majorHAnsi"/>
          <w:lang w:val="en-US"/>
        </w:rPr>
        <w:t xml:space="preserve">is </w:t>
      </w:r>
      <w:r w:rsidR="00E64C9E" w:rsidRPr="00F37E71">
        <w:rPr>
          <w:rFonts w:asciiTheme="majorHAnsi" w:hAnsiTheme="majorHAnsi" w:cstheme="majorHAnsi"/>
          <w:lang w:val="en-US"/>
        </w:rPr>
        <w:t>discharged into the sewer</w:t>
      </w:r>
      <w:r w:rsidR="006D289A" w:rsidRPr="00F37E71">
        <w:rPr>
          <w:rFonts w:asciiTheme="majorHAnsi" w:hAnsiTheme="majorHAnsi" w:cstheme="majorHAnsi"/>
          <w:lang w:val="en-US"/>
        </w:rPr>
        <w:t xml:space="preserve"> </w:t>
      </w:r>
      <w:r w:rsidR="00940A26" w:rsidRPr="00F37E71">
        <w:rPr>
          <w:rFonts w:asciiTheme="majorHAnsi" w:hAnsiTheme="majorHAnsi" w:cstheme="majorHAnsi"/>
          <w:lang w:val="en-US"/>
        </w:rPr>
        <w:t xml:space="preserve">in </w:t>
      </w:r>
      <w:r w:rsidR="006D289A" w:rsidRPr="00F37E71">
        <w:rPr>
          <w:rFonts w:asciiTheme="majorHAnsi" w:hAnsiTheme="majorHAnsi" w:cstheme="majorHAnsi"/>
          <w:lang w:val="en-US"/>
        </w:rPr>
        <w:t>day</w:t>
      </w:r>
      <w:r w:rsidR="00940A26" w:rsidRPr="00F37E71">
        <w:rPr>
          <w:rFonts w:asciiTheme="majorHAnsi" w:hAnsiTheme="majorHAnsi" w:cstheme="majorHAnsi"/>
          <w:lang w:val="en-US"/>
        </w:rPr>
        <w:t xml:space="preserve"> time</w:t>
      </w:r>
      <w:r w:rsidR="008312C5" w:rsidRPr="00F37E71">
        <w:rPr>
          <w:rFonts w:asciiTheme="majorHAnsi" w:hAnsiTheme="majorHAnsi" w:cstheme="majorHAnsi"/>
          <w:lang w:val="en-US"/>
        </w:rPr>
        <w:t xml:space="preserve"> than during the nigh</w:t>
      </w:r>
      <w:r w:rsidR="00CE218E" w:rsidRPr="00F37E71">
        <w:rPr>
          <w:rFonts w:asciiTheme="majorHAnsi" w:hAnsiTheme="majorHAnsi" w:cstheme="majorHAnsi"/>
          <w:lang w:val="en-US"/>
        </w:rPr>
        <w:t>t</w:t>
      </w:r>
      <w:r w:rsidR="009D1BC2" w:rsidRPr="00F37E71">
        <w:rPr>
          <w:rFonts w:asciiTheme="majorHAnsi" w:hAnsiTheme="majorHAnsi" w:cstheme="majorHAnsi"/>
          <w:lang w:val="en-US"/>
        </w:rPr>
        <w:t>.</w:t>
      </w:r>
      <w:r w:rsidR="003173BF" w:rsidRPr="00F37E71">
        <w:rPr>
          <w:rFonts w:asciiTheme="majorHAnsi" w:hAnsiTheme="majorHAnsi" w:cstheme="majorHAnsi"/>
          <w:lang w:val="en-US"/>
        </w:rPr>
        <w:t xml:space="preserve"> </w:t>
      </w:r>
      <w:r w:rsidR="00AC7905" w:rsidRPr="00F37E71">
        <w:rPr>
          <w:rFonts w:asciiTheme="majorHAnsi" w:hAnsiTheme="majorHAnsi" w:cstheme="majorHAnsi"/>
          <w:lang w:val="en-US"/>
        </w:rPr>
        <w:t xml:space="preserve">More complexity is added </w:t>
      </w:r>
      <w:r w:rsidR="00CA0306" w:rsidRPr="00F37E71">
        <w:rPr>
          <w:rFonts w:asciiTheme="majorHAnsi" w:hAnsiTheme="majorHAnsi" w:cstheme="majorHAnsi"/>
          <w:lang w:val="en-US"/>
        </w:rPr>
        <w:t>when</w:t>
      </w:r>
      <w:r w:rsidR="00CB6436" w:rsidRPr="00F37E71">
        <w:rPr>
          <w:rFonts w:asciiTheme="majorHAnsi" w:hAnsiTheme="majorHAnsi" w:cstheme="majorHAnsi"/>
          <w:lang w:val="en-US"/>
        </w:rPr>
        <w:t xml:space="preserve"> trying to</w:t>
      </w:r>
      <w:r w:rsidR="00CA0306" w:rsidRPr="00F37E71">
        <w:rPr>
          <w:rFonts w:asciiTheme="majorHAnsi" w:hAnsiTheme="majorHAnsi" w:cstheme="majorHAnsi"/>
          <w:lang w:val="en-US"/>
        </w:rPr>
        <w:t xml:space="preserve"> </w:t>
      </w:r>
      <w:r w:rsidR="006B2F5C" w:rsidRPr="00F37E71">
        <w:rPr>
          <w:rFonts w:asciiTheme="majorHAnsi" w:hAnsiTheme="majorHAnsi" w:cstheme="majorHAnsi"/>
          <w:lang w:val="en-US"/>
        </w:rPr>
        <w:t>estimate</w:t>
      </w:r>
      <w:r w:rsidR="00CA0306" w:rsidRPr="00F37E71">
        <w:rPr>
          <w:rFonts w:asciiTheme="majorHAnsi" w:hAnsiTheme="majorHAnsi" w:cstheme="majorHAnsi"/>
          <w:lang w:val="en-US"/>
        </w:rPr>
        <w:t xml:space="preserve"> </w:t>
      </w:r>
      <w:r w:rsidR="00FE47ED" w:rsidRPr="00F37E71">
        <w:rPr>
          <w:rFonts w:asciiTheme="majorHAnsi" w:hAnsiTheme="majorHAnsi" w:cstheme="majorHAnsi"/>
          <w:lang w:val="en-US"/>
        </w:rPr>
        <w:t xml:space="preserve">WWF </w:t>
      </w:r>
      <w:r w:rsidR="00CA0306" w:rsidRPr="00F37E71">
        <w:rPr>
          <w:rFonts w:asciiTheme="majorHAnsi" w:hAnsiTheme="majorHAnsi" w:cstheme="majorHAnsi"/>
          <w:lang w:val="en-US"/>
        </w:rPr>
        <w:t>in the</w:t>
      </w:r>
      <w:r w:rsidR="00C1718C" w:rsidRPr="00F37E71">
        <w:rPr>
          <w:rFonts w:asciiTheme="majorHAnsi" w:hAnsiTheme="majorHAnsi" w:cstheme="majorHAnsi"/>
          <w:lang w:val="en-US"/>
        </w:rPr>
        <w:t xml:space="preserve"> sanitary</w:t>
      </w:r>
      <w:r w:rsidR="00CA0306" w:rsidRPr="00F37E71">
        <w:rPr>
          <w:rFonts w:asciiTheme="majorHAnsi" w:hAnsiTheme="majorHAnsi" w:cstheme="majorHAnsi"/>
          <w:lang w:val="en-US"/>
        </w:rPr>
        <w:t xml:space="preserve"> sewer network</w:t>
      </w:r>
      <w:r w:rsidR="00C63D3B" w:rsidRPr="00F37E71">
        <w:rPr>
          <w:rFonts w:asciiTheme="majorHAnsi" w:hAnsiTheme="majorHAnsi" w:cstheme="majorHAnsi"/>
          <w:lang w:val="en-US"/>
        </w:rPr>
        <w:t xml:space="preserve">. </w:t>
      </w:r>
      <w:r w:rsidR="002332FD" w:rsidRPr="00F37E71">
        <w:rPr>
          <w:rFonts w:asciiTheme="majorHAnsi" w:hAnsiTheme="majorHAnsi" w:cstheme="majorHAnsi"/>
          <w:lang w:val="en-US"/>
        </w:rPr>
        <w:t>F</w:t>
      </w:r>
      <w:r w:rsidR="00610DE6" w:rsidRPr="00F37E71">
        <w:rPr>
          <w:rFonts w:asciiTheme="majorHAnsi" w:hAnsiTheme="majorHAnsi" w:cstheme="majorHAnsi"/>
          <w:lang w:val="en-US"/>
        </w:rPr>
        <w:t>low increases in th</w:t>
      </w:r>
      <w:r w:rsidR="00197161" w:rsidRPr="00F37E71">
        <w:rPr>
          <w:rFonts w:asciiTheme="majorHAnsi" w:hAnsiTheme="majorHAnsi" w:cstheme="majorHAnsi"/>
          <w:lang w:val="en-US"/>
        </w:rPr>
        <w:t xml:space="preserve">e </w:t>
      </w:r>
      <w:r w:rsidR="00610DE6" w:rsidRPr="00F37E71">
        <w:rPr>
          <w:rFonts w:asciiTheme="majorHAnsi" w:hAnsiTheme="majorHAnsi" w:cstheme="majorHAnsi"/>
          <w:lang w:val="en-US"/>
        </w:rPr>
        <w:t xml:space="preserve">network due to </w:t>
      </w:r>
      <w:r w:rsidR="00E9115B" w:rsidRPr="00F37E71">
        <w:rPr>
          <w:rFonts w:asciiTheme="majorHAnsi" w:hAnsiTheme="majorHAnsi" w:cstheme="majorHAnsi"/>
          <w:lang w:val="en-US"/>
        </w:rPr>
        <w:t xml:space="preserve">inflow </w:t>
      </w:r>
      <w:r w:rsidR="00322F8F" w:rsidRPr="00F37E71">
        <w:rPr>
          <w:rFonts w:asciiTheme="majorHAnsi" w:hAnsiTheme="majorHAnsi" w:cstheme="majorHAnsi"/>
          <w:lang w:val="en-US"/>
        </w:rPr>
        <w:t xml:space="preserve">and infiltration </w:t>
      </w:r>
      <w:r w:rsidR="00AE0A6A" w:rsidRPr="00F37E71">
        <w:rPr>
          <w:rFonts w:asciiTheme="majorHAnsi" w:hAnsiTheme="majorHAnsi" w:cstheme="majorHAnsi"/>
          <w:lang w:val="en-US"/>
        </w:rPr>
        <w:t>often trigged</w:t>
      </w:r>
      <w:r w:rsidR="00D154F1" w:rsidRPr="00F37E71">
        <w:rPr>
          <w:rFonts w:asciiTheme="majorHAnsi" w:hAnsiTheme="majorHAnsi" w:cstheme="majorHAnsi"/>
          <w:lang w:val="en-US"/>
        </w:rPr>
        <w:t xml:space="preserve"> by r</w:t>
      </w:r>
      <w:r w:rsidR="00610DE6" w:rsidRPr="00F37E71">
        <w:rPr>
          <w:rFonts w:asciiTheme="majorHAnsi" w:hAnsiTheme="majorHAnsi" w:cstheme="majorHAnsi"/>
          <w:lang w:val="en-US"/>
        </w:rPr>
        <w:t>ainfall or snowmelt</w:t>
      </w:r>
      <w:r w:rsidR="00790151" w:rsidRPr="00F37E71">
        <w:rPr>
          <w:rFonts w:asciiTheme="majorHAnsi" w:hAnsiTheme="majorHAnsi" w:cstheme="majorHAnsi"/>
          <w:lang w:val="en-US"/>
        </w:rPr>
        <w:t xml:space="preserve">. </w:t>
      </w:r>
      <w:r w:rsidR="00346835" w:rsidRPr="00F37E71">
        <w:rPr>
          <w:rFonts w:asciiTheme="majorHAnsi" w:hAnsiTheme="majorHAnsi" w:cstheme="majorHAnsi"/>
          <w:lang w:val="en-US"/>
        </w:rPr>
        <w:t>This incremental</w:t>
      </w:r>
      <w:r w:rsidR="00D154F1" w:rsidRPr="00F37E71">
        <w:rPr>
          <w:rFonts w:asciiTheme="majorHAnsi" w:hAnsiTheme="majorHAnsi" w:cstheme="majorHAnsi"/>
          <w:lang w:val="en-US"/>
        </w:rPr>
        <w:t xml:space="preserve"> quantity of </w:t>
      </w:r>
      <w:r w:rsidR="00790151" w:rsidRPr="00F37E71">
        <w:rPr>
          <w:rFonts w:asciiTheme="majorHAnsi" w:hAnsiTheme="majorHAnsi" w:cstheme="majorHAnsi"/>
          <w:lang w:val="en-US"/>
        </w:rPr>
        <w:t xml:space="preserve">flow </w:t>
      </w:r>
      <w:r w:rsidR="0006502C" w:rsidRPr="00F37E71">
        <w:rPr>
          <w:rFonts w:asciiTheme="majorHAnsi" w:hAnsiTheme="majorHAnsi" w:cstheme="majorHAnsi"/>
          <w:lang w:val="en-US"/>
        </w:rPr>
        <w:t>which finds its way in</w:t>
      </w:r>
      <w:r w:rsidR="00EF3109">
        <w:rPr>
          <w:rFonts w:asciiTheme="majorHAnsi" w:hAnsiTheme="majorHAnsi" w:cstheme="majorHAnsi"/>
          <w:lang w:val="en-US"/>
        </w:rPr>
        <w:t>to the</w:t>
      </w:r>
      <w:r w:rsidR="0006502C" w:rsidRPr="00F37E71">
        <w:rPr>
          <w:rFonts w:asciiTheme="majorHAnsi" w:hAnsiTheme="majorHAnsi" w:cstheme="majorHAnsi"/>
          <w:lang w:val="en-US"/>
        </w:rPr>
        <w:t xml:space="preserve"> sanitary sewer network </w:t>
      </w:r>
      <w:r w:rsidR="00062AF0" w:rsidRPr="00F37E71">
        <w:rPr>
          <w:rFonts w:asciiTheme="majorHAnsi" w:hAnsiTheme="majorHAnsi" w:cstheme="majorHAnsi"/>
          <w:lang w:val="en-US"/>
        </w:rPr>
        <w:t xml:space="preserve">during a rainfall event </w:t>
      </w:r>
      <w:r w:rsidR="00465CBD" w:rsidRPr="00F37E71">
        <w:rPr>
          <w:rFonts w:asciiTheme="majorHAnsi" w:hAnsiTheme="majorHAnsi" w:cstheme="majorHAnsi"/>
          <w:lang w:val="en-US"/>
        </w:rPr>
        <w:t>is known by</w:t>
      </w:r>
      <w:r w:rsidR="00790151" w:rsidRPr="00F37E71">
        <w:rPr>
          <w:rFonts w:asciiTheme="majorHAnsi" w:hAnsiTheme="majorHAnsi" w:cstheme="majorHAnsi"/>
          <w:lang w:val="en-US"/>
        </w:rPr>
        <w:t xml:space="preserve"> Rainfall </w:t>
      </w:r>
      <w:r w:rsidR="007A6DEC" w:rsidRPr="00F37E71">
        <w:rPr>
          <w:rFonts w:asciiTheme="majorHAnsi" w:hAnsiTheme="majorHAnsi" w:cstheme="majorHAnsi"/>
          <w:lang w:val="en-US"/>
        </w:rPr>
        <w:t>D</w:t>
      </w:r>
      <w:r w:rsidR="00790151" w:rsidRPr="00F37E71">
        <w:rPr>
          <w:rFonts w:asciiTheme="majorHAnsi" w:hAnsiTheme="majorHAnsi" w:cstheme="majorHAnsi"/>
          <w:lang w:val="en-US"/>
        </w:rPr>
        <w:t xml:space="preserve">ependent </w:t>
      </w:r>
      <w:r w:rsidR="004E39BC" w:rsidRPr="00F37E71">
        <w:rPr>
          <w:rFonts w:asciiTheme="majorHAnsi" w:hAnsiTheme="majorHAnsi" w:cstheme="majorHAnsi"/>
          <w:lang w:val="en-US"/>
        </w:rPr>
        <w:t>I</w:t>
      </w:r>
      <w:r w:rsidR="00790151" w:rsidRPr="00F37E71">
        <w:rPr>
          <w:rFonts w:asciiTheme="majorHAnsi" w:hAnsiTheme="majorHAnsi" w:cstheme="majorHAnsi"/>
          <w:lang w:val="en-US"/>
        </w:rPr>
        <w:t xml:space="preserve">nflow and </w:t>
      </w:r>
      <w:r w:rsidR="004E39BC" w:rsidRPr="00F37E71">
        <w:rPr>
          <w:rFonts w:asciiTheme="majorHAnsi" w:hAnsiTheme="majorHAnsi" w:cstheme="majorHAnsi"/>
          <w:lang w:val="en-US"/>
        </w:rPr>
        <w:t>I</w:t>
      </w:r>
      <w:r w:rsidR="00790151" w:rsidRPr="00F37E71">
        <w:rPr>
          <w:rFonts w:asciiTheme="majorHAnsi" w:hAnsiTheme="majorHAnsi" w:cstheme="majorHAnsi"/>
          <w:lang w:val="en-US"/>
        </w:rPr>
        <w:t>nfiltration (RDII)</w:t>
      </w:r>
      <w:r w:rsidR="004F0950" w:rsidRPr="00F37E71">
        <w:rPr>
          <w:rFonts w:asciiTheme="majorHAnsi" w:hAnsiTheme="majorHAnsi" w:cstheme="majorHAnsi"/>
          <w:lang w:val="en-US"/>
        </w:rPr>
        <w:t>.</w:t>
      </w:r>
    </w:p>
    <w:p w14:paraId="2BC6B0F1" w14:textId="7D4C1C2D" w:rsidR="00664409" w:rsidRPr="00F37E71" w:rsidRDefault="0022502A" w:rsidP="000870CF">
      <w:pPr>
        <w:jc w:val="both"/>
        <w:rPr>
          <w:rFonts w:asciiTheme="majorHAnsi" w:hAnsiTheme="majorHAnsi" w:cstheme="majorHAnsi"/>
          <w:lang w:val="en-US"/>
        </w:rPr>
      </w:pPr>
      <w:r w:rsidRPr="00F37E71">
        <w:rPr>
          <w:rFonts w:asciiTheme="majorHAnsi" w:hAnsiTheme="majorHAnsi" w:cstheme="majorHAnsi"/>
          <w:lang w:val="en-US"/>
        </w:rPr>
        <w:t xml:space="preserve">The challenge </w:t>
      </w:r>
      <w:r w:rsidR="006810FD" w:rsidRPr="00F37E71">
        <w:rPr>
          <w:rFonts w:asciiTheme="majorHAnsi" w:hAnsiTheme="majorHAnsi" w:cstheme="majorHAnsi"/>
          <w:lang w:val="en-US"/>
        </w:rPr>
        <w:t xml:space="preserve">on </w:t>
      </w:r>
      <w:r w:rsidR="00664409" w:rsidRPr="00F37E71">
        <w:rPr>
          <w:rFonts w:asciiTheme="majorHAnsi" w:hAnsiTheme="majorHAnsi" w:cstheme="majorHAnsi"/>
          <w:lang w:val="en-US"/>
        </w:rPr>
        <w:t xml:space="preserve">RDII </w:t>
      </w:r>
      <w:r w:rsidR="00AD240D" w:rsidRPr="00F37E71">
        <w:rPr>
          <w:rFonts w:asciiTheme="majorHAnsi" w:hAnsiTheme="majorHAnsi" w:cstheme="majorHAnsi"/>
          <w:lang w:val="en-US"/>
        </w:rPr>
        <w:t>estimations</w:t>
      </w:r>
      <w:r w:rsidR="006810FD" w:rsidRPr="00F37E71">
        <w:rPr>
          <w:rFonts w:asciiTheme="majorHAnsi" w:hAnsiTheme="majorHAnsi" w:cstheme="majorHAnsi"/>
          <w:lang w:val="en-US"/>
        </w:rPr>
        <w:t xml:space="preserve"> lies upon </w:t>
      </w:r>
      <w:r w:rsidR="00F32507" w:rsidRPr="00F37E71">
        <w:rPr>
          <w:rFonts w:asciiTheme="majorHAnsi" w:hAnsiTheme="majorHAnsi" w:cstheme="majorHAnsi"/>
          <w:lang w:val="en-US"/>
        </w:rPr>
        <w:t xml:space="preserve">the different ways </w:t>
      </w:r>
      <w:r w:rsidR="00323E5F">
        <w:rPr>
          <w:rFonts w:asciiTheme="majorHAnsi" w:hAnsiTheme="majorHAnsi" w:cstheme="majorHAnsi"/>
          <w:lang w:val="en-US"/>
        </w:rPr>
        <w:t>storm</w:t>
      </w:r>
      <w:r w:rsidR="00CB11F9" w:rsidRPr="00F37E71">
        <w:rPr>
          <w:rFonts w:asciiTheme="majorHAnsi" w:hAnsiTheme="majorHAnsi" w:cstheme="majorHAnsi"/>
          <w:lang w:val="en-US"/>
        </w:rPr>
        <w:t xml:space="preserve">water enters a sanitary </w:t>
      </w:r>
      <w:r w:rsidR="00E82ECE" w:rsidRPr="00F37E71">
        <w:rPr>
          <w:rFonts w:asciiTheme="majorHAnsi" w:hAnsiTheme="majorHAnsi" w:cstheme="majorHAnsi"/>
          <w:lang w:val="en-US"/>
        </w:rPr>
        <w:t xml:space="preserve">or combined </w:t>
      </w:r>
      <w:r w:rsidR="00CB11F9" w:rsidRPr="00F37E71">
        <w:rPr>
          <w:rFonts w:asciiTheme="majorHAnsi" w:hAnsiTheme="majorHAnsi" w:cstheme="majorHAnsi"/>
          <w:lang w:val="en-US"/>
        </w:rPr>
        <w:t>sewer</w:t>
      </w:r>
      <w:r w:rsidR="000511A1" w:rsidRPr="00F37E71">
        <w:rPr>
          <w:rFonts w:asciiTheme="majorHAnsi" w:hAnsiTheme="majorHAnsi" w:cstheme="majorHAnsi"/>
          <w:lang w:val="en-US"/>
        </w:rPr>
        <w:t xml:space="preserve"> </w:t>
      </w:r>
      <w:r w:rsidR="000511A1" w:rsidRPr="00F37E71">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{"citationItems":[{"id":"ITEM-1","itemData":{"DOI":"10.14796/jwmm.r207-16","ISBN":"096836814X","abstract":"Rainfall dependent inflow and infiltration (RDII) is a significant, though undesirable, component of the urban wet-weather water budget in many sanitary sewer systems. Costs and environmental damage attributable to RDII are significant. Costs may be accrued through increased treatment and conveyance costs, increased maintenance costs, and sanitary sewer overflows (SSOs). To reduce these costs and mitigate environmental damage, engineered solutions require estimations of the long-term characteristics of the RDII response to wet weather. This in turn requires estimation of the performance of the existing collection and treatment system, as well as the expected performance of various possible solutions. Due to the complex number of available pathways that RDII may enter a sanitary sewer, RDII is one of the most difficult components of the urban wet- weather water budget to estimate. RDII observations typically indicate response times that may range from several minutes to several days or weeks. This is confounded by regional and/or seasonal groundwater trends that influence RDII response. Various tools have been applied to estimating this special hydrologic response, including the rational method and several unit- hydrograph methods. This chapter provides an overview of available RDII estimation methods and highlights results from a relatively new physically based conceptual method first introduced by Kadota and Djebbar (1998). Kadota and Djebbar (1998) reported on modifications to the USEPA SWMM RUNOFF model that include the response of a conceptual non-linear reservoir to changes in groundwater elevations resulting from permeable-area infiltration. The model has recently been applied to a sanitary collection system in Vallejo California. Initial results indicate the modified RUNOFF model is very good at computing RDII, including the delayed, seasonally varying groundwater components of RDII. It is recommended that the USEPA SWMM model be updated with the revisions made by Kadota and Djebbar (1998).","author":[{"dropping-particle":"","family":"Mosley","given":"Charles","non-dropping-particle":"","parse-names":false,"suffix":""},{"dropping-particle":"","family":"Dent","given":"Shawn","non-dropping-particle":"","parse-names":false,"suffix":""},{"dropping-particle":"","family":"Kadota","given":"Paul","non-dropping-particle":"","parse-names":false,"suffix":""},{"dropping-particle":"","family":"Wright","given":"Leonard T.","non-dropping-particle":"","parse-names":false,"suffix":""},{"dropping-particle":"","family":"Djebbar","given":"Yassine","non-dropping-particle":"","parse-names":false,"suffix":""}],"container-title":"Journal of Water Management Modeling","id":"ITEM-1","issue":"January","issued":{"date-parts":[["2001"]]},"title":"Comparing Rainfall Dependent Inflow and Infiltration Simulation Methods","type":"article-journal"},"uris":["http://www.mendeley.com/documents/?uuid=ce876c96-7cd7-431e-a47c-e9d8ed3a2006"]}],"mendeley":{"formattedCitation":"[3]","plainTextFormattedCitation":"[3]","previouslyFormattedCitation":"[3]"},"properties":{"noteIndex":0},"schema":"https://github.com/citation-style-language/schema/raw/master/csl-citation.json"}</w:instrText>
      </w:r>
      <w:r w:rsidR="000511A1" w:rsidRPr="00F37E71">
        <w:rPr>
          <w:rFonts w:asciiTheme="majorHAnsi" w:hAnsiTheme="majorHAnsi" w:cstheme="majorHAnsi"/>
          <w:lang w:val="en-US"/>
        </w:rPr>
        <w:fldChar w:fldCharType="separate"/>
      </w:r>
      <w:r w:rsidR="00317616" w:rsidRPr="00317616">
        <w:rPr>
          <w:rFonts w:asciiTheme="majorHAnsi" w:hAnsiTheme="majorHAnsi" w:cstheme="majorHAnsi"/>
          <w:noProof/>
          <w:lang w:val="en-US"/>
        </w:rPr>
        <w:t>[3]</w:t>
      </w:r>
      <w:r w:rsidR="000511A1" w:rsidRPr="00F37E71">
        <w:rPr>
          <w:rFonts w:asciiTheme="majorHAnsi" w:hAnsiTheme="majorHAnsi" w:cstheme="majorHAnsi"/>
          <w:lang w:val="en-US"/>
        </w:rPr>
        <w:fldChar w:fldCharType="end"/>
      </w:r>
      <w:r w:rsidR="005A4BB0" w:rsidRPr="00F37E71">
        <w:rPr>
          <w:rFonts w:asciiTheme="majorHAnsi" w:hAnsiTheme="majorHAnsi" w:cstheme="majorHAnsi"/>
          <w:lang w:val="en-US"/>
        </w:rPr>
        <w:t>.</w:t>
      </w:r>
      <w:r w:rsidR="00DB1951">
        <w:rPr>
          <w:rFonts w:asciiTheme="majorHAnsi" w:hAnsiTheme="majorHAnsi" w:cstheme="majorHAnsi"/>
          <w:lang w:val="en-US"/>
        </w:rPr>
        <w:t xml:space="preserve"> </w:t>
      </w:r>
      <w:r w:rsidR="00577C07" w:rsidRPr="00F37E71">
        <w:rPr>
          <w:rFonts w:asciiTheme="majorHAnsi" w:hAnsiTheme="majorHAnsi" w:cstheme="majorHAnsi"/>
          <w:lang w:val="en-US"/>
        </w:rPr>
        <w:t xml:space="preserve">Stormwater </w:t>
      </w:r>
      <w:r w:rsidR="00A962A5" w:rsidRPr="00F37E71">
        <w:rPr>
          <w:rFonts w:asciiTheme="majorHAnsi" w:hAnsiTheme="majorHAnsi" w:cstheme="majorHAnsi"/>
          <w:lang w:val="en-US"/>
        </w:rPr>
        <w:t xml:space="preserve">can </w:t>
      </w:r>
      <w:r w:rsidR="003B14B6" w:rsidRPr="00F37E71">
        <w:rPr>
          <w:rFonts w:asciiTheme="majorHAnsi" w:hAnsiTheme="majorHAnsi" w:cstheme="majorHAnsi"/>
          <w:lang w:val="en-US"/>
        </w:rPr>
        <w:t xml:space="preserve">inflow </w:t>
      </w:r>
      <w:r w:rsidR="004020A3" w:rsidRPr="00F37E71">
        <w:rPr>
          <w:rFonts w:asciiTheme="majorHAnsi" w:hAnsiTheme="majorHAnsi" w:cstheme="majorHAnsi"/>
          <w:lang w:val="en-US"/>
        </w:rPr>
        <w:t>to the</w:t>
      </w:r>
      <w:r w:rsidR="00E82ECE" w:rsidRPr="00F37E71">
        <w:rPr>
          <w:rFonts w:asciiTheme="majorHAnsi" w:hAnsiTheme="majorHAnsi" w:cstheme="majorHAnsi"/>
          <w:lang w:val="en-US"/>
        </w:rPr>
        <w:t xml:space="preserve"> </w:t>
      </w:r>
      <w:r w:rsidR="006E796D" w:rsidRPr="00F37E71">
        <w:rPr>
          <w:rFonts w:asciiTheme="majorHAnsi" w:hAnsiTheme="majorHAnsi" w:cstheme="majorHAnsi"/>
          <w:lang w:val="en-US"/>
        </w:rPr>
        <w:t>sanitary</w:t>
      </w:r>
      <w:r w:rsidR="00390CB5" w:rsidRPr="00F37E71">
        <w:rPr>
          <w:rFonts w:asciiTheme="majorHAnsi" w:hAnsiTheme="majorHAnsi" w:cstheme="majorHAnsi"/>
          <w:lang w:val="en-US"/>
        </w:rPr>
        <w:t xml:space="preserve"> or combined</w:t>
      </w:r>
      <w:r w:rsidR="006E796D" w:rsidRPr="00F37E71">
        <w:rPr>
          <w:rFonts w:asciiTheme="majorHAnsi" w:hAnsiTheme="majorHAnsi" w:cstheme="majorHAnsi"/>
          <w:lang w:val="en-US"/>
        </w:rPr>
        <w:t xml:space="preserve"> sewer </w:t>
      </w:r>
      <w:r w:rsidR="00857811" w:rsidRPr="00F37E71">
        <w:rPr>
          <w:rFonts w:asciiTheme="majorHAnsi" w:hAnsiTheme="majorHAnsi" w:cstheme="majorHAnsi"/>
          <w:lang w:val="en-US"/>
        </w:rPr>
        <w:t xml:space="preserve">network directly </w:t>
      </w:r>
      <w:r w:rsidR="009E4827" w:rsidRPr="00F37E71">
        <w:rPr>
          <w:rFonts w:asciiTheme="majorHAnsi" w:hAnsiTheme="majorHAnsi" w:cstheme="majorHAnsi"/>
          <w:lang w:val="en-US"/>
        </w:rPr>
        <w:t xml:space="preserve">through </w:t>
      </w:r>
      <w:r w:rsidR="002246DD" w:rsidRPr="00F37E71">
        <w:rPr>
          <w:rFonts w:asciiTheme="majorHAnsi" w:hAnsiTheme="majorHAnsi" w:cstheme="majorHAnsi"/>
          <w:lang w:val="en-US"/>
        </w:rPr>
        <w:t>foundation and roof drains</w:t>
      </w:r>
      <w:r w:rsidR="00390CB5" w:rsidRPr="00F37E71">
        <w:rPr>
          <w:rFonts w:asciiTheme="majorHAnsi" w:hAnsiTheme="majorHAnsi" w:cstheme="majorHAnsi"/>
          <w:lang w:val="en-US"/>
        </w:rPr>
        <w:t xml:space="preserve"> connections</w:t>
      </w:r>
      <w:r w:rsidR="002F2F75" w:rsidRPr="00F37E71">
        <w:rPr>
          <w:rFonts w:asciiTheme="majorHAnsi" w:hAnsiTheme="majorHAnsi" w:cstheme="majorHAnsi"/>
          <w:lang w:val="en-US"/>
        </w:rPr>
        <w:t>, leaky manhole cover</w:t>
      </w:r>
      <w:r w:rsidR="006038E9" w:rsidRPr="00F37E71">
        <w:rPr>
          <w:rFonts w:asciiTheme="majorHAnsi" w:hAnsiTheme="majorHAnsi" w:cstheme="majorHAnsi"/>
          <w:lang w:val="en-US"/>
        </w:rPr>
        <w:t>s</w:t>
      </w:r>
      <w:r w:rsidR="00730CAA" w:rsidRPr="00F37E71">
        <w:rPr>
          <w:rFonts w:asciiTheme="majorHAnsi" w:hAnsiTheme="majorHAnsi" w:cstheme="majorHAnsi"/>
          <w:lang w:val="en-US"/>
        </w:rPr>
        <w:t>,</w:t>
      </w:r>
      <w:r w:rsidR="00AC779A" w:rsidRPr="00F37E71">
        <w:rPr>
          <w:rFonts w:asciiTheme="majorHAnsi" w:hAnsiTheme="majorHAnsi" w:cstheme="majorHAnsi"/>
          <w:lang w:val="en-US"/>
        </w:rPr>
        <w:t xml:space="preserve"> or stormwater drains. </w:t>
      </w:r>
      <w:r w:rsidR="00730CAA" w:rsidRPr="00F37E71">
        <w:rPr>
          <w:rFonts w:asciiTheme="majorHAnsi" w:hAnsiTheme="majorHAnsi" w:cstheme="majorHAnsi"/>
          <w:lang w:val="en-US"/>
        </w:rPr>
        <w:t xml:space="preserve"> </w:t>
      </w:r>
      <w:r w:rsidR="007F60DB" w:rsidRPr="00F37E71">
        <w:rPr>
          <w:rFonts w:asciiTheme="majorHAnsi" w:hAnsiTheme="majorHAnsi" w:cstheme="majorHAnsi"/>
          <w:lang w:val="en-US"/>
        </w:rPr>
        <w:t xml:space="preserve">Infiltration </w:t>
      </w:r>
      <w:r w:rsidR="00EC42C5" w:rsidRPr="00F37E71">
        <w:rPr>
          <w:rFonts w:asciiTheme="majorHAnsi" w:hAnsiTheme="majorHAnsi" w:cstheme="majorHAnsi"/>
          <w:lang w:val="en-US"/>
        </w:rPr>
        <w:t xml:space="preserve">occurs due to </w:t>
      </w:r>
      <w:r w:rsidR="00780CE0" w:rsidRPr="00F37E71">
        <w:rPr>
          <w:rFonts w:asciiTheme="majorHAnsi" w:hAnsiTheme="majorHAnsi" w:cstheme="majorHAnsi"/>
          <w:lang w:val="en-US"/>
        </w:rPr>
        <w:t>defects</w:t>
      </w:r>
      <w:r w:rsidR="009265F2" w:rsidRPr="00F37E71">
        <w:rPr>
          <w:rFonts w:asciiTheme="majorHAnsi" w:hAnsiTheme="majorHAnsi" w:cstheme="majorHAnsi"/>
          <w:lang w:val="en-US"/>
        </w:rPr>
        <w:t xml:space="preserve"> in the network </w:t>
      </w:r>
      <w:r w:rsidR="00E45A3D" w:rsidRPr="00F37E71">
        <w:rPr>
          <w:rFonts w:asciiTheme="majorHAnsi" w:hAnsiTheme="majorHAnsi" w:cstheme="majorHAnsi"/>
          <w:lang w:val="en-US"/>
        </w:rPr>
        <w:t xml:space="preserve">components </w:t>
      </w:r>
      <w:r w:rsidR="009265F2" w:rsidRPr="00F37E71">
        <w:rPr>
          <w:rFonts w:asciiTheme="majorHAnsi" w:hAnsiTheme="majorHAnsi" w:cstheme="majorHAnsi"/>
          <w:lang w:val="en-US"/>
        </w:rPr>
        <w:t>such as:</w:t>
      </w:r>
      <w:r w:rsidR="00780CE0" w:rsidRPr="00F37E71">
        <w:rPr>
          <w:rFonts w:asciiTheme="majorHAnsi" w:hAnsiTheme="majorHAnsi" w:cstheme="majorHAnsi"/>
          <w:lang w:val="en-US"/>
        </w:rPr>
        <w:t xml:space="preserve"> damaged pipes, joints,</w:t>
      </w:r>
      <w:r w:rsidR="006B155C" w:rsidRPr="00F37E71">
        <w:rPr>
          <w:rFonts w:asciiTheme="majorHAnsi" w:hAnsiTheme="majorHAnsi" w:cstheme="majorHAnsi"/>
          <w:lang w:val="en-US"/>
        </w:rPr>
        <w:t xml:space="preserve"> manholes, </w:t>
      </w:r>
      <w:r w:rsidR="00E45A3D" w:rsidRPr="00F37E71">
        <w:rPr>
          <w:rFonts w:asciiTheme="majorHAnsi" w:hAnsiTheme="majorHAnsi" w:cstheme="majorHAnsi"/>
          <w:lang w:val="en-US"/>
        </w:rPr>
        <w:t>etc.</w:t>
      </w:r>
      <w:r w:rsidR="006B155C" w:rsidRPr="00F37E71">
        <w:rPr>
          <w:rFonts w:asciiTheme="majorHAnsi" w:hAnsiTheme="majorHAnsi" w:cstheme="majorHAnsi"/>
          <w:lang w:val="en-US"/>
        </w:rPr>
        <w:t xml:space="preserve"> </w:t>
      </w:r>
      <w:r w:rsidR="009265F2" w:rsidRPr="00F37E71">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{"citationItems":[{"id":"ITEM-1","itemData":{"abstract":"EPA. (2016). Storm Water Management Model Reference Manual Volume I – Hydrology ( Revised ) (Vol. I).","author":[{"dropping-particle":"","family":"Rossman","given":"Lewis A","non-dropping-particle":"","parse-names":false,"suffix":""},{"dropping-particle":"","family":"Huber","given":"Wayne C","non-dropping-particle":"","parse-names":false,"suffix":""}],"id":"ITEM-1","issued":{"date-parts":[["2016"]]},"page":"231","title":"Storm Water Management Model Reference Manual. Volume I - Hydrology (Revised). EPA/600/R-15/162A","type":"article-journal","volume":"I"},"uris":["http://www.mendeley.com/documents/?uuid=0349ee79-8611-475c-80b9-7036b16f0246"]}],"mendeley":{"formattedCitation":"[4]","plainTextFormattedCitation":"[4]","previouslyFormattedCitation":"[4]"},"properties":{"noteIndex":0},"schema":"https://github.com/citation-style-language/schema/raw/master/csl-citation.json"}</w:instrText>
      </w:r>
      <w:r w:rsidR="009265F2" w:rsidRPr="00F37E71">
        <w:rPr>
          <w:rFonts w:asciiTheme="majorHAnsi" w:hAnsiTheme="majorHAnsi" w:cstheme="majorHAnsi"/>
          <w:lang w:val="en-US"/>
        </w:rPr>
        <w:fldChar w:fldCharType="separate"/>
      </w:r>
      <w:r w:rsidR="00317616" w:rsidRPr="00317616">
        <w:rPr>
          <w:rFonts w:asciiTheme="majorHAnsi" w:hAnsiTheme="majorHAnsi" w:cstheme="majorHAnsi"/>
          <w:noProof/>
          <w:lang w:val="en-US"/>
        </w:rPr>
        <w:t>[4]</w:t>
      </w:r>
      <w:r w:rsidR="009265F2" w:rsidRPr="00F37E71">
        <w:rPr>
          <w:rFonts w:asciiTheme="majorHAnsi" w:hAnsiTheme="majorHAnsi" w:cstheme="majorHAnsi"/>
          <w:lang w:val="en-US"/>
        </w:rPr>
        <w:fldChar w:fldCharType="end"/>
      </w:r>
    </w:p>
    <w:p w14:paraId="0D4D34C8" w14:textId="69648D31" w:rsidR="00C963AD" w:rsidRPr="00F37E71" w:rsidRDefault="007D04FF" w:rsidP="000870CF">
      <w:pPr>
        <w:jc w:val="both"/>
        <w:rPr>
          <w:rFonts w:asciiTheme="majorHAnsi" w:hAnsiTheme="majorHAnsi" w:cstheme="majorHAnsi"/>
          <w:lang w:val="en-US"/>
        </w:rPr>
      </w:pPr>
      <w:r w:rsidRPr="00F37E71">
        <w:rPr>
          <w:rFonts w:asciiTheme="majorHAnsi" w:hAnsiTheme="majorHAnsi" w:cstheme="majorHAnsi"/>
          <w:lang w:val="en-US"/>
        </w:rPr>
        <w:t xml:space="preserve">Quantity of </w:t>
      </w:r>
      <w:r w:rsidR="008357E8" w:rsidRPr="00F37E71">
        <w:rPr>
          <w:rFonts w:asciiTheme="majorHAnsi" w:hAnsiTheme="majorHAnsi" w:cstheme="majorHAnsi"/>
          <w:lang w:val="en-US"/>
        </w:rPr>
        <w:t>inflow and infiltration</w:t>
      </w:r>
      <w:r w:rsidR="00977287" w:rsidRPr="00F37E71">
        <w:rPr>
          <w:rFonts w:asciiTheme="majorHAnsi" w:hAnsiTheme="majorHAnsi" w:cstheme="majorHAnsi"/>
          <w:lang w:val="en-US"/>
        </w:rPr>
        <w:t xml:space="preserve"> (I&amp;I)</w:t>
      </w:r>
      <w:r w:rsidR="008357E8" w:rsidRPr="00F37E71">
        <w:rPr>
          <w:rFonts w:asciiTheme="majorHAnsi" w:hAnsiTheme="majorHAnsi" w:cstheme="majorHAnsi"/>
          <w:lang w:val="en-US"/>
        </w:rPr>
        <w:t xml:space="preserve"> </w:t>
      </w:r>
      <w:r w:rsidR="00DE6BC3" w:rsidRPr="00F37E71">
        <w:rPr>
          <w:rFonts w:asciiTheme="majorHAnsi" w:hAnsiTheme="majorHAnsi" w:cstheme="majorHAnsi"/>
          <w:lang w:val="en-US"/>
        </w:rPr>
        <w:t>increases proportionally</w:t>
      </w:r>
      <w:r w:rsidR="00B9561D" w:rsidRPr="00F37E71">
        <w:rPr>
          <w:rFonts w:asciiTheme="majorHAnsi" w:hAnsiTheme="majorHAnsi" w:cstheme="majorHAnsi"/>
          <w:lang w:val="en-US"/>
        </w:rPr>
        <w:t xml:space="preserve"> with</w:t>
      </w:r>
      <w:r w:rsidR="00C82842" w:rsidRPr="00F37E71">
        <w:rPr>
          <w:rFonts w:asciiTheme="majorHAnsi" w:hAnsiTheme="majorHAnsi" w:cstheme="majorHAnsi"/>
          <w:lang w:val="en-US"/>
        </w:rPr>
        <w:t xml:space="preserve"> intensity of </w:t>
      </w:r>
      <w:r w:rsidR="00A70483" w:rsidRPr="00F37E71">
        <w:rPr>
          <w:rFonts w:asciiTheme="majorHAnsi" w:hAnsiTheme="majorHAnsi" w:cstheme="majorHAnsi"/>
          <w:lang w:val="en-US"/>
        </w:rPr>
        <w:t xml:space="preserve">the rainfall </w:t>
      </w:r>
      <w:r w:rsidR="00977287" w:rsidRPr="00F37E71">
        <w:rPr>
          <w:rFonts w:asciiTheme="majorHAnsi" w:hAnsiTheme="majorHAnsi" w:cstheme="majorHAnsi"/>
          <w:lang w:val="en-US"/>
        </w:rPr>
        <w:t>and</w:t>
      </w:r>
      <w:r w:rsidR="00A70483" w:rsidRPr="00F37E71">
        <w:rPr>
          <w:rFonts w:asciiTheme="majorHAnsi" w:hAnsiTheme="majorHAnsi" w:cstheme="majorHAnsi"/>
          <w:lang w:val="en-US"/>
        </w:rPr>
        <w:t xml:space="preserve"> snowmelt.</w:t>
      </w:r>
      <w:r w:rsidR="00E17E79" w:rsidRPr="00F37E71">
        <w:rPr>
          <w:rFonts w:asciiTheme="majorHAnsi" w:hAnsiTheme="majorHAnsi" w:cstheme="majorHAnsi"/>
          <w:lang w:val="en-US"/>
        </w:rPr>
        <w:t xml:space="preserve"> </w:t>
      </w:r>
      <w:r w:rsidR="0096124D" w:rsidRPr="00F37E71">
        <w:rPr>
          <w:rFonts w:asciiTheme="majorHAnsi" w:hAnsiTheme="majorHAnsi" w:cstheme="majorHAnsi"/>
          <w:lang w:val="en-US"/>
        </w:rPr>
        <w:t>Urban areas located in</w:t>
      </w:r>
      <w:r w:rsidR="00A5544C" w:rsidRPr="00F37E71">
        <w:rPr>
          <w:rFonts w:asciiTheme="majorHAnsi" w:hAnsiTheme="majorHAnsi" w:cstheme="majorHAnsi"/>
          <w:lang w:val="en-US"/>
        </w:rPr>
        <w:t xml:space="preserve"> cold climate </w:t>
      </w:r>
      <w:r w:rsidR="0063689B" w:rsidRPr="00F37E71">
        <w:rPr>
          <w:rFonts w:asciiTheme="majorHAnsi" w:hAnsiTheme="majorHAnsi" w:cstheme="majorHAnsi"/>
          <w:lang w:val="en-US"/>
        </w:rPr>
        <w:t>can have a significant</w:t>
      </w:r>
      <w:r w:rsidR="004E471D" w:rsidRPr="00F37E71">
        <w:rPr>
          <w:rFonts w:asciiTheme="majorHAnsi" w:hAnsiTheme="majorHAnsi" w:cstheme="majorHAnsi"/>
          <w:lang w:val="en-US"/>
        </w:rPr>
        <w:t xml:space="preserve"> inflow due to</w:t>
      </w:r>
      <w:r w:rsidR="00A5544C" w:rsidRPr="00F37E71">
        <w:rPr>
          <w:rFonts w:asciiTheme="majorHAnsi" w:hAnsiTheme="majorHAnsi" w:cstheme="majorHAnsi"/>
          <w:lang w:val="en-US"/>
        </w:rPr>
        <w:t xml:space="preserve"> snowmelt </w:t>
      </w:r>
      <w:r w:rsidR="004E471D" w:rsidRPr="00F37E71">
        <w:rPr>
          <w:rFonts w:asciiTheme="majorHAnsi" w:hAnsiTheme="majorHAnsi" w:cstheme="majorHAnsi"/>
          <w:lang w:val="en-US"/>
        </w:rPr>
        <w:t>and w</w:t>
      </w:r>
      <w:r w:rsidR="0009253F" w:rsidRPr="00F37E71">
        <w:rPr>
          <w:rFonts w:asciiTheme="majorHAnsi" w:hAnsiTheme="majorHAnsi" w:cstheme="majorHAnsi"/>
          <w:lang w:val="en-US"/>
        </w:rPr>
        <w:t>as</w:t>
      </w:r>
      <w:r w:rsidR="000C6E08" w:rsidRPr="00F37E71">
        <w:rPr>
          <w:rFonts w:asciiTheme="majorHAnsi" w:hAnsiTheme="majorHAnsi" w:cstheme="majorHAnsi"/>
          <w:lang w:val="en-US"/>
        </w:rPr>
        <w:t>, therefore,</w:t>
      </w:r>
      <w:r w:rsidR="004E471D" w:rsidRPr="00F37E71">
        <w:rPr>
          <w:rFonts w:asciiTheme="majorHAnsi" w:hAnsiTheme="majorHAnsi" w:cstheme="majorHAnsi"/>
          <w:lang w:val="en-US"/>
        </w:rPr>
        <w:t xml:space="preserve"> </w:t>
      </w:r>
      <w:r w:rsidR="00E100FB" w:rsidRPr="00F37E71">
        <w:rPr>
          <w:rFonts w:asciiTheme="majorHAnsi" w:hAnsiTheme="majorHAnsi" w:cstheme="majorHAnsi"/>
          <w:lang w:val="en-US"/>
        </w:rPr>
        <w:t>considered</w:t>
      </w:r>
      <w:r w:rsidR="00A603B7" w:rsidRPr="00F37E71">
        <w:rPr>
          <w:rFonts w:asciiTheme="majorHAnsi" w:hAnsiTheme="majorHAnsi" w:cstheme="majorHAnsi"/>
          <w:lang w:val="en-US"/>
        </w:rPr>
        <w:t xml:space="preserve"> during this study. For that, the incremental flow caused by </w:t>
      </w:r>
      <w:r w:rsidR="00060CBF" w:rsidRPr="00F37E71">
        <w:rPr>
          <w:rFonts w:asciiTheme="majorHAnsi" w:hAnsiTheme="majorHAnsi" w:cstheme="majorHAnsi"/>
          <w:lang w:val="en-US"/>
        </w:rPr>
        <w:t xml:space="preserve">snowmelt </w:t>
      </w:r>
      <w:r w:rsidR="00DE14E4" w:rsidRPr="00F37E71">
        <w:rPr>
          <w:rFonts w:asciiTheme="majorHAnsi" w:hAnsiTheme="majorHAnsi" w:cstheme="majorHAnsi"/>
          <w:lang w:val="en-US"/>
        </w:rPr>
        <w:t xml:space="preserve">will be referred </w:t>
      </w:r>
      <w:r w:rsidR="00934A47" w:rsidRPr="00F37E71">
        <w:rPr>
          <w:rFonts w:asciiTheme="majorHAnsi" w:hAnsiTheme="majorHAnsi" w:cstheme="majorHAnsi"/>
          <w:lang w:val="en-US"/>
        </w:rPr>
        <w:t xml:space="preserve">here </w:t>
      </w:r>
      <w:r w:rsidR="00DE14E4" w:rsidRPr="00F37E71">
        <w:rPr>
          <w:rFonts w:asciiTheme="majorHAnsi" w:hAnsiTheme="majorHAnsi" w:cstheme="majorHAnsi"/>
          <w:lang w:val="en-US"/>
        </w:rPr>
        <w:t>as Snowmelt Dependent Inflow and Infiltration (S</w:t>
      </w:r>
      <w:r w:rsidR="000A2032" w:rsidRPr="00F37E71">
        <w:rPr>
          <w:rFonts w:asciiTheme="majorHAnsi" w:hAnsiTheme="majorHAnsi" w:cstheme="majorHAnsi"/>
          <w:lang w:val="en-US"/>
        </w:rPr>
        <w:t>DII)</w:t>
      </w:r>
      <w:r w:rsidR="00934A47" w:rsidRPr="00F37E71">
        <w:rPr>
          <w:rFonts w:asciiTheme="majorHAnsi" w:hAnsiTheme="majorHAnsi" w:cstheme="majorHAnsi"/>
          <w:lang w:val="en-US"/>
        </w:rPr>
        <w:t xml:space="preserve">. </w:t>
      </w:r>
      <w:r w:rsidR="00C963AD" w:rsidRPr="00F37E71">
        <w:rPr>
          <w:rFonts w:asciiTheme="majorHAnsi" w:hAnsiTheme="majorHAnsi" w:cstheme="majorHAnsi"/>
          <w:lang w:val="en-US"/>
        </w:rPr>
        <w:t xml:space="preserve">Event-based Inflow </w:t>
      </w:r>
      <w:r w:rsidR="00934A47" w:rsidRPr="00F37E71">
        <w:rPr>
          <w:rFonts w:asciiTheme="majorHAnsi" w:hAnsiTheme="majorHAnsi" w:cstheme="majorHAnsi"/>
          <w:lang w:val="en-US"/>
        </w:rPr>
        <w:t xml:space="preserve">and </w:t>
      </w:r>
      <w:r w:rsidR="00C963AD" w:rsidRPr="00F37E71">
        <w:rPr>
          <w:rFonts w:asciiTheme="majorHAnsi" w:hAnsiTheme="majorHAnsi" w:cstheme="majorHAnsi"/>
          <w:lang w:val="en-US"/>
        </w:rPr>
        <w:t>Infiltration (EBII)</w:t>
      </w:r>
      <w:r w:rsidR="003A3C04" w:rsidRPr="00F37E71">
        <w:rPr>
          <w:rFonts w:asciiTheme="majorHAnsi" w:hAnsiTheme="majorHAnsi" w:cstheme="majorHAnsi"/>
          <w:lang w:val="en-US"/>
        </w:rPr>
        <w:t xml:space="preserve"> </w:t>
      </w:r>
      <w:r w:rsidR="00E8116F" w:rsidRPr="00F37E71">
        <w:rPr>
          <w:rFonts w:asciiTheme="majorHAnsi" w:hAnsiTheme="majorHAnsi" w:cstheme="majorHAnsi"/>
          <w:lang w:val="en-US"/>
        </w:rPr>
        <w:t xml:space="preserve">will be used </w:t>
      </w:r>
      <w:r w:rsidR="003A3C04" w:rsidRPr="00F37E71">
        <w:rPr>
          <w:rFonts w:asciiTheme="majorHAnsi" w:hAnsiTheme="majorHAnsi" w:cstheme="majorHAnsi"/>
          <w:lang w:val="en-US"/>
        </w:rPr>
        <w:t>as a general term for both snowmelt and rainfall inflow and infiltration.</w:t>
      </w:r>
    </w:p>
    <w:p w14:paraId="5FA7C950" w14:textId="05DB180D" w:rsidR="00801CFB" w:rsidRPr="00F37E71" w:rsidRDefault="00A153FD" w:rsidP="00A61211">
      <w:pPr>
        <w:pStyle w:val="Heading1"/>
        <w:rPr>
          <w:rFonts w:cstheme="majorHAnsi"/>
        </w:rPr>
      </w:pPr>
      <w:bookmarkStart w:id="5" w:name="_Toc4061652"/>
      <w:bookmarkStart w:id="6" w:name="_Toc4418992"/>
      <w:r w:rsidRPr="00F37E71">
        <w:rPr>
          <w:rFonts w:cstheme="majorHAnsi"/>
        </w:rPr>
        <w:t>M</w:t>
      </w:r>
      <w:r w:rsidR="007A4596" w:rsidRPr="00F37E71">
        <w:rPr>
          <w:rFonts w:cstheme="majorHAnsi"/>
        </w:rPr>
        <w:t>OTIVATION</w:t>
      </w:r>
      <w:bookmarkEnd w:id="5"/>
      <w:bookmarkEnd w:id="6"/>
    </w:p>
    <w:p w14:paraId="50B14124" w14:textId="53B64F5B" w:rsidR="00B63A4A" w:rsidRPr="003629DD" w:rsidRDefault="004A75F5" w:rsidP="006863A6">
      <w:pPr>
        <w:jc w:val="both"/>
        <w:rPr>
          <w:rFonts w:asciiTheme="majorHAnsi" w:hAnsiTheme="majorHAnsi" w:cstheme="majorHAnsi"/>
          <w:lang w:val="en-US"/>
        </w:rPr>
      </w:pPr>
      <w:r w:rsidRPr="00F37E71">
        <w:rPr>
          <w:rFonts w:asciiTheme="majorHAnsi" w:hAnsiTheme="majorHAnsi" w:cstheme="majorHAnsi"/>
          <w:lang w:val="en-US"/>
        </w:rPr>
        <w:t>Event-base inflow and infiltration</w:t>
      </w:r>
      <w:r w:rsidR="00836C81" w:rsidRPr="00F37E71">
        <w:rPr>
          <w:rFonts w:asciiTheme="majorHAnsi" w:hAnsiTheme="majorHAnsi" w:cstheme="majorHAnsi"/>
          <w:lang w:val="en-US"/>
        </w:rPr>
        <w:t xml:space="preserve"> </w:t>
      </w:r>
      <w:r w:rsidRPr="00F37E71">
        <w:rPr>
          <w:rFonts w:asciiTheme="majorHAnsi" w:hAnsiTheme="majorHAnsi" w:cstheme="majorHAnsi"/>
          <w:lang w:val="en-US"/>
        </w:rPr>
        <w:t>(</w:t>
      </w:r>
      <w:r w:rsidR="00836C81" w:rsidRPr="00F37E71">
        <w:rPr>
          <w:rFonts w:asciiTheme="majorHAnsi" w:hAnsiTheme="majorHAnsi" w:cstheme="majorHAnsi"/>
          <w:lang w:val="en-US"/>
        </w:rPr>
        <w:t>EBII</w:t>
      </w:r>
      <w:r w:rsidRPr="00F37E71">
        <w:rPr>
          <w:rFonts w:asciiTheme="majorHAnsi" w:hAnsiTheme="majorHAnsi" w:cstheme="majorHAnsi"/>
          <w:lang w:val="en-US"/>
        </w:rPr>
        <w:t>)</w:t>
      </w:r>
      <w:r w:rsidR="00394597" w:rsidRPr="00F37E71">
        <w:rPr>
          <w:rFonts w:asciiTheme="majorHAnsi" w:hAnsiTheme="majorHAnsi" w:cstheme="majorHAnsi"/>
          <w:lang w:val="en-US"/>
        </w:rPr>
        <w:t xml:space="preserve"> causes</w:t>
      </w:r>
      <w:r w:rsidR="00A04AED" w:rsidRPr="00F37E71">
        <w:rPr>
          <w:rFonts w:asciiTheme="majorHAnsi" w:hAnsiTheme="majorHAnsi" w:cstheme="majorHAnsi"/>
          <w:lang w:val="en-US"/>
        </w:rPr>
        <w:t xml:space="preserve"> increase</w:t>
      </w:r>
      <w:r w:rsidR="00B00380" w:rsidRPr="00F37E71">
        <w:rPr>
          <w:rFonts w:asciiTheme="majorHAnsi" w:hAnsiTheme="majorHAnsi" w:cstheme="majorHAnsi"/>
          <w:lang w:val="en-US"/>
        </w:rPr>
        <w:t xml:space="preserve"> of</w:t>
      </w:r>
      <w:r w:rsidR="00F13705" w:rsidRPr="00F37E71">
        <w:rPr>
          <w:rFonts w:asciiTheme="majorHAnsi" w:hAnsiTheme="majorHAnsi" w:cstheme="majorHAnsi"/>
          <w:lang w:val="en-US"/>
        </w:rPr>
        <w:t xml:space="preserve"> the quantity of </w:t>
      </w:r>
      <w:r w:rsidR="00DD6D55" w:rsidRPr="00F37E71">
        <w:rPr>
          <w:rFonts w:asciiTheme="majorHAnsi" w:hAnsiTheme="majorHAnsi" w:cstheme="majorHAnsi"/>
          <w:lang w:val="en-US"/>
        </w:rPr>
        <w:t>flow</w:t>
      </w:r>
      <w:r w:rsidR="00F13705" w:rsidRPr="00F37E71">
        <w:rPr>
          <w:rFonts w:asciiTheme="majorHAnsi" w:hAnsiTheme="majorHAnsi" w:cstheme="majorHAnsi"/>
          <w:lang w:val="en-US"/>
        </w:rPr>
        <w:t xml:space="preserve"> into sanitary sewer systems</w:t>
      </w:r>
      <w:r w:rsidR="00394597" w:rsidRPr="00F37E71">
        <w:rPr>
          <w:rFonts w:asciiTheme="majorHAnsi" w:hAnsiTheme="majorHAnsi" w:cstheme="majorHAnsi"/>
          <w:lang w:val="en-US"/>
        </w:rPr>
        <w:t xml:space="preserve">. This increase </w:t>
      </w:r>
      <w:r w:rsidR="00F13705" w:rsidRPr="00F37E71">
        <w:rPr>
          <w:rFonts w:asciiTheme="majorHAnsi" w:hAnsiTheme="majorHAnsi" w:cstheme="majorHAnsi"/>
          <w:lang w:val="en-US"/>
        </w:rPr>
        <w:t xml:space="preserve">may cause sanitary sewer overflow (SSO) due to exceedance of the system capacity </w:t>
      </w:r>
      <w:r w:rsidR="00F13705" w:rsidRPr="00F37E71">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{"citationItems":[{"id":"ITEM-1","itemData":{"abstract":"EPA. (2016). Storm Water Management Model Reference Manual Volume I – Hydrology ( Revised ) (Vol. I).","author":[{"dropping-particle":"","family":"Rossman","given":"Lewis A","non-dropping-particle":"","parse-names":false,"suffix":""},{"dropping-particle":"","family":"Huber","given":"Wayne C","non-dropping-particle":"","parse-names":false,"suffix":""}],"id":"ITEM-1","issued":{"date-parts":[["2016"]]},"page":"231","title":"Storm Water Management Model Reference Manual. Volume I - Hydrology (Revised). EPA/600/R-15/162A","type":"article-journal","volume":"I"},"uris":["http://www.mendeley.com/documents/?uuid=0349ee79-8611-475c-80b9-7036b16f0246"]}],"mendeley":{"formattedCitation":"[4]","plainTextFormattedCitation":"[4]","previouslyFormattedCitation":"[4]"},"properties":{"noteIndex":0},"schema":"https://github.com/citation-style-language/schema/raw/master/csl-citation.json"}</w:instrText>
      </w:r>
      <w:r w:rsidR="00F13705" w:rsidRPr="00F37E71">
        <w:rPr>
          <w:rFonts w:asciiTheme="majorHAnsi" w:hAnsiTheme="majorHAnsi" w:cstheme="majorHAnsi"/>
          <w:lang w:val="en-US"/>
        </w:rPr>
        <w:fldChar w:fldCharType="separate"/>
      </w:r>
      <w:r w:rsidR="00317616" w:rsidRPr="00317616">
        <w:rPr>
          <w:rFonts w:asciiTheme="majorHAnsi" w:hAnsiTheme="majorHAnsi" w:cstheme="majorHAnsi"/>
          <w:noProof/>
          <w:lang w:val="en-US"/>
        </w:rPr>
        <w:t>[4]</w:t>
      </w:r>
      <w:r w:rsidR="00F13705" w:rsidRPr="00F37E71">
        <w:rPr>
          <w:rFonts w:asciiTheme="majorHAnsi" w:hAnsiTheme="majorHAnsi" w:cstheme="majorHAnsi"/>
          <w:lang w:val="en-US"/>
        </w:rPr>
        <w:fldChar w:fldCharType="end"/>
      </w:r>
      <w:r w:rsidR="00F13705" w:rsidRPr="00F37E71">
        <w:rPr>
          <w:rFonts w:asciiTheme="majorHAnsi" w:hAnsiTheme="majorHAnsi" w:cstheme="majorHAnsi"/>
          <w:lang w:val="en-US"/>
        </w:rPr>
        <w:t xml:space="preserve">. </w:t>
      </w:r>
      <w:r w:rsidR="00D12E89" w:rsidRPr="00F37E71">
        <w:rPr>
          <w:rFonts w:asciiTheme="majorHAnsi" w:hAnsiTheme="majorHAnsi" w:cstheme="majorHAnsi"/>
          <w:lang w:val="en-US"/>
        </w:rPr>
        <w:t xml:space="preserve">In </w:t>
      </w:r>
      <w:r w:rsidR="00D12E89" w:rsidRPr="003629DD">
        <w:rPr>
          <w:rFonts w:asciiTheme="majorHAnsi" w:hAnsiTheme="majorHAnsi" w:cstheme="majorHAnsi"/>
          <w:lang w:val="en-US"/>
        </w:rPr>
        <w:t>some cities, s</w:t>
      </w:r>
      <w:r w:rsidR="00F13705" w:rsidRPr="003629DD">
        <w:rPr>
          <w:rFonts w:asciiTheme="majorHAnsi" w:hAnsiTheme="majorHAnsi" w:cstheme="majorHAnsi"/>
          <w:lang w:val="en-US"/>
        </w:rPr>
        <w:t>anitary sewe</w:t>
      </w:r>
      <w:r w:rsidR="00D12E89" w:rsidRPr="003629DD">
        <w:rPr>
          <w:rFonts w:asciiTheme="majorHAnsi" w:hAnsiTheme="majorHAnsi" w:cstheme="majorHAnsi"/>
          <w:lang w:val="en-US"/>
        </w:rPr>
        <w:t>r</w:t>
      </w:r>
      <w:r w:rsidR="00F13705" w:rsidRPr="003629DD">
        <w:rPr>
          <w:rFonts w:asciiTheme="majorHAnsi" w:hAnsiTheme="majorHAnsi" w:cstheme="majorHAnsi"/>
          <w:lang w:val="en-US"/>
        </w:rPr>
        <w:t xml:space="preserve"> </w:t>
      </w:r>
      <w:r w:rsidR="00D12E89" w:rsidRPr="003629DD">
        <w:rPr>
          <w:rFonts w:asciiTheme="majorHAnsi" w:hAnsiTheme="majorHAnsi" w:cstheme="majorHAnsi"/>
          <w:lang w:val="en-US"/>
        </w:rPr>
        <w:t>is</w:t>
      </w:r>
      <w:r w:rsidR="00F13705" w:rsidRPr="003629DD">
        <w:rPr>
          <w:rFonts w:asciiTheme="majorHAnsi" w:hAnsiTheme="majorHAnsi" w:cstheme="majorHAnsi"/>
          <w:lang w:val="en-US"/>
        </w:rPr>
        <w:t xml:space="preserve"> combined with stormwater sewer </w:t>
      </w:r>
      <w:r w:rsidR="00994374" w:rsidRPr="003629DD">
        <w:rPr>
          <w:rFonts w:asciiTheme="majorHAnsi" w:hAnsiTheme="majorHAnsi" w:cstheme="majorHAnsi"/>
          <w:lang w:val="en-US"/>
        </w:rPr>
        <w:t>network</w:t>
      </w:r>
      <w:r w:rsidR="009B4D32" w:rsidRPr="003629DD">
        <w:rPr>
          <w:rFonts w:asciiTheme="majorHAnsi" w:hAnsiTheme="majorHAnsi" w:cstheme="majorHAnsi"/>
          <w:lang w:val="en-US"/>
        </w:rPr>
        <w:t xml:space="preserve">. </w:t>
      </w:r>
      <w:r w:rsidR="00C6281E" w:rsidRPr="003629DD">
        <w:rPr>
          <w:rFonts w:asciiTheme="majorHAnsi" w:hAnsiTheme="majorHAnsi" w:cstheme="majorHAnsi"/>
          <w:lang w:val="en-US"/>
        </w:rPr>
        <w:t>The capacity of this coupled systems may also be exceeded during an event causing</w:t>
      </w:r>
      <w:r w:rsidR="00F13705" w:rsidRPr="003629DD">
        <w:rPr>
          <w:rFonts w:asciiTheme="majorHAnsi" w:hAnsiTheme="majorHAnsi" w:cstheme="majorHAnsi"/>
          <w:lang w:val="en-US"/>
        </w:rPr>
        <w:t xml:space="preserve"> combined sewer overflow (CSO) </w:t>
      </w:r>
      <w:r w:rsidR="00F13705" w:rsidRPr="003629DD">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{"citationItems":[{"id":"ITEM-1","itemData":{"abstract":"A properly designed, operated and maintained sanitary sewer system is meant to collect and convey all of the sewage that flows into it to a wastewater treatment plant. However, occasional unintentional discharges of raw sewage from municipal sanitary sewers – called sanitary sewer overflows (SSOs) – occur in many systems. Rainfall-derived infiltration and inflow (RDII) into sanitary sewer systems has long been recognized as a major source of operating problems, causing poor performance of many sewer systems. RDII is the main cause of SSOs to customer basements, streets, or nearby streams and can also cause serious operating problems at wastewater treatment facilities. There is a need to develop proven methodologies and computer tools to assist communities in developing SSO control plans that are in line with their projected annual capital budgets and provide flexibility in future improvements. To accomplish this goal, EPA entered into a cooperative research and development agreement (CRADA) with Camp Dresser &amp; McKee, Inc. (CDM) to develop public-domain software tools to support SSO control planning. These tools, named the Sanitary Sewer Overflow Analysis and Planning (SSOAP) Toolbox, are accompanied by this technical document that describes how to use the Toolbox in analyzing infiltration/inflow, performing capacity analyses of sanitary sewer systems, and developing SSO control plans. It is the intent of this report to provide the Toolbox users with technical information needed for its effective use for analysis and mitigation of SSO-related problems. The technical report is not intended to serve as the user manual for the SSOAP Toolbox, which is a separate document included with the software package. Instead, it provides an introductory hydrologic approach and identifies a RDII methodology for initial incorporation into the SSOAP Toolbox; an overview of the required sewer system hydraulic analysis; and data collection requirements to support SSO planning and analysis using the SSOAP Toolbox. In addition, the report describes the tools and their functions for performing a sanitary sewer system capacity assessment. The report also includes a description of the application of EPA’s Storm Water Management Model Version 5 (SWMM5) application within the SSOAP Toolbox for assessing the baseline hydraulic conditions of the system and quantifying capacity improvements of various identified improvement scenarios. Guidance is provided for establishing system impr…","author":[{"dropping-particle":"","family":"Vallabhaneni","given":"Srinivas","non-dropping-particle":"","parse-names":false,"suffix":""},{"dropping-particle":"","family":"Burgess","given":"Edward H","non-dropping-particle":"","parse-names":false,"suffix":""}],"container-title":"Environmental Protection","id":"ITEM-1","issue":"October","issued":{"date-parts":[["2007"]]},"page":"1-104","title":"Computer Tools for Sanitary Sewer System Capacity Analysis and Computer Tools for Sanitary Sewer System","type":"article-journal"},"uris":["http://www.mendeley.com/documents/?uuid=3ee2631e-62b7-4ad2-b0d0-1b1f4a372a75"]}],"mendeley":{"formattedCitation":"[1]","plainTextFormattedCitation":"[1]","previouslyFormattedCitation":"[1]"},"properties":{"noteIndex":0},"schema":"https://github.com/citation-style-language/schema/raw/master/csl-citation.json"}</w:instrText>
      </w:r>
      <w:r w:rsidR="00F13705" w:rsidRPr="003629DD">
        <w:rPr>
          <w:rFonts w:asciiTheme="majorHAnsi" w:hAnsiTheme="majorHAnsi" w:cstheme="majorHAnsi"/>
          <w:lang w:val="en-US"/>
        </w:rPr>
        <w:fldChar w:fldCharType="separate"/>
      </w:r>
      <w:r w:rsidR="00317616" w:rsidRPr="00317616">
        <w:rPr>
          <w:rFonts w:asciiTheme="majorHAnsi" w:hAnsiTheme="majorHAnsi" w:cstheme="majorHAnsi"/>
          <w:noProof/>
          <w:lang w:val="en-US"/>
        </w:rPr>
        <w:t>[1]</w:t>
      </w:r>
      <w:r w:rsidR="00F13705" w:rsidRPr="003629DD">
        <w:rPr>
          <w:rFonts w:asciiTheme="majorHAnsi" w:hAnsiTheme="majorHAnsi" w:cstheme="majorHAnsi"/>
          <w:lang w:val="en-US"/>
        </w:rPr>
        <w:fldChar w:fldCharType="end"/>
      </w:r>
      <w:r w:rsidR="007B2D0E" w:rsidRPr="003629DD">
        <w:rPr>
          <w:rFonts w:asciiTheme="majorHAnsi" w:hAnsiTheme="majorHAnsi" w:cstheme="majorHAnsi"/>
          <w:lang w:val="en-US"/>
        </w:rPr>
        <w:t>.</w:t>
      </w:r>
      <w:r w:rsidR="00C6281E" w:rsidRPr="003629DD">
        <w:rPr>
          <w:rFonts w:asciiTheme="majorHAnsi" w:hAnsiTheme="majorHAnsi" w:cstheme="majorHAnsi"/>
          <w:lang w:val="en-US"/>
        </w:rPr>
        <w:t xml:space="preserve"> </w:t>
      </w:r>
      <w:r w:rsidR="003F0C23" w:rsidRPr="003629DD">
        <w:rPr>
          <w:rFonts w:asciiTheme="majorHAnsi" w:hAnsiTheme="majorHAnsi" w:cstheme="majorHAnsi"/>
          <w:lang w:val="en-US"/>
        </w:rPr>
        <w:t xml:space="preserve">When the capacity is exceeded, </w:t>
      </w:r>
      <w:r w:rsidR="00C0470A" w:rsidRPr="003629DD">
        <w:rPr>
          <w:rFonts w:asciiTheme="majorHAnsi" w:hAnsiTheme="majorHAnsi" w:cstheme="majorHAnsi"/>
          <w:lang w:val="en-US"/>
        </w:rPr>
        <w:t xml:space="preserve">untreated water </w:t>
      </w:r>
      <w:r w:rsidR="00C639E2" w:rsidRPr="003629DD">
        <w:rPr>
          <w:rFonts w:asciiTheme="majorHAnsi" w:hAnsiTheme="majorHAnsi" w:cstheme="majorHAnsi"/>
          <w:lang w:val="en-US"/>
        </w:rPr>
        <w:t xml:space="preserve">rejected by the wastewater treatment plants (WWTPs) </w:t>
      </w:r>
      <w:r w:rsidR="003F0C23" w:rsidRPr="003629DD">
        <w:rPr>
          <w:rFonts w:asciiTheme="majorHAnsi" w:hAnsiTheme="majorHAnsi" w:cstheme="majorHAnsi"/>
          <w:lang w:val="en-US"/>
        </w:rPr>
        <w:t xml:space="preserve">is released </w:t>
      </w:r>
      <w:r w:rsidR="00172EDB" w:rsidRPr="003629DD">
        <w:rPr>
          <w:rFonts w:asciiTheme="majorHAnsi" w:hAnsiTheme="majorHAnsi" w:cstheme="majorHAnsi"/>
          <w:lang w:val="en-US"/>
        </w:rPr>
        <w:t>in</w:t>
      </w:r>
      <w:r w:rsidR="008F4AF8" w:rsidRPr="003629DD">
        <w:rPr>
          <w:rFonts w:asciiTheme="majorHAnsi" w:hAnsiTheme="majorHAnsi" w:cstheme="majorHAnsi"/>
          <w:lang w:val="en-US"/>
        </w:rPr>
        <w:t>to</w:t>
      </w:r>
      <w:r w:rsidR="00C20B18" w:rsidRPr="003629DD">
        <w:rPr>
          <w:rFonts w:asciiTheme="majorHAnsi" w:hAnsiTheme="majorHAnsi" w:cstheme="majorHAnsi"/>
          <w:lang w:val="en-US"/>
        </w:rPr>
        <w:t xml:space="preserve"> surface</w:t>
      </w:r>
      <w:r w:rsidR="0036041C" w:rsidRPr="003629DD">
        <w:rPr>
          <w:rFonts w:asciiTheme="majorHAnsi" w:hAnsiTheme="majorHAnsi" w:cstheme="majorHAnsi"/>
          <w:lang w:val="en-US"/>
        </w:rPr>
        <w:t xml:space="preserve"> waters </w:t>
      </w:r>
      <w:r w:rsidR="0036041C" w:rsidRPr="003629DD">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{"citationItems":[{"id":"ITEM-1","itemData":{"DOI":"10.1016/j.watres.2016.08.053","ISSN":"00431354","author":[{"dropping-particle":"","family":"Roda Husman","given":"Ana Maria","non-dropping-particle":"de","parse-names":false,"suffix":""},{"dropping-particle":"","family":"Nijs","given":"Ton","non-dropping-particle":"de","parse-names":false,"suffix":""},{"dropping-particle":"","family":"Sterk","given":"Ankie","non-dropping-particle":"","parse-names":false,"suffix":""},{"dropping-particle":"","family":"Schijven","given":"Jack F.","non-dropping-particle":"","parse-names":false,"suffix":""},{"dropping-particle":"","family":"Man","given":"Heleen","non-dropping-particle":"de","parse-names":false,"suffix":""}],"container-title":"Water Research","id":"ITEM-1","issued":{"date-parts":[["2016"]]},"page":"11-21","title":"Climate change impact on infection risks during bathing downstream of sewage emissions from CSOs or WWTPs","type":"article-journal","volume":"105"},"uris":["http://www.mendeley.com/documents/?uuid=41b5e959-6522-4268-ace9-6b0dceac5a86"]}],"mendeley":{"formattedCitation":"[5]","plainTextFormattedCitation":"[5]","previouslyFormattedCitation":"[5]"},"properties":{"noteIndex":0},"schema":"https://github.com/citation-style-language/schema/raw/master/csl-citation.json"}</w:instrText>
      </w:r>
      <w:r w:rsidR="0036041C" w:rsidRPr="003629DD">
        <w:rPr>
          <w:rFonts w:asciiTheme="majorHAnsi" w:hAnsiTheme="majorHAnsi" w:cstheme="majorHAnsi"/>
          <w:lang w:val="en-US"/>
        </w:rPr>
        <w:fldChar w:fldCharType="separate"/>
      </w:r>
      <w:r w:rsidR="00317616" w:rsidRPr="00317616">
        <w:rPr>
          <w:rFonts w:asciiTheme="majorHAnsi" w:hAnsiTheme="majorHAnsi" w:cstheme="majorHAnsi"/>
          <w:noProof/>
          <w:lang w:val="en-US"/>
        </w:rPr>
        <w:t>[5]</w:t>
      </w:r>
      <w:r w:rsidR="0036041C" w:rsidRPr="003629DD">
        <w:rPr>
          <w:rFonts w:asciiTheme="majorHAnsi" w:hAnsiTheme="majorHAnsi" w:cstheme="majorHAnsi"/>
          <w:lang w:val="en-US"/>
        </w:rPr>
        <w:fldChar w:fldCharType="end"/>
      </w:r>
      <w:r w:rsidR="003F0C23" w:rsidRPr="003629DD">
        <w:rPr>
          <w:rFonts w:asciiTheme="majorHAnsi" w:hAnsiTheme="majorHAnsi" w:cstheme="majorHAnsi"/>
          <w:lang w:val="en-US"/>
        </w:rPr>
        <w:t xml:space="preserve"> such rivers </w:t>
      </w:r>
      <w:r w:rsidR="008F4AF8" w:rsidRPr="003629DD">
        <w:rPr>
          <w:rFonts w:asciiTheme="majorHAnsi" w:hAnsiTheme="majorHAnsi" w:cstheme="majorHAnsi"/>
          <w:lang w:val="en-US"/>
        </w:rPr>
        <w:t>and streams</w:t>
      </w:r>
      <w:r w:rsidR="00A94FF8" w:rsidRPr="003629DD">
        <w:rPr>
          <w:rFonts w:asciiTheme="majorHAnsi" w:hAnsiTheme="majorHAnsi" w:cstheme="majorHAnsi"/>
          <w:lang w:val="en-US"/>
        </w:rPr>
        <w:t>. Upstream capacity-related issues may cause wastewater to fin</w:t>
      </w:r>
      <w:r w:rsidR="004A13D2" w:rsidRPr="003629DD">
        <w:rPr>
          <w:rFonts w:asciiTheme="majorHAnsi" w:hAnsiTheme="majorHAnsi" w:cstheme="majorHAnsi"/>
          <w:lang w:val="en-US"/>
        </w:rPr>
        <w:t xml:space="preserve">d its way into basements or streets </w:t>
      </w:r>
      <w:r w:rsidR="00FB4929" w:rsidRPr="003629DD">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{"citationItems":[{"id":"ITEM-1","itemData":{"abstract":"EPA's Storm Water Management Model (SWMM) is used throughout the world for planning, analysis and design related to stormwater runoff, combined and sanitary sewers, and other drainage systems in urban areas.","author":[{"dropping-particle":"","family":"Roesner","given":"Larry A","non-dropping-particle":"","parse-names":false,"suffix":""}],"container-title":"Usepa","id":"ITEM-1","issue":"July","issued":{"date-parts":[["2009"]]},"title":"Storm Water Management Model Manual","type":"article-journal","volume":"I"},"uris":["http://www.mendeley.com/documents/?uuid=4564173d-d5e7-4217-a423-8d641006717a"]}],"mendeley":{"formattedCitation":"[6]","plainTextFormattedCitation":"[6]","previouslyFormattedCitation":"[6]"},"properties":{"noteIndex":0},"schema":"https://github.com/citation-style-language/schema/raw/master/csl-citation.json"}</w:instrText>
      </w:r>
      <w:r w:rsidR="00FB4929" w:rsidRPr="003629DD">
        <w:rPr>
          <w:rFonts w:asciiTheme="majorHAnsi" w:hAnsiTheme="majorHAnsi" w:cstheme="majorHAnsi"/>
          <w:lang w:val="en-US"/>
        </w:rPr>
        <w:fldChar w:fldCharType="separate"/>
      </w:r>
      <w:r w:rsidR="00317616" w:rsidRPr="00317616">
        <w:rPr>
          <w:rFonts w:asciiTheme="majorHAnsi" w:hAnsiTheme="majorHAnsi" w:cstheme="majorHAnsi"/>
          <w:noProof/>
          <w:lang w:val="en-US"/>
        </w:rPr>
        <w:t>[6]</w:t>
      </w:r>
      <w:r w:rsidR="00FB4929" w:rsidRPr="003629DD">
        <w:rPr>
          <w:rFonts w:asciiTheme="majorHAnsi" w:hAnsiTheme="majorHAnsi" w:cstheme="majorHAnsi"/>
          <w:lang w:val="en-US"/>
        </w:rPr>
        <w:fldChar w:fldCharType="end"/>
      </w:r>
      <w:r w:rsidR="002C77C9" w:rsidRPr="003629DD">
        <w:rPr>
          <w:rFonts w:asciiTheme="majorHAnsi" w:hAnsiTheme="majorHAnsi" w:cstheme="majorHAnsi"/>
          <w:lang w:val="en-US"/>
        </w:rPr>
        <w:t xml:space="preserve">. Untreated water </w:t>
      </w:r>
      <w:r w:rsidR="00263DF7" w:rsidRPr="003629DD">
        <w:rPr>
          <w:rFonts w:asciiTheme="majorHAnsi" w:hAnsiTheme="majorHAnsi" w:cstheme="majorHAnsi"/>
          <w:lang w:val="en-US"/>
        </w:rPr>
        <w:t xml:space="preserve">released on the surface water bodies or urban area increases the risk of </w:t>
      </w:r>
      <w:r w:rsidR="00657C24" w:rsidRPr="003629DD">
        <w:rPr>
          <w:rFonts w:asciiTheme="majorHAnsi" w:hAnsiTheme="majorHAnsi" w:cstheme="majorHAnsi"/>
          <w:lang w:val="en-US"/>
        </w:rPr>
        <w:t xml:space="preserve">human contamination by </w:t>
      </w:r>
      <w:r w:rsidR="00263DF7" w:rsidRPr="003629DD">
        <w:rPr>
          <w:rFonts w:asciiTheme="majorHAnsi" w:hAnsiTheme="majorHAnsi" w:cstheme="majorHAnsi"/>
          <w:lang w:val="en-US"/>
        </w:rPr>
        <w:t>infectio</w:t>
      </w:r>
      <w:r w:rsidR="00C7128D" w:rsidRPr="003629DD">
        <w:rPr>
          <w:rFonts w:asciiTheme="majorHAnsi" w:hAnsiTheme="majorHAnsi" w:cstheme="majorHAnsi"/>
          <w:lang w:val="en-US"/>
        </w:rPr>
        <w:t xml:space="preserve">us diseases. </w:t>
      </w:r>
    </w:p>
    <w:p w14:paraId="6491A290" w14:textId="130823BD" w:rsidR="009664F5" w:rsidRPr="003629DD" w:rsidRDefault="00920B81" w:rsidP="006863A6">
      <w:pPr>
        <w:jc w:val="both"/>
        <w:rPr>
          <w:rFonts w:asciiTheme="majorHAnsi" w:hAnsiTheme="majorHAnsi" w:cstheme="majorHAnsi"/>
          <w:lang w:val="en-US"/>
        </w:rPr>
      </w:pPr>
      <w:r w:rsidRPr="003629DD">
        <w:rPr>
          <w:rFonts w:asciiTheme="majorHAnsi" w:hAnsiTheme="majorHAnsi" w:cstheme="majorHAnsi"/>
          <w:lang w:val="en-US"/>
        </w:rPr>
        <w:lastRenderedPageBreak/>
        <w:t>Although these are well known problems</w:t>
      </w:r>
      <w:r w:rsidR="006D18C8" w:rsidRPr="003629DD">
        <w:rPr>
          <w:rFonts w:asciiTheme="majorHAnsi" w:hAnsiTheme="majorHAnsi" w:cstheme="majorHAnsi"/>
          <w:lang w:val="en-US"/>
        </w:rPr>
        <w:t xml:space="preserve">, they are still present in urban centers around the globe. </w:t>
      </w:r>
      <w:r w:rsidR="007E340D" w:rsidRPr="003629DD">
        <w:rPr>
          <w:rFonts w:asciiTheme="majorHAnsi" w:hAnsiTheme="majorHAnsi" w:cstheme="majorHAnsi"/>
          <w:lang w:val="en-US"/>
        </w:rPr>
        <w:t>Frequency of CSOs are seasonal dependent</w:t>
      </w:r>
      <w:r w:rsidR="009156CD" w:rsidRPr="003629DD">
        <w:rPr>
          <w:rFonts w:asciiTheme="majorHAnsi" w:hAnsiTheme="majorHAnsi" w:cstheme="majorHAnsi"/>
          <w:lang w:val="en-US"/>
        </w:rPr>
        <w:t>. The</w:t>
      </w:r>
      <w:r w:rsidR="00452A22" w:rsidRPr="003629DD">
        <w:rPr>
          <w:rFonts w:asciiTheme="majorHAnsi" w:hAnsiTheme="majorHAnsi" w:cstheme="majorHAnsi"/>
          <w:lang w:val="en-US"/>
        </w:rPr>
        <w:t xml:space="preserve"> current prediction </w:t>
      </w:r>
      <w:r w:rsidR="000177CD" w:rsidRPr="003629DD">
        <w:rPr>
          <w:rFonts w:asciiTheme="majorHAnsi" w:hAnsiTheme="majorHAnsi" w:cstheme="majorHAnsi"/>
          <w:lang w:val="en-US"/>
        </w:rPr>
        <w:t>of more frequent</w:t>
      </w:r>
      <w:r w:rsidR="00452A22" w:rsidRPr="003629DD">
        <w:rPr>
          <w:rFonts w:asciiTheme="majorHAnsi" w:hAnsiTheme="majorHAnsi" w:cstheme="majorHAnsi"/>
          <w:lang w:val="en-US"/>
        </w:rPr>
        <w:t xml:space="preserve"> intensive rainfall </w:t>
      </w:r>
      <w:r w:rsidR="00E665B0" w:rsidRPr="003629DD">
        <w:rPr>
          <w:rFonts w:asciiTheme="majorHAnsi" w:hAnsiTheme="majorHAnsi" w:cstheme="majorHAnsi"/>
          <w:lang w:val="en-US"/>
        </w:rPr>
        <w:t>e</w:t>
      </w:r>
      <w:r w:rsidR="00452A22" w:rsidRPr="003629DD">
        <w:rPr>
          <w:rFonts w:asciiTheme="majorHAnsi" w:hAnsiTheme="majorHAnsi" w:cstheme="majorHAnsi"/>
          <w:lang w:val="en-US"/>
        </w:rPr>
        <w:t xml:space="preserve">vents </w:t>
      </w:r>
      <w:r w:rsidR="00C0650F" w:rsidRPr="003629DD">
        <w:rPr>
          <w:rFonts w:asciiTheme="majorHAnsi" w:hAnsiTheme="majorHAnsi" w:cstheme="majorHAnsi"/>
          <w:lang w:val="en-US"/>
        </w:rPr>
        <w:t>also increase</w:t>
      </w:r>
      <w:r w:rsidR="00892F98" w:rsidRPr="003629DD">
        <w:rPr>
          <w:rFonts w:asciiTheme="majorHAnsi" w:hAnsiTheme="majorHAnsi" w:cstheme="majorHAnsi"/>
          <w:lang w:val="en-US"/>
        </w:rPr>
        <w:t>s</w:t>
      </w:r>
      <w:r w:rsidR="00C0650F" w:rsidRPr="003629DD">
        <w:rPr>
          <w:rFonts w:asciiTheme="majorHAnsi" w:hAnsiTheme="majorHAnsi" w:cstheme="majorHAnsi"/>
          <w:lang w:val="en-US"/>
        </w:rPr>
        <w:t xml:space="preserve"> the frequency of CSO</w:t>
      </w:r>
      <w:r w:rsidR="00E33164" w:rsidRPr="003629DD">
        <w:rPr>
          <w:rFonts w:asciiTheme="majorHAnsi" w:hAnsiTheme="majorHAnsi" w:cstheme="majorHAnsi"/>
          <w:lang w:val="en-US"/>
        </w:rPr>
        <w:t xml:space="preserve"> </w:t>
      </w:r>
      <w:r w:rsidR="00E33164" w:rsidRPr="003629DD">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{"citationItems":[{"id":"ITEM-1","itemData":{"DOI":"10.1016/j.watres.2016.08.053","ISSN":"00431354","author":[{"dropping-particle":"","family":"Roda Husman","given":"Ana Maria","non-dropping-particle":"de","parse-names":false,"suffix":""},{"dropping-particle":"","family":"Nijs","given":"Ton","non-dropping-particle":"de","parse-names":false,"suffix":""},{"dropping-particle":"","family":"Sterk","given":"Ankie","non-dropping-particle":"","parse-names":false,"suffix":""},{"dropping-particle":"","family":"Schijven","given":"Jack F.","non-dropping-particle":"","parse-names":false,"suffix":""},{"dropping-particle":"","family":"Man","given":"Heleen","non-dropping-particle":"de","parse-names":false,"suffix":""}],"container-title":"Water Research","id":"ITEM-1","issued":{"date-parts":[["2016"]]},"page":"11-21","title":"Climate change impact on infection risks during bathing downstream of sewage emissions from CSOs or WWTPs","type":"article-journal","volume":"105"},"uris":["http://www.mendeley.com/documents/?uuid=41b5e959-6522-4268-ace9-6b0dceac5a86"]}],"mendeley":{"formattedCitation":"[5]","plainTextFormattedCitation":"[5]","previouslyFormattedCitation":"[5]"},"properties":{"noteIndex":0},"schema":"https://github.com/citation-style-language/schema/raw/master/csl-citation.json"}</w:instrText>
      </w:r>
      <w:r w:rsidR="00E33164" w:rsidRPr="003629DD">
        <w:rPr>
          <w:rFonts w:asciiTheme="majorHAnsi" w:hAnsiTheme="majorHAnsi" w:cstheme="majorHAnsi"/>
          <w:lang w:val="en-US"/>
        </w:rPr>
        <w:fldChar w:fldCharType="separate"/>
      </w:r>
      <w:r w:rsidR="00317616" w:rsidRPr="00317616">
        <w:rPr>
          <w:rFonts w:asciiTheme="majorHAnsi" w:hAnsiTheme="majorHAnsi" w:cstheme="majorHAnsi"/>
          <w:noProof/>
          <w:lang w:val="en-US"/>
        </w:rPr>
        <w:t>[5]</w:t>
      </w:r>
      <w:r w:rsidR="00E33164" w:rsidRPr="003629DD">
        <w:rPr>
          <w:rFonts w:asciiTheme="majorHAnsi" w:hAnsiTheme="majorHAnsi" w:cstheme="majorHAnsi"/>
          <w:lang w:val="en-US"/>
        </w:rPr>
        <w:fldChar w:fldCharType="end"/>
      </w:r>
      <w:r w:rsidR="00C0650F" w:rsidRPr="003629DD">
        <w:rPr>
          <w:rFonts w:asciiTheme="majorHAnsi" w:hAnsiTheme="majorHAnsi" w:cstheme="majorHAnsi"/>
          <w:lang w:val="en-US"/>
        </w:rPr>
        <w:t xml:space="preserve"> and enlarge the damage caused</w:t>
      </w:r>
      <w:r w:rsidR="009C49D8" w:rsidRPr="003629DD">
        <w:rPr>
          <w:rFonts w:asciiTheme="majorHAnsi" w:hAnsiTheme="majorHAnsi" w:cstheme="majorHAnsi"/>
          <w:lang w:val="en-US"/>
        </w:rPr>
        <w:t xml:space="preserve"> by these overflows. </w:t>
      </w:r>
      <w:r w:rsidR="00E52A69" w:rsidRPr="003629DD">
        <w:rPr>
          <w:rFonts w:asciiTheme="majorHAnsi" w:hAnsiTheme="majorHAnsi" w:cstheme="majorHAnsi"/>
          <w:lang w:val="en-US"/>
        </w:rPr>
        <w:t xml:space="preserve">Moreover, wastewater overflows </w:t>
      </w:r>
      <w:r w:rsidR="0064696F" w:rsidRPr="003629DD">
        <w:rPr>
          <w:rFonts w:asciiTheme="majorHAnsi" w:hAnsiTheme="majorHAnsi" w:cstheme="majorHAnsi"/>
          <w:lang w:val="en-US"/>
        </w:rPr>
        <w:t>can cause c</w:t>
      </w:r>
      <w:r w:rsidR="003A47C3" w:rsidRPr="003629DD">
        <w:rPr>
          <w:rFonts w:asciiTheme="majorHAnsi" w:hAnsiTheme="majorHAnsi" w:cstheme="majorHAnsi"/>
          <w:lang w:val="en-US"/>
        </w:rPr>
        <w:t>onflict</w:t>
      </w:r>
      <w:r w:rsidR="0064696F" w:rsidRPr="003629DD">
        <w:rPr>
          <w:rFonts w:asciiTheme="majorHAnsi" w:hAnsiTheme="majorHAnsi" w:cstheme="majorHAnsi"/>
          <w:lang w:val="en-US"/>
        </w:rPr>
        <w:t>s</w:t>
      </w:r>
      <w:r w:rsidR="003A47C3" w:rsidRPr="003629DD">
        <w:rPr>
          <w:rFonts w:asciiTheme="majorHAnsi" w:hAnsiTheme="majorHAnsi" w:cstheme="majorHAnsi"/>
          <w:lang w:val="en-US"/>
        </w:rPr>
        <w:t xml:space="preserve"> </w:t>
      </w:r>
      <w:r w:rsidR="0029548E" w:rsidRPr="003629DD">
        <w:rPr>
          <w:rFonts w:asciiTheme="majorHAnsi" w:hAnsiTheme="majorHAnsi" w:cstheme="majorHAnsi"/>
          <w:lang w:val="en-US"/>
        </w:rPr>
        <w:t xml:space="preserve">in the society when </w:t>
      </w:r>
      <w:r w:rsidR="00C44A1B" w:rsidRPr="003629DD">
        <w:rPr>
          <w:rFonts w:asciiTheme="majorHAnsi" w:hAnsiTheme="majorHAnsi" w:cstheme="majorHAnsi"/>
          <w:lang w:val="en-US"/>
        </w:rPr>
        <w:t>st</w:t>
      </w:r>
      <w:r w:rsidR="0029548E" w:rsidRPr="003629DD">
        <w:rPr>
          <w:rFonts w:asciiTheme="majorHAnsi" w:hAnsiTheme="majorHAnsi" w:cstheme="majorHAnsi"/>
          <w:lang w:val="en-US"/>
        </w:rPr>
        <w:t xml:space="preserve">reams or </w:t>
      </w:r>
      <w:r w:rsidR="00F9005F" w:rsidRPr="003629DD">
        <w:rPr>
          <w:rFonts w:asciiTheme="majorHAnsi" w:hAnsiTheme="majorHAnsi" w:cstheme="majorHAnsi"/>
          <w:lang w:val="en-US"/>
        </w:rPr>
        <w:t xml:space="preserve">rivers are used both as an option to dispose wastewater and </w:t>
      </w:r>
      <w:r w:rsidR="00C44A1B" w:rsidRPr="003629DD">
        <w:rPr>
          <w:rFonts w:asciiTheme="majorHAnsi" w:hAnsiTheme="majorHAnsi" w:cstheme="majorHAnsi"/>
          <w:lang w:val="en-US"/>
        </w:rPr>
        <w:t>recreational</w:t>
      </w:r>
      <w:r w:rsidR="00E665B0" w:rsidRPr="003629DD">
        <w:rPr>
          <w:rFonts w:asciiTheme="majorHAnsi" w:hAnsiTheme="majorHAnsi" w:cstheme="majorHAnsi"/>
          <w:lang w:val="en-US"/>
        </w:rPr>
        <w:t xml:space="preserve"> area </w:t>
      </w:r>
      <w:r w:rsidR="00E665B0" w:rsidRPr="003629DD">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{"citationItems":[{"id":"ITEM-1","itemData":{"DOI":"10.2166/wp.2016.011","abstract":"Here, we analyze the construction and politicization of the environmental problems created by the urban wastewater overflows in the area of the Vantaa River, Finland, between 2004 and 2015. The contradictory uses and values of the river as a wastewater channel and important recreational haven with widely acclaimed ecological values forms the context of this case study. We investigate what types of environmental problem are caused by urban wastewater overflows, how the various stakeholders define the problem, and possible solutions to it. The analysis is based on written materials produced by individuals associated with the problem, applying the method of content analysis. We identify various stages in the evolution of the problem and suggest ways in which cooperation between stakeholders can be enhanced to minimize environmental damage and social harm. These include formulating a common goal, improved mutual information sharing, realistic and clearly communicated plans for technological improvements, and a common understanding of the timescales used for the anticipated results. List of abbreviations: BAU = Business-as-usual CSO = Combined sewer overflow Eduskunta = Parliament of Finland EU = European Union HS = Helsingin Sanomat (newspaper)","author":[{"dropping-particle":"","family":"Heikkinen","given":"Milja","non-dropping-particle":"","parse-names":false,"suffix":""},{"dropping-particle":"","family":"Schönach","given":"Paula","non-dropping-particle":"","parse-names":false,"suffix":""},{"dropping-particle":"","family":"Massa","given":"Ilmo","non-dropping-particle":"","parse-names":false,"suffix":""}],"container-title":"Water Policy","id":"ITEM-1","issued":{"date-parts":[["2016"]]},"page":"1454-1472","title":"Politicization of wastewater overflows: The case of the Vantaa River, Finland","type":"article-journal","volume":"18"},"uris":["http://www.mendeley.com/documents/?uuid=b8ee9ed9-fb77-3ce1-bdee-25ae6783fbde"]}],"mendeley":{"formattedCitation":"[7]","plainTextFormattedCitation":"[7]","previouslyFormattedCitation":"[7]"},"properties":{"noteIndex":0},"schema":"https://github.com/citation-style-language/schema/raw/master/csl-citation.json"}</w:instrText>
      </w:r>
      <w:r w:rsidR="00E665B0" w:rsidRPr="003629DD">
        <w:rPr>
          <w:rFonts w:asciiTheme="majorHAnsi" w:hAnsiTheme="majorHAnsi" w:cstheme="majorHAnsi"/>
          <w:lang w:val="en-US"/>
        </w:rPr>
        <w:fldChar w:fldCharType="separate"/>
      </w:r>
      <w:r w:rsidR="00317616" w:rsidRPr="00317616">
        <w:rPr>
          <w:rFonts w:asciiTheme="majorHAnsi" w:hAnsiTheme="majorHAnsi" w:cstheme="majorHAnsi"/>
          <w:noProof/>
          <w:lang w:val="en-US"/>
        </w:rPr>
        <w:t>[7]</w:t>
      </w:r>
      <w:r w:rsidR="00E665B0" w:rsidRPr="003629DD">
        <w:rPr>
          <w:rFonts w:asciiTheme="majorHAnsi" w:hAnsiTheme="majorHAnsi" w:cstheme="majorHAnsi"/>
          <w:lang w:val="en-US"/>
        </w:rPr>
        <w:fldChar w:fldCharType="end"/>
      </w:r>
      <w:r w:rsidR="00E665B0" w:rsidRPr="003629DD">
        <w:rPr>
          <w:rFonts w:asciiTheme="majorHAnsi" w:hAnsiTheme="majorHAnsi" w:cstheme="majorHAnsi"/>
          <w:lang w:val="en-US"/>
        </w:rPr>
        <w:t>.</w:t>
      </w:r>
      <w:r w:rsidR="00B63A4A" w:rsidRPr="003629DD">
        <w:rPr>
          <w:rFonts w:asciiTheme="majorHAnsi" w:hAnsiTheme="majorHAnsi" w:cstheme="majorHAnsi"/>
          <w:lang w:val="en-US"/>
        </w:rPr>
        <w:t xml:space="preserve"> </w:t>
      </w:r>
      <w:r w:rsidR="00C7686F">
        <w:rPr>
          <w:rFonts w:asciiTheme="majorHAnsi" w:hAnsiTheme="majorHAnsi" w:cstheme="majorHAnsi"/>
          <w:lang w:val="en-US"/>
        </w:rPr>
        <w:t>To g</w:t>
      </w:r>
      <w:r w:rsidR="00405E4F" w:rsidRPr="003629DD">
        <w:rPr>
          <w:rFonts w:asciiTheme="majorHAnsi" w:hAnsiTheme="majorHAnsi" w:cstheme="majorHAnsi"/>
          <w:lang w:val="en-US"/>
        </w:rPr>
        <w:t>ive cities, municipalities and water utilities the ability to p</w:t>
      </w:r>
      <w:r w:rsidR="00FF3945" w:rsidRPr="003629DD">
        <w:rPr>
          <w:rFonts w:asciiTheme="majorHAnsi" w:hAnsiTheme="majorHAnsi" w:cstheme="majorHAnsi"/>
          <w:lang w:val="en-US"/>
        </w:rPr>
        <w:t>redict</w:t>
      </w:r>
      <w:r w:rsidR="004F12EA" w:rsidRPr="003629DD">
        <w:rPr>
          <w:rFonts w:asciiTheme="majorHAnsi" w:hAnsiTheme="majorHAnsi" w:cstheme="majorHAnsi"/>
          <w:lang w:val="en-US"/>
        </w:rPr>
        <w:t xml:space="preserve"> SSOs and CSOs is one of the motivations of this study.</w:t>
      </w:r>
      <w:r w:rsidR="001E4A2A" w:rsidRPr="003629DD">
        <w:rPr>
          <w:rFonts w:asciiTheme="majorHAnsi" w:hAnsiTheme="majorHAnsi" w:cstheme="majorHAnsi"/>
          <w:lang w:val="en-US"/>
        </w:rPr>
        <w:t xml:space="preserve"> </w:t>
      </w:r>
      <w:r w:rsidR="00F8405E" w:rsidRPr="003629DD">
        <w:rPr>
          <w:rFonts w:asciiTheme="majorHAnsi" w:hAnsiTheme="majorHAnsi" w:cstheme="majorHAnsi"/>
          <w:lang w:val="en-US"/>
        </w:rPr>
        <w:t xml:space="preserve">However, other benefits </w:t>
      </w:r>
      <w:r w:rsidR="006362CA" w:rsidRPr="003629DD">
        <w:rPr>
          <w:rFonts w:asciiTheme="majorHAnsi" w:hAnsiTheme="majorHAnsi" w:cstheme="majorHAnsi"/>
          <w:lang w:val="en-US"/>
        </w:rPr>
        <w:t xml:space="preserve">are also aimed. </w:t>
      </w:r>
      <w:r w:rsidR="00500C25" w:rsidRPr="003629DD">
        <w:rPr>
          <w:rFonts w:asciiTheme="majorHAnsi" w:hAnsiTheme="majorHAnsi" w:cstheme="majorHAnsi"/>
          <w:lang w:val="en-US"/>
        </w:rPr>
        <w:t xml:space="preserve">A continuous simulation </w:t>
      </w:r>
      <w:r w:rsidR="0015630E" w:rsidRPr="003629DD">
        <w:rPr>
          <w:rFonts w:asciiTheme="majorHAnsi" w:hAnsiTheme="majorHAnsi" w:cstheme="majorHAnsi"/>
          <w:lang w:val="en-US"/>
        </w:rPr>
        <w:t>considering</w:t>
      </w:r>
      <w:r w:rsidR="00500C25" w:rsidRPr="003629DD">
        <w:rPr>
          <w:rFonts w:asciiTheme="majorHAnsi" w:hAnsiTheme="majorHAnsi" w:cstheme="majorHAnsi"/>
          <w:lang w:val="en-US"/>
        </w:rPr>
        <w:t xml:space="preserve"> urban hydrology and </w:t>
      </w:r>
      <w:r w:rsidR="00DD65B5" w:rsidRPr="003629DD">
        <w:rPr>
          <w:rFonts w:asciiTheme="majorHAnsi" w:hAnsiTheme="majorHAnsi" w:cstheme="majorHAnsi"/>
          <w:lang w:val="en-US"/>
        </w:rPr>
        <w:t>hydraulics</w:t>
      </w:r>
      <w:r w:rsidR="0015630E" w:rsidRPr="003629DD">
        <w:rPr>
          <w:rFonts w:asciiTheme="majorHAnsi" w:hAnsiTheme="majorHAnsi" w:cstheme="majorHAnsi"/>
          <w:lang w:val="en-US"/>
        </w:rPr>
        <w:t xml:space="preserve"> can</w:t>
      </w:r>
      <w:r w:rsidR="009F7ADD" w:rsidRPr="003629DD">
        <w:rPr>
          <w:rFonts w:asciiTheme="majorHAnsi" w:hAnsiTheme="majorHAnsi" w:cstheme="majorHAnsi"/>
          <w:lang w:val="en-US"/>
        </w:rPr>
        <w:t xml:space="preserve"> also be used to improve the service and</w:t>
      </w:r>
      <w:r w:rsidR="0015630E" w:rsidRPr="003629DD">
        <w:rPr>
          <w:rFonts w:asciiTheme="majorHAnsi" w:hAnsiTheme="majorHAnsi" w:cstheme="majorHAnsi"/>
          <w:lang w:val="en-US"/>
        </w:rPr>
        <w:t xml:space="preserve"> reduce operational costs for water utilities</w:t>
      </w:r>
      <w:r w:rsidR="00F145A3" w:rsidRPr="003629DD">
        <w:rPr>
          <w:rFonts w:asciiTheme="majorHAnsi" w:hAnsiTheme="majorHAnsi" w:cstheme="majorHAnsi"/>
          <w:lang w:val="en-US"/>
        </w:rPr>
        <w:t xml:space="preserve">. </w:t>
      </w:r>
    </w:p>
    <w:p w14:paraId="00B47AE4" w14:textId="1B034B7B" w:rsidR="00F40089" w:rsidRPr="003629DD" w:rsidRDefault="00112C22" w:rsidP="009400C5">
      <w:pPr>
        <w:jc w:val="both"/>
        <w:rPr>
          <w:rFonts w:asciiTheme="majorHAnsi" w:hAnsiTheme="majorHAnsi" w:cstheme="majorHAnsi"/>
          <w:lang w:val="en-US"/>
        </w:rPr>
      </w:pPr>
      <w:r w:rsidRPr="003629DD">
        <w:rPr>
          <w:rFonts w:asciiTheme="majorHAnsi" w:hAnsiTheme="majorHAnsi" w:cstheme="majorHAnsi"/>
          <w:lang w:val="en-US"/>
        </w:rPr>
        <w:t>EBII can increase the inflow</w:t>
      </w:r>
      <w:r w:rsidR="002A4826" w:rsidRPr="003629DD">
        <w:rPr>
          <w:rFonts w:asciiTheme="majorHAnsi" w:hAnsiTheme="majorHAnsi" w:cstheme="majorHAnsi"/>
          <w:lang w:val="en-US"/>
        </w:rPr>
        <w:t xml:space="preserve"> </w:t>
      </w:r>
      <w:r w:rsidR="005F1831">
        <w:rPr>
          <w:rFonts w:asciiTheme="majorHAnsi" w:hAnsiTheme="majorHAnsi" w:cstheme="majorHAnsi"/>
          <w:lang w:val="en-US"/>
        </w:rPr>
        <w:t>of waste</w:t>
      </w:r>
      <w:r w:rsidR="00F34899">
        <w:rPr>
          <w:rFonts w:asciiTheme="majorHAnsi" w:hAnsiTheme="majorHAnsi" w:cstheme="majorHAnsi"/>
          <w:lang w:val="en-US"/>
        </w:rPr>
        <w:t xml:space="preserve">water </w:t>
      </w:r>
      <w:r w:rsidR="00111B5B" w:rsidRPr="003629DD">
        <w:rPr>
          <w:rFonts w:asciiTheme="majorHAnsi" w:hAnsiTheme="majorHAnsi" w:cstheme="majorHAnsi"/>
          <w:lang w:val="en-US"/>
        </w:rPr>
        <w:t>to</w:t>
      </w:r>
      <w:r w:rsidR="002A4826" w:rsidRPr="003629DD">
        <w:rPr>
          <w:rFonts w:asciiTheme="majorHAnsi" w:hAnsiTheme="majorHAnsi" w:cstheme="majorHAnsi"/>
          <w:lang w:val="en-US"/>
        </w:rPr>
        <w:t xml:space="preserve"> WWTPs </w:t>
      </w:r>
      <w:r w:rsidRPr="003629DD">
        <w:rPr>
          <w:rFonts w:asciiTheme="majorHAnsi" w:hAnsiTheme="majorHAnsi" w:cstheme="majorHAnsi"/>
          <w:lang w:val="en-US"/>
        </w:rPr>
        <w:t>for weeks</w:t>
      </w:r>
      <w:r w:rsidR="0073541F" w:rsidRPr="003629DD">
        <w:rPr>
          <w:rFonts w:asciiTheme="majorHAnsi" w:hAnsiTheme="majorHAnsi" w:cstheme="majorHAnsi"/>
          <w:lang w:val="en-US"/>
        </w:rPr>
        <w:t xml:space="preserve"> due to possible long response times </w:t>
      </w:r>
      <w:r w:rsidR="00940FA8" w:rsidRPr="003629DD">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{"citationItems":[{"id":"ITEM-1","itemData":{"DOI":"10.14796/jwmm.r207-16","ISBN":"096836814X","abstract":"Rainfall dependent inflow and infiltration (RDII) is a significant, though undesirable, component of the urban wet-weather water budget in many sanitary sewer systems. Costs and environmental damage attributable to RDII are significant. Costs may be accrued through increased treatment and conveyance costs, increased maintenance costs, and sanitary sewer overflows (SSOs). To reduce these costs and mitigate environmental damage, engineered solutions require estimations of the long-term characteristics of the RDII response to wet weather. This in turn requires estimation of the performance of the existing collection and treatment system, as well as the expected performance of various possible solutions. Due to the complex number of available pathways that RDII may enter a sanitary sewer, RDII is one of the most difficult components of the urban wet- weather water budget to estimate. RDII observations typically indicate response times that may range from several minutes to several days or weeks. This is confounded by regional and/or seasonal groundwater trends that influence RDII response. Various tools have been applied to estimating this special hydrologic response, including the rational method and several unit- hydrograph methods. This chapter provides an overview of available RDII estimation methods and highlights results from a relatively new physically based conceptual method first introduced by Kadota and Djebbar (1998). Kadota and Djebbar (1998) reported on modifications to the USEPA SWMM RUNOFF model that include the response of a conceptual non-linear reservoir to changes in groundwater elevations resulting from permeable-area infiltration. The model has recently been applied to a sanitary collection system in Vallejo California. Initial results indicate the modified RUNOFF model is very good at computing RDII, including the delayed, seasonally varying groundwater components of RDII. It is recommended that the USEPA SWMM model be updated with the revisions made by Kadota and Djebbar (1998).","author":[{"dropping-particle":"","family":"Mosley","given":"Charles","non-dropping-particle":"","parse-names":false,"suffix":""},{"dropping-particle":"","family":"Dent","given":"Shawn","non-dropping-particle":"","parse-names":false,"suffix":""},{"dropping-particle":"","family":"Kadota","given":"Paul","non-dropping-particle":"","parse-names":false,"suffix":""},{"dropping-particle":"","family":"Wright","given":"Leonard T.","non-dropping-particle":"","parse-names":false,"suffix":""},{"dropping-particle":"","family":"Djebbar","given":"Yassine","non-dropping-particle":"","parse-names":false,"suffix":""}],"container-title":"Journal of Water Management Modeling","id":"ITEM-1","issue":"January","issued":{"date-parts":[["2001"]]},"title":"Comparing Rainfall Dependent Inflow and Infiltration Simulation Methods","type":"article-journal"},"uris":["http://www.mendeley.com/documents/?uuid=ce876c96-7cd7-431e-a47c-e9d8ed3a2006"]}],"mendeley":{"formattedCitation":"[3]","plainTextFormattedCitation":"[3]","previouslyFormattedCitation":"[3]"},"properties":{"noteIndex":0},"schema":"https://github.com/citation-style-language/schema/raw/master/csl-citation.json"}</w:instrText>
      </w:r>
      <w:r w:rsidR="00940FA8" w:rsidRPr="003629DD">
        <w:rPr>
          <w:rFonts w:asciiTheme="majorHAnsi" w:hAnsiTheme="majorHAnsi" w:cstheme="majorHAnsi"/>
          <w:lang w:val="en-US"/>
        </w:rPr>
        <w:fldChar w:fldCharType="separate"/>
      </w:r>
      <w:r w:rsidR="00317616" w:rsidRPr="00317616">
        <w:rPr>
          <w:rFonts w:asciiTheme="majorHAnsi" w:hAnsiTheme="majorHAnsi" w:cstheme="majorHAnsi"/>
          <w:noProof/>
          <w:lang w:val="en-US"/>
        </w:rPr>
        <w:t>[3]</w:t>
      </w:r>
      <w:r w:rsidR="00940FA8" w:rsidRPr="003629DD">
        <w:rPr>
          <w:rFonts w:asciiTheme="majorHAnsi" w:hAnsiTheme="majorHAnsi" w:cstheme="majorHAnsi"/>
          <w:lang w:val="en-US"/>
        </w:rPr>
        <w:fldChar w:fldCharType="end"/>
      </w:r>
      <w:r w:rsidR="00B1717A" w:rsidRPr="003629DD">
        <w:rPr>
          <w:rFonts w:asciiTheme="majorHAnsi" w:hAnsiTheme="majorHAnsi" w:cstheme="majorHAnsi"/>
          <w:lang w:val="en-US"/>
        </w:rPr>
        <w:t xml:space="preserve">. </w:t>
      </w:r>
      <w:r w:rsidR="00932C87" w:rsidRPr="003629DD">
        <w:rPr>
          <w:rFonts w:asciiTheme="majorHAnsi" w:hAnsiTheme="majorHAnsi" w:cstheme="majorHAnsi"/>
          <w:lang w:val="en-US"/>
        </w:rPr>
        <w:t xml:space="preserve">Obviously, the operational cost </w:t>
      </w:r>
      <w:r w:rsidR="00042E1A" w:rsidRPr="003629DD">
        <w:rPr>
          <w:rFonts w:asciiTheme="majorHAnsi" w:hAnsiTheme="majorHAnsi" w:cstheme="majorHAnsi"/>
          <w:lang w:val="en-US"/>
        </w:rPr>
        <w:t>of the plant will increase since more wastewater needs to be treated</w:t>
      </w:r>
      <w:r w:rsidR="00B1717A" w:rsidRPr="003629DD">
        <w:rPr>
          <w:rFonts w:asciiTheme="majorHAnsi" w:hAnsiTheme="majorHAnsi" w:cstheme="majorHAnsi"/>
          <w:lang w:val="en-US"/>
        </w:rPr>
        <w:t>.</w:t>
      </w:r>
      <w:r w:rsidR="007735F4" w:rsidRPr="003629DD">
        <w:rPr>
          <w:rFonts w:asciiTheme="majorHAnsi" w:hAnsiTheme="majorHAnsi" w:cstheme="majorHAnsi"/>
          <w:lang w:val="en-US"/>
        </w:rPr>
        <w:t xml:space="preserve"> </w:t>
      </w:r>
      <w:r w:rsidR="009664F5" w:rsidRPr="003629DD">
        <w:rPr>
          <w:rFonts w:asciiTheme="majorHAnsi" w:hAnsiTheme="majorHAnsi" w:cstheme="majorHAnsi"/>
          <w:lang w:val="en-US"/>
        </w:rPr>
        <w:t xml:space="preserve">A continuous simulation </w:t>
      </w:r>
      <w:r w:rsidR="006A749B" w:rsidRPr="003629DD">
        <w:rPr>
          <w:rFonts w:asciiTheme="majorHAnsi" w:hAnsiTheme="majorHAnsi" w:cstheme="majorHAnsi"/>
          <w:lang w:val="en-US"/>
        </w:rPr>
        <w:t xml:space="preserve">might be able to identify </w:t>
      </w:r>
      <w:r w:rsidR="00486671" w:rsidRPr="003629DD">
        <w:rPr>
          <w:rFonts w:asciiTheme="majorHAnsi" w:hAnsiTheme="majorHAnsi" w:cstheme="majorHAnsi"/>
          <w:lang w:val="en-US"/>
        </w:rPr>
        <w:t>increases</w:t>
      </w:r>
      <w:r w:rsidR="006A749B" w:rsidRPr="003629DD">
        <w:rPr>
          <w:rFonts w:asciiTheme="majorHAnsi" w:hAnsiTheme="majorHAnsi" w:cstheme="majorHAnsi"/>
          <w:lang w:val="en-US"/>
        </w:rPr>
        <w:t xml:space="preserve"> over time on the flow pattern in specific </w:t>
      </w:r>
      <w:r w:rsidR="00FA7C47" w:rsidRPr="003629DD">
        <w:rPr>
          <w:rFonts w:asciiTheme="majorHAnsi" w:hAnsiTheme="majorHAnsi" w:cstheme="majorHAnsi"/>
          <w:lang w:val="en-US"/>
        </w:rPr>
        <w:t>pipes or sub-divisions of the network</w:t>
      </w:r>
      <w:r w:rsidR="007735F4" w:rsidRPr="003629DD">
        <w:rPr>
          <w:rFonts w:asciiTheme="majorHAnsi" w:hAnsiTheme="majorHAnsi" w:cstheme="majorHAnsi"/>
          <w:lang w:val="en-US"/>
        </w:rPr>
        <w:t xml:space="preserve">. </w:t>
      </w:r>
      <w:r w:rsidR="00486671" w:rsidRPr="003629DD">
        <w:rPr>
          <w:rFonts w:asciiTheme="majorHAnsi" w:hAnsiTheme="majorHAnsi" w:cstheme="majorHAnsi"/>
          <w:lang w:val="en-US"/>
        </w:rPr>
        <w:t xml:space="preserve">This would be an indicator for to water utility to carry further inspections and evaluate </w:t>
      </w:r>
      <w:r w:rsidR="00E744CB" w:rsidRPr="003629DD">
        <w:rPr>
          <w:rFonts w:asciiTheme="majorHAnsi" w:hAnsiTheme="majorHAnsi" w:cstheme="majorHAnsi"/>
          <w:lang w:val="en-US"/>
        </w:rPr>
        <w:t>whether</w:t>
      </w:r>
      <w:r w:rsidR="00B43A6F" w:rsidRPr="003629DD">
        <w:rPr>
          <w:rFonts w:asciiTheme="majorHAnsi" w:hAnsiTheme="majorHAnsi" w:cstheme="majorHAnsi"/>
          <w:lang w:val="en-US"/>
        </w:rPr>
        <w:t xml:space="preserve"> </w:t>
      </w:r>
      <w:r w:rsidR="00E744CB" w:rsidRPr="003629DD">
        <w:rPr>
          <w:rFonts w:asciiTheme="majorHAnsi" w:hAnsiTheme="majorHAnsi" w:cstheme="majorHAnsi"/>
          <w:lang w:val="en-US"/>
        </w:rPr>
        <w:t xml:space="preserve">the infrastructure is damaged allowing infiltration. </w:t>
      </w:r>
      <w:r w:rsidR="00D824D7" w:rsidRPr="003629DD">
        <w:rPr>
          <w:rFonts w:asciiTheme="majorHAnsi" w:hAnsiTheme="majorHAnsi" w:cstheme="majorHAnsi"/>
          <w:lang w:val="en-US"/>
        </w:rPr>
        <w:t>Furthermore</w:t>
      </w:r>
      <w:r w:rsidR="00A266D0" w:rsidRPr="003629DD">
        <w:rPr>
          <w:rFonts w:asciiTheme="majorHAnsi" w:hAnsiTheme="majorHAnsi" w:cstheme="majorHAnsi"/>
          <w:lang w:val="en-US"/>
        </w:rPr>
        <w:t xml:space="preserve">, a digital model of the network </w:t>
      </w:r>
      <w:r w:rsidR="00E364B1" w:rsidRPr="003629DD">
        <w:rPr>
          <w:rFonts w:asciiTheme="majorHAnsi" w:hAnsiTheme="majorHAnsi" w:cstheme="majorHAnsi"/>
          <w:lang w:val="en-US"/>
        </w:rPr>
        <w:t>gives to</w:t>
      </w:r>
      <w:r w:rsidR="00AF4C78" w:rsidRPr="003629DD">
        <w:rPr>
          <w:rFonts w:asciiTheme="majorHAnsi" w:hAnsiTheme="majorHAnsi" w:cstheme="majorHAnsi"/>
          <w:lang w:val="en-US"/>
        </w:rPr>
        <w:t xml:space="preserve"> the water utilities the ability to analyze the impacts </w:t>
      </w:r>
      <w:r w:rsidR="00BF04C0" w:rsidRPr="003629DD">
        <w:rPr>
          <w:rFonts w:asciiTheme="majorHAnsi" w:hAnsiTheme="majorHAnsi" w:cstheme="majorHAnsi"/>
          <w:lang w:val="en-US"/>
        </w:rPr>
        <w:t>on the whole network</w:t>
      </w:r>
      <w:r w:rsidR="00AF60D0" w:rsidRPr="003629DD">
        <w:rPr>
          <w:rFonts w:asciiTheme="majorHAnsi" w:hAnsiTheme="majorHAnsi" w:cstheme="majorHAnsi"/>
          <w:lang w:val="en-US"/>
        </w:rPr>
        <w:t xml:space="preserve"> caused by </w:t>
      </w:r>
      <w:r w:rsidR="002038BC" w:rsidRPr="003629DD">
        <w:rPr>
          <w:rFonts w:asciiTheme="majorHAnsi" w:hAnsiTheme="majorHAnsi" w:cstheme="majorHAnsi"/>
          <w:lang w:val="en-US"/>
        </w:rPr>
        <w:t>changes in the network</w:t>
      </w:r>
      <w:r w:rsidR="00BF04C0" w:rsidRPr="003629DD">
        <w:rPr>
          <w:rFonts w:asciiTheme="majorHAnsi" w:hAnsiTheme="majorHAnsi" w:cstheme="majorHAnsi"/>
          <w:lang w:val="en-US"/>
        </w:rPr>
        <w:t xml:space="preserve"> such as</w:t>
      </w:r>
      <w:r w:rsidR="00E364B1" w:rsidRPr="003629DD">
        <w:rPr>
          <w:rFonts w:asciiTheme="majorHAnsi" w:hAnsiTheme="majorHAnsi" w:cstheme="majorHAnsi"/>
          <w:lang w:val="en-US"/>
        </w:rPr>
        <w:t>:</w:t>
      </w:r>
      <w:r w:rsidR="002038BC" w:rsidRPr="003629DD">
        <w:rPr>
          <w:rFonts w:asciiTheme="majorHAnsi" w:hAnsiTheme="majorHAnsi" w:cstheme="majorHAnsi"/>
          <w:lang w:val="en-US"/>
        </w:rPr>
        <w:t xml:space="preserve"> decommissioning of a </w:t>
      </w:r>
      <w:r w:rsidR="000C0329" w:rsidRPr="003629DD">
        <w:rPr>
          <w:rFonts w:asciiTheme="majorHAnsi" w:hAnsiTheme="majorHAnsi" w:cstheme="majorHAnsi"/>
          <w:lang w:val="en-US"/>
        </w:rPr>
        <w:t>water</w:t>
      </w:r>
      <w:r w:rsidR="00E700C3" w:rsidRPr="003629DD">
        <w:rPr>
          <w:rFonts w:asciiTheme="majorHAnsi" w:hAnsiTheme="majorHAnsi" w:cstheme="majorHAnsi"/>
          <w:lang w:val="en-US"/>
        </w:rPr>
        <w:t xml:space="preserve"> tower</w:t>
      </w:r>
      <w:r w:rsidR="00E364B1" w:rsidRPr="003629DD">
        <w:rPr>
          <w:rFonts w:asciiTheme="majorHAnsi" w:hAnsiTheme="majorHAnsi" w:cstheme="majorHAnsi"/>
          <w:lang w:val="en-US"/>
        </w:rPr>
        <w:t>,</w:t>
      </w:r>
      <w:r w:rsidR="00076F8F" w:rsidRPr="003629DD">
        <w:rPr>
          <w:rFonts w:asciiTheme="majorHAnsi" w:hAnsiTheme="majorHAnsi" w:cstheme="majorHAnsi"/>
          <w:lang w:val="en-US"/>
        </w:rPr>
        <w:t xml:space="preserve"> chang</w:t>
      </w:r>
      <w:r w:rsidR="005B0DC1" w:rsidRPr="003629DD">
        <w:rPr>
          <w:rFonts w:asciiTheme="majorHAnsi" w:hAnsiTheme="majorHAnsi" w:cstheme="majorHAnsi"/>
          <w:lang w:val="en-US"/>
        </w:rPr>
        <w:t xml:space="preserve">ing </w:t>
      </w:r>
      <w:r w:rsidR="002A0857" w:rsidRPr="003629DD">
        <w:rPr>
          <w:rFonts w:asciiTheme="majorHAnsi" w:hAnsiTheme="majorHAnsi" w:cstheme="majorHAnsi"/>
          <w:lang w:val="en-US"/>
        </w:rPr>
        <w:t>pump</w:t>
      </w:r>
      <w:r w:rsidR="00076F8F" w:rsidRPr="003629DD">
        <w:rPr>
          <w:rFonts w:asciiTheme="majorHAnsi" w:hAnsiTheme="majorHAnsi" w:cstheme="majorHAnsi"/>
          <w:lang w:val="en-US"/>
        </w:rPr>
        <w:t>ing schedule</w:t>
      </w:r>
      <w:r w:rsidR="00A25640" w:rsidRPr="003629DD">
        <w:rPr>
          <w:rFonts w:asciiTheme="majorHAnsi" w:hAnsiTheme="majorHAnsi" w:cstheme="majorHAnsi"/>
          <w:lang w:val="en-US"/>
        </w:rPr>
        <w:t>,</w:t>
      </w:r>
      <w:r w:rsidR="002A0857" w:rsidRPr="003629DD">
        <w:rPr>
          <w:rFonts w:asciiTheme="majorHAnsi" w:hAnsiTheme="majorHAnsi" w:cstheme="majorHAnsi"/>
          <w:lang w:val="en-US"/>
        </w:rPr>
        <w:t xml:space="preserve"> </w:t>
      </w:r>
      <w:r w:rsidR="00E700C3" w:rsidRPr="003629DD">
        <w:rPr>
          <w:rFonts w:asciiTheme="majorHAnsi" w:hAnsiTheme="majorHAnsi" w:cstheme="majorHAnsi"/>
          <w:lang w:val="en-US"/>
        </w:rPr>
        <w:t xml:space="preserve">or </w:t>
      </w:r>
      <w:r w:rsidR="005B0DC1" w:rsidRPr="003629DD">
        <w:rPr>
          <w:rFonts w:asciiTheme="majorHAnsi" w:hAnsiTheme="majorHAnsi" w:cstheme="majorHAnsi"/>
          <w:lang w:val="en-US"/>
        </w:rPr>
        <w:t xml:space="preserve">analyzing impacts of </w:t>
      </w:r>
      <w:r w:rsidR="00E700C3" w:rsidRPr="003629DD">
        <w:rPr>
          <w:rFonts w:asciiTheme="majorHAnsi" w:hAnsiTheme="majorHAnsi" w:cstheme="majorHAnsi"/>
          <w:lang w:val="en-US"/>
        </w:rPr>
        <w:t>a</w:t>
      </w:r>
      <w:r w:rsidR="001D76AE" w:rsidRPr="003629DD">
        <w:rPr>
          <w:rFonts w:asciiTheme="majorHAnsi" w:hAnsiTheme="majorHAnsi" w:cstheme="majorHAnsi"/>
          <w:lang w:val="en-US"/>
        </w:rPr>
        <w:t xml:space="preserve"> future</w:t>
      </w:r>
      <w:r w:rsidR="00E700C3" w:rsidRPr="003629DD">
        <w:rPr>
          <w:rFonts w:asciiTheme="majorHAnsi" w:hAnsiTheme="majorHAnsi" w:cstheme="majorHAnsi"/>
          <w:lang w:val="en-US"/>
        </w:rPr>
        <w:t xml:space="preserve"> neighborhood. </w:t>
      </w:r>
    </w:p>
    <w:p w14:paraId="5AADA484" w14:textId="7B6FCAD9" w:rsidR="00FD23BD" w:rsidRPr="003629DD" w:rsidRDefault="00FD23BD" w:rsidP="00A61211">
      <w:pPr>
        <w:pStyle w:val="Heading1"/>
        <w:rPr>
          <w:rFonts w:cstheme="majorHAnsi"/>
        </w:rPr>
      </w:pPr>
      <w:bookmarkStart w:id="7" w:name="_Toc4061653"/>
      <w:bookmarkStart w:id="8" w:name="_Toc4418993"/>
      <w:r w:rsidRPr="003629DD">
        <w:rPr>
          <w:rFonts w:cstheme="majorHAnsi"/>
        </w:rPr>
        <w:t>M</w:t>
      </w:r>
      <w:r w:rsidR="007A4596" w:rsidRPr="003629DD">
        <w:rPr>
          <w:rFonts w:cstheme="majorHAnsi"/>
        </w:rPr>
        <w:t>ETHODOLOGY</w:t>
      </w:r>
      <w:bookmarkEnd w:id="7"/>
      <w:bookmarkEnd w:id="8"/>
    </w:p>
    <w:p w14:paraId="2CCEEE59" w14:textId="01A93BCD" w:rsidR="00386C35" w:rsidRDefault="00574090" w:rsidP="00A71F66">
      <w:pPr>
        <w:jc w:val="both"/>
        <w:rPr>
          <w:rFonts w:asciiTheme="majorHAnsi" w:hAnsiTheme="majorHAnsi" w:cstheme="majorHAnsi"/>
          <w:lang w:val="en-US"/>
        </w:rPr>
      </w:pPr>
      <w:r w:rsidRPr="003629DD">
        <w:rPr>
          <w:rFonts w:asciiTheme="majorHAnsi" w:hAnsiTheme="majorHAnsi" w:cstheme="majorHAnsi"/>
          <w:lang w:val="en-US"/>
        </w:rPr>
        <w:t xml:space="preserve">To tackle the issues presented in the previous section, this study </w:t>
      </w:r>
      <w:r w:rsidR="00AF4634" w:rsidRPr="003629DD">
        <w:rPr>
          <w:rFonts w:asciiTheme="majorHAnsi" w:hAnsiTheme="majorHAnsi" w:cstheme="majorHAnsi"/>
          <w:lang w:val="en-US"/>
        </w:rPr>
        <w:t xml:space="preserve">will investigate the main aspects </w:t>
      </w:r>
      <w:r w:rsidR="00AD6521" w:rsidRPr="003629DD">
        <w:rPr>
          <w:rFonts w:asciiTheme="majorHAnsi" w:hAnsiTheme="majorHAnsi" w:cstheme="majorHAnsi"/>
          <w:lang w:val="en-US"/>
        </w:rPr>
        <w:t xml:space="preserve">behind the </w:t>
      </w:r>
      <w:r w:rsidR="00AF4634" w:rsidRPr="003629DD">
        <w:rPr>
          <w:rFonts w:asciiTheme="majorHAnsi" w:hAnsiTheme="majorHAnsi" w:cstheme="majorHAnsi"/>
          <w:lang w:val="en-US"/>
        </w:rPr>
        <w:t>develop</w:t>
      </w:r>
      <w:r w:rsidR="00AD6521" w:rsidRPr="003629DD">
        <w:rPr>
          <w:rFonts w:asciiTheme="majorHAnsi" w:hAnsiTheme="majorHAnsi" w:cstheme="majorHAnsi"/>
          <w:lang w:val="en-US"/>
        </w:rPr>
        <w:t>ment of</w:t>
      </w:r>
      <w:r w:rsidR="00AF4634" w:rsidRPr="003629DD">
        <w:rPr>
          <w:rFonts w:asciiTheme="majorHAnsi" w:hAnsiTheme="majorHAnsi" w:cstheme="majorHAnsi"/>
          <w:lang w:val="en-US"/>
        </w:rPr>
        <w:t xml:space="preserve"> </w:t>
      </w:r>
      <w:r w:rsidR="008B7FF5" w:rsidRPr="003629DD">
        <w:rPr>
          <w:rFonts w:asciiTheme="majorHAnsi" w:hAnsiTheme="majorHAnsi" w:cstheme="majorHAnsi"/>
          <w:lang w:val="en-US"/>
        </w:rPr>
        <w:t xml:space="preserve">a </w:t>
      </w:r>
      <w:r w:rsidR="001A18CD" w:rsidRPr="003629DD">
        <w:rPr>
          <w:rFonts w:asciiTheme="majorHAnsi" w:hAnsiTheme="majorHAnsi" w:cstheme="majorHAnsi"/>
          <w:lang w:val="en-US"/>
        </w:rPr>
        <w:t>model</w:t>
      </w:r>
      <w:r w:rsidR="008B7FF5" w:rsidRPr="003629DD">
        <w:rPr>
          <w:rFonts w:asciiTheme="majorHAnsi" w:hAnsiTheme="majorHAnsi" w:cstheme="majorHAnsi"/>
          <w:lang w:val="en-US"/>
        </w:rPr>
        <w:t xml:space="preserve"> </w:t>
      </w:r>
      <w:r w:rsidR="005F1AB7" w:rsidRPr="003629DD">
        <w:rPr>
          <w:rFonts w:asciiTheme="majorHAnsi" w:hAnsiTheme="majorHAnsi" w:cstheme="majorHAnsi"/>
          <w:lang w:val="en-US"/>
        </w:rPr>
        <w:t xml:space="preserve">with the aim to </w:t>
      </w:r>
      <w:r w:rsidR="001A18CD" w:rsidRPr="003629DD">
        <w:rPr>
          <w:rFonts w:asciiTheme="majorHAnsi" w:hAnsiTheme="majorHAnsi" w:cstheme="majorHAnsi"/>
          <w:lang w:val="en-US"/>
        </w:rPr>
        <w:t xml:space="preserve">approximate the </w:t>
      </w:r>
      <w:r w:rsidR="00CB45D7" w:rsidRPr="003629DD">
        <w:rPr>
          <w:rFonts w:asciiTheme="majorHAnsi" w:hAnsiTheme="majorHAnsi" w:cstheme="majorHAnsi"/>
          <w:lang w:val="en-US"/>
        </w:rPr>
        <w:t xml:space="preserve">behavior of the sanitary sewer network flows </w:t>
      </w:r>
      <w:r w:rsidR="008F257A" w:rsidRPr="003629DD">
        <w:rPr>
          <w:rFonts w:asciiTheme="majorHAnsi" w:hAnsiTheme="majorHAnsi" w:cstheme="majorHAnsi"/>
          <w:lang w:val="en-US"/>
        </w:rPr>
        <w:t>continuously. T</w:t>
      </w:r>
      <w:r w:rsidR="006E2F5D" w:rsidRPr="003629DD">
        <w:rPr>
          <w:rFonts w:asciiTheme="majorHAnsi" w:hAnsiTheme="majorHAnsi" w:cstheme="majorHAnsi"/>
          <w:lang w:val="en-US"/>
        </w:rPr>
        <w:t>he model should be able to cope with</w:t>
      </w:r>
      <w:r w:rsidR="004220F1" w:rsidRPr="003629DD">
        <w:rPr>
          <w:rFonts w:asciiTheme="majorHAnsi" w:hAnsiTheme="majorHAnsi" w:cstheme="majorHAnsi"/>
          <w:lang w:val="en-US"/>
        </w:rPr>
        <w:t xml:space="preserve"> existing monitoring infrastructure </w:t>
      </w:r>
      <w:r w:rsidR="002019AC" w:rsidRPr="002019AC">
        <w:rPr>
          <w:rFonts w:asciiTheme="majorHAnsi" w:hAnsiTheme="majorHAnsi" w:cstheme="majorHAnsi"/>
          <w:lang w:val="en-US"/>
        </w:rPr>
        <w:t>(S</w:t>
      </w:r>
      <w:r w:rsidR="002019AC">
        <w:rPr>
          <w:rFonts w:asciiTheme="majorHAnsi" w:hAnsiTheme="majorHAnsi" w:cstheme="majorHAnsi"/>
          <w:lang w:val="en-US"/>
        </w:rPr>
        <w:t xml:space="preserve">CADA) </w:t>
      </w:r>
      <w:r w:rsidR="004220F1" w:rsidRPr="003629DD">
        <w:rPr>
          <w:rFonts w:asciiTheme="majorHAnsi" w:hAnsiTheme="majorHAnsi" w:cstheme="majorHAnsi"/>
          <w:lang w:val="en-US"/>
        </w:rPr>
        <w:t xml:space="preserve">and use this information </w:t>
      </w:r>
      <w:r w:rsidR="00FB76AD">
        <w:rPr>
          <w:rFonts w:asciiTheme="majorHAnsi" w:hAnsiTheme="majorHAnsi" w:cstheme="majorHAnsi"/>
          <w:lang w:val="en-US"/>
        </w:rPr>
        <w:t xml:space="preserve">and </w:t>
      </w:r>
      <w:r w:rsidR="007A6C68">
        <w:rPr>
          <w:rFonts w:asciiTheme="majorHAnsi" w:hAnsiTheme="majorHAnsi" w:cstheme="majorHAnsi"/>
          <w:lang w:val="en-US"/>
        </w:rPr>
        <w:t xml:space="preserve">weather forecast data </w:t>
      </w:r>
      <w:r w:rsidR="004220F1" w:rsidRPr="003629DD">
        <w:rPr>
          <w:rFonts w:asciiTheme="majorHAnsi" w:hAnsiTheme="majorHAnsi" w:cstheme="majorHAnsi"/>
          <w:lang w:val="en-US"/>
        </w:rPr>
        <w:t xml:space="preserve">as input </w:t>
      </w:r>
      <w:r w:rsidR="00A71F66" w:rsidRPr="003629DD">
        <w:rPr>
          <w:rFonts w:asciiTheme="majorHAnsi" w:hAnsiTheme="majorHAnsi" w:cstheme="majorHAnsi"/>
          <w:lang w:val="en-US"/>
        </w:rPr>
        <w:t>to predict the future st</w:t>
      </w:r>
      <w:r w:rsidR="002019AC">
        <w:rPr>
          <w:rFonts w:asciiTheme="majorHAnsi" w:hAnsiTheme="majorHAnsi" w:cstheme="majorHAnsi"/>
          <w:lang w:val="en-US"/>
        </w:rPr>
        <w:t>atus</w:t>
      </w:r>
      <w:r w:rsidR="00A71F66" w:rsidRPr="003629DD">
        <w:rPr>
          <w:rFonts w:asciiTheme="majorHAnsi" w:hAnsiTheme="majorHAnsi" w:cstheme="majorHAnsi"/>
          <w:lang w:val="en-US"/>
        </w:rPr>
        <w:t xml:space="preserve"> of the network.</w:t>
      </w:r>
      <w:r w:rsidR="00FA2C57">
        <w:rPr>
          <w:rFonts w:asciiTheme="majorHAnsi" w:hAnsiTheme="majorHAnsi" w:cstheme="majorHAnsi"/>
          <w:lang w:val="en-US"/>
        </w:rPr>
        <w:t xml:space="preserve"> It is important to consider the purpose of the model since the beginning once it influences the decisions of methods to be used. Thus, t</w:t>
      </w:r>
      <w:r w:rsidR="000800D9">
        <w:rPr>
          <w:rFonts w:asciiTheme="majorHAnsi" w:hAnsiTheme="majorHAnsi" w:cstheme="majorHAnsi"/>
          <w:lang w:val="en-US"/>
        </w:rPr>
        <w:t xml:space="preserve">he development of the model will, since the beginning, acknowledge </w:t>
      </w:r>
      <w:r w:rsidR="00677123">
        <w:rPr>
          <w:rFonts w:asciiTheme="majorHAnsi" w:hAnsiTheme="majorHAnsi" w:cstheme="majorHAnsi"/>
          <w:lang w:val="en-US"/>
        </w:rPr>
        <w:t xml:space="preserve">the following: </w:t>
      </w:r>
    </w:p>
    <w:p w14:paraId="331274B2" w14:textId="06763279" w:rsidR="00386C35" w:rsidRDefault="00FF2EC6" w:rsidP="00386C35">
      <w:pPr>
        <w:pStyle w:val="ListParagraph"/>
        <w:numPr>
          <w:ilvl w:val="0"/>
          <w:numId w:val="17"/>
        </w:numPr>
        <w:jc w:val="both"/>
        <w:rPr>
          <w:rFonts w:asciiTheme="majorHAnsi" w:hAnsiTheme="majorHAnsi" w:cstheme="majorHAnsi"/>
          <w:lang w:val="en-US"/>
        </w:rPr>
      </w:pPr>
      <w:r w:rsidRPr="00386C35">
        <w:rPr>
          <w:rFonts w:asciiTheme="majorHAnsi" w:hAnsiTheme="majorHAnsi" w:cstheme="majorHAnsi"/>
          <w:lang w:val="en-US"/>
        </w:rPr>
        <w:t xml:space="preserve">fetching of </w:t>
      </w:r>
      <w:r w:rsidR="00677123" w:rsidRPr="00386C35">
        <w:rPr>
          <w:rFonts w:asciiTheme="majorHAnsi" w:hAnsiTheme="majorHAnsi" w:cstheme="majorHAnsi"/>
          <w:lang w:val="en-US"/>
        </w:rPr>
        <w:t>r</w:t>
      </w:r>
      <w:r w:rsidR="00C45199" w:rsidRPr="00386C35">
        <w:rPr>
          <w:rFonts w:asciiTheme="majorHAnsi" w:hAnsiTheme="majorHAnsi" w:cstheme="majorHAnsi"/>
          <w:lang w:val="en-US"/>
        </w:rPr>
        <w:t>eal-time monitoring data</w:t>
      </w:r>
      <w:r w:rsidR="00AA7F21">
        <w:rPr>
          <w:rFonts w:asciiTheme="majorHAnsi" w:hAnsiTheme="majorHAnsi" w:cstheme="majorHAnsi"/>
          <w:lang w:val="en-US"/>
        </w:rPr>
        <w:t>;</w:t>
      </w:r>
    </w:p>
    <w:p w14:paraId="37D0E028" w14:textId="041DCE0B" w:rsidR="00386C35" w:rsidRDefault="00C45199" w:rsidP="00386C35">
      <w:pPr>
        <w:pStyle w:val="ListParagraph"/>
        <w:numPr>
          <w:ilvl w:val="0"/>
          <w:numId w:val="17"/>
        </w:numPr>
        <w:jc w:val="both"/>
        <w:rPr>
          <w:rFonts w:asciiTheme="majorHAnsi" w:hAnsiTheme="majorHAnsi" w:cstheme="majorHAnsi"/>
          <w:lang w:val="en-US"/>
        </w:rPr>
      </w:pPr>
      <w:r w:rsidRPr="00386C35">
        <w:rPr>
          <w:rFonts w:asciiTheme="majorHAnsi" w:hAnsiTheme="majorHAnsi" w:cstheme="majorHAnsi"/>
          <w:lang w:val="en-US"/>
        </w:rPr>
        <w:t xml:space="preserve">automatic calibration </w:t>
      </w:r>
      <w:r w:rsidR="0058541F" w:rsidRPr="00386C35">
        <w:rPr>
          <w:rFonts w:asciiTheme="majorHAnsi" w:hAnsiTheme="majorHAnsi" w:cstheme="majorHAnsi"/>
          <w:lang w:val="en-US"/>
        </w:rPr>
        <w:t>&amp; validation</w:t>
      </w:r>
      <w:r w:rsidR="00AA7F21">
        <w:rPr>
          <w:rFonts w:asciiTheme="majorHAnsi" w:hAnsiTheme="majorHAnsi" w:cstheme="majorHAnsi"/>
          <w:lang w:val="en-US"/>
        </w:rPr>
        <w:t>;</w:t>
      </w:r>
    </w:p>
    <w:p w14:paraId="075337E6" w14:textId="5145F6E7" w:rsidR="00386C35" w:rsidRDefault="00386C35" w:rsidP="00386C35">
      <w:pPr>
        <w:pStyle w:val="ListParagraph"/>
        <w:numPr>
          <w:ilvl w:val="0"/>
          <w:numId w:val="17"/>
        </w:numPr>
        <w:jc w:val="both"/>
        <w:rPr>
          <w:rFonts w:asciiTheme="majorHAnsi" w:hAnsiTheme="majorHAnsi" w:cstheme="majorHAnsi"/>
          <w:lang w:val="en-US"/>
        </w:rPr>
      </w:pPr>
      <w:r>
        <w:rPr>
          <w:rFonts w:asciiTheme="majorHAnsi" w:hAnsiTheme="majorHAnsi" w:cstheme="majorHAnsi"/>
          <w:lang w:val="en-US"/>
        </w:rPr>
        <w:t>State of network in different nodes</w:t>
      </w:r>
      <w:r w:rsidR="00AA7F21">
        <w:rPr>
          <w:rFonts w:asciiTheme="majorHAnsi" w:hAnsiTheme="majorHAnsi" w:cstheme="majorHAnsi"/>
          <w:lang w:val="en-US"/>
        </w:rPr>
        <w:t>;</w:t>
      </w:r>
    </w:p>
    <w:p w14:paraId="2BC3E3D9" w14:textId="40CB45EA" w:rsidR="00AA7F21" w:rsidRDefault="00AA7F21" w:rsidP="00386C35">
      <w:pPr>
        <w:pStyle w:val="ListParagraph"/>
        <w:numPr>
          <w:ilvl w:val="0"/>
          <w:numId w:val="17"/>
        </w:numPr>
        <w:jc w:val="both"/>
        <w:rPr>
          <w:rFonts w:asciiTheme="majorHAnsi" w:hAnsiTheme="majorHAnsi" w:cstheme="majorHAnsi"/>
          <w:lang w:val="en-US"/>
        </w:rPr>
      </w:pPr>
      <w:r>
        <w:rPr>
          <w:rFonts w:asciiTheme="majorHAnsi" w:hAnsiTheme="majorHAnsi" w:cstheme="majorHAnsi"/>
          <w:lang w:val="en-US"/>
        </w:rPr>
        <w:t>Transfer times among pumping stations;</w:t>
      </w:r>
    </w:p>
    <w:p w14:paraId="04B83306" w14:textId="26C49557" w:rsidR="008F257A" w:rsidRPr="00386C35" w:rsidRDefault="00F05C6E" w:rsidP="00386C35">
      <w:pPr>
        <w:pStyle w:val="ListParagraph"/>
        <w:numPr>
          <w:ilvl w:val="0"/>
          <w:numId w:val="17"/>
        </w:numPr>
        <w:jc w:val="both"/>
        <w:rPr>
          <w:rFonts w:asciiTheme="majorHAnsi" w:hAnsiTheme="majorHAnsi" w:cstheme="majorHAnsi"/>
          <w:lang w:val="en-US"/>
        </w:rPr>
      </w:pPr>
      <w:r w:rsidRPr="00386C35">
        <w:rPr>
          <w:rFonts w:asciiTheme="majorHAnsi" w:hAnsiTheme="majorHAnsi" w:cstheme="majorHAnsi"/>
          <w:lang w:val="en-US"/>
        </w:rPr>
        <w:t>24h forecast</w:t>
      </w:r>
      <w:r w:rsidR="003A00AF">
        <w:rPr>
          <w:rFonts w:asciiTheme="majorHAnsi" w:hAnsiTheme="majorHAnsi" w:cstheme="majorHAnsi"/>
          <w:lang w:val="en-US"/>
        </w:rPr>
        <w:t>: possible overflows, capacities</w:t>
      </w:r>
      <w:r w:rsidR="005051CC">
        <w:rPr>
          <w:rFonts w:asciiTheme="majorHAnsi" w:hAnsiTheme="majorHAnsi" w:cstheme="majorHAnsi"/>
          <w:lang w:val="en-US"/>
        </w:rPr>
        <w:t>, etc.</w:t>
      </w:r>
    </w:p>
    <w:p w14:paraId="372559CD" w14:textId="4BC66D4B" w:rsidR="00EC5590" w:rsidRDefault="00A81EF3" w:rsidP="00A71F66">
      <w:pPr>
        <w:jc w:val="both"/>
        <w:rPr>
          <w:rFonts w:asciiTheme="majorHAnsi" w:hAnsiTheme="majorHAnsi" w:cstheme="majorHAnsi"/>
          <w:color w:val="000000" w:themeColor="text1"/>
          <w:lang w:val="en-US"/>
        </w:rPr>
      </w:pPr>
      <w:r w:rsidRPr="003629DD">
        <w:rPr>
          <w:rFonts w:asciiTheme="majorHAnsi" w:hAnsiTheme="majorHAnsi" w:cstheme="majorHAnsi"/>
          <w:lang w:val="en-US"/>
        </w:rPr>
        <w:t>There</w:t>
      </w:r>
      <w:r w:rsidR="00E6005F" w:rsidRPr="003629DD">
        <w:rPr>
          <w:rFonts w:asciiTheme="majorHAnsi" w:hAnsiTheme="majorHAnsi" w:cstheme="majorHAnsi"/>
          <w:lang w:val="en-US"/>
        </w:rPr>
        <w:t xml:space="preserve"> is current one </w:t>
      </w:r>
      <w:r w:rsidR="006C3760" w:rsidRPr="003629DD">
        <w:rPr>
          <w:rFonts w:asciiTheme="majorHAnsi" w:hAnsiTheme="majorHAnsi" w:cstheme="majorHAnsi"/>
          <w:lang w:val="en-US"/>
        </w:rPr>
        <w:t xml:space="preserve">town </w:t>
      </w:r>
      <w:r w:rsidR="00515A44" w:rsidRPr="003629DD">
        <w:rPr>
          <w:rFonts w:asciiTheme="majorHAnsi" w:hAnsiTheme="majorHAnsi" w:cstheme="majorHAnsi"/>
          <w:lang w:val="en-US"/>
        </w:rPr>
        <w:t xml:space="preserve">to be used as </w:t>
      </w:r>
      <w:r w:rsidR="00E6005F" w:rsidRPr="003629DD">
        <w:rPr>
          <w:rFonts w:asciiTheme="majorHAnsi" w:hAnsiTheme="majorHAnsi" w:cstheme="majorHAnsi"/>
          <w:lang w:val="en-US"/>
        </w:rPr>
        <w:t>study site</w:t>
      </w:r>
      <w:r w:rsidR="002C51EE" w:rsidRPr="003629DD">
        <w:rPr>
          <w:rFonts w:asciiTheme="majorHAnsi" w:hAnsiTheme="majorHAnsi" w:cstheme="majorHAnsi"/>
          <w:lang w:val="en-US"/>
        </w:rPr>
        <w:t xml:space="preserve">. </w:t>
      </w:r>
      <w:r w:rsidR="00515A44" w:rsidRPr="003629DD">
        <w:rPr>
          <w:rFonts w:asciiTheme="majorHAnsi" w:hAnsiTheme="majorHAnsi" w:cstheme="majorHAnsi"/>
          <w:lang w:val="en-US"/>
        </w:rPr>
        <w:t>The town of Jokela</w:t>
      </w:r>
      <w:r w:rsidR="00366D97">
        <w:rPr>
          <w:rFonts w:asciiTheme="majorHAnsi" w:hAnsiTheme="majorHAnsi" w:cstheme="majorHAnsi"/>
          <w:lang w:val="en-US"/>
        </w:rPr>
        <w:t>,</w:t>
      </w:r>
      <w:r w:rsidR="007F1BA0">
        <w:rPr>
          <w:rFonts w:asciiTheme="majorHAnsi" w:hAnsiTheme="majorHAnsi" w:cstheme="majorHAnsi"/>
          <w:lang w:val="en-US"/>
        </w:rPr>
        <w:t xml:space="preserve"> in Tuusula municipality</w:t>
      </w:r>
      <w:r w:rsidR="00366D97">
        <w:rPr>
          <w:rFonts w:asciiTheme="majorHAnsi" w:hAnsiTheme="majorHAnsi" w:cstheme="majorHAnsi"/>
          <w:lang w:val="en-US"/>
        </w:rPr>
        <w:t>,</w:t>
      </w:r>
      <w:r w:rsidR="002C51EE" w:rsidRPr="003629DD">
        <w:rPr>
          <w:rFonts w:asciiTheme="majorHAnsi" w:hAnsiTheme="majorHAnsi" w:cstheme="majorHAnsi"/>
          <w:lang w:val="en-US"/>
        </w:rPr>
        <w:t xml:space="preserve"> </w:t>
      </w:r>
      <w:r w:rsidR="006C3760" w:rsidRPr="003629DD">
        <w:rPr>
          <w:rFonts w:asciiTheme="majorHAnsi" w:hAnsiTheme="majorHAnsi" w:cstheme="majorHAnsi"/>
          <w:lang w:val="en-US"/>
        </w:rPr>
        <w:t>is in</w:t>
      </w:r>
      <w:r w:rsidR="002C51EE" w:rsidRPr="003629DD">
        <w:rPr>
          <w:rFonts w:asciiTheme="majorHAnsi" w:hAnsiTheme="majorHAnsi" w:cstheme="majorHAnsi"/>
          <w:lang w:val="en-US"/>
        </w:rPr>
        <w:t xml:space="preserve"> the southern region of Finland</w:t>
      </w:r>
      <w:r w:rsidR="006C3760" w:rsidRPr="003629DD">
        <w:rPr>
          <w:rFonts w:asciiTheme="majorHAnsi" w:hAnsiTheme="majorHAnsi" w:cstheme="majorHAnsi"/>
          <w:lang w:val="en-US"/>
        </w:rPr>
        <w:t xml:space="preserve">. </w:t>
      </w:r>
      <w:r w:rsidR="00C45EF8" w:rsidRPr="003629DD">
        <w:rPr>
          <w:rFonts w:asciiTheme="majorHAnsi" w:hAnsiTheme="majorHAnsi" w:cstheme="majorHAnsi"/>
          <w:lang w:val="en-US"/>
        </w:rPr>
        <w:t xml:space="preserve">A larger urban area </w:t>
      </w:r>
      <w:r w:rsidR="00473B80" w:rsidRPr="003629DD">
        <w:rPr>
          <w:rFonts w:asciiTheme="majorHAnsi" w:hAnsiTheme="majorHAnsi" w:cstheme="majorHAnsi"/>
          <w:lang w:val="en-US"/>
        </w:rPr>
        <w:t>of Turku</w:t>
      </w:r>
      <w:r w:rsidR="00366D97">
        <w:rPr>
          <w:rFonts w:asciiTheme="majorHAnsi" w:hAnsiTheme="majorHAnsi" w:cstheme="majorHAnsi"/>
          <w:lang w:val="en-US"/>
        </w:rPr>
        <w:t xml:space="preserve"> city</w:t>
      </w:r>
      <w:r w:rsidR="00473B80" w:rsidRPr="003629DD">
        <w:rPr>
          <w:rFonts w:asciiTheme="majorHAnsi" w:hAnsiTheme="majorHAnsi" w:cstheme="majorHAnsi"/>
          <w:lang w:val="en-US"/>
        </w:rPr>
        <w:t xml:space="preserve">, in southwest coast of Finland, </w:t>
      </w:r>
      <w:r w:rsidR="00DE4AEE" w:rsidRPr="003629DD">
        <w:rPr>
          <w:rFonts w:asciiTheme="majorHAnsi" w:hAnsiTheme="majorHAnsi" w:cstheme="majorHAnsi"/>
          <w:lang w:val="en-US"/>
        </w:rPr>
        <w:t xml:space="preserve">might also be used as case study. More about </w:t>
      </w:r>
      <w:r w:rsidR="00346766">
        <w:rPr>
          <w:rFonts w:asciiTheme="majorHAnsi" w:hAnsiTheme="majorHAnsi" w:cstheme="majorHAnsi"/>
          <w:lang w:val="en-US"/>
        </w:rPr>
        <w:t>Jokela area</w:t>
      </w:r>
      <w:r w:rsidR="00094DB0" w:rsidRPr="003629DD">
        <w:rPr>
          <w:rFonts w:asciiTheme="majorHAnsi" w:hAnsiTheme="majorHAnsi" w:cstheme="majorHAnsi"/>
          <w:lang w:val="en-US"/>
        </w:rPr>
        <w:t xml:space="preserve"> is discussed on </w:t>
      </w:r>
      <w:r w:rsidR="00094DB0" w:rsidRPr="003629DD">
        <w:rPr>
          <w:rFonts w:asciiTheme="majorHAnsi" w:hAnsiTheme="majorHAnsi" w:cstheme="majorHAnsi"/>
          <w:color w:val="000000" w:themeColor="text1"/>
          <w:lang w:val="en-US"/>
        </w:rPr>
        <w:t xml:space="preserve">section </w:t>
      </w:r>
      <w:del w:id="9" w:author="Pedro Almeida" w:date="2019-03-25T15:05:00Z">
        <w:r w:rsidR="00094DB0" w:rsidRPr="00381A4E">
          <w:rPr>
            <w:rFonts w:asciiTheme="majorHAnsi" w:hAnsiTheme="majorHAnsi" w:cstheme="majorHAnsi"/>
            <w:color w:val="000000" w:themeColor="text1"/>
            <w:lang w:val="en-US"/>
          </w:rPr>
          <w:fldChar w:fldCharType="begin"/>
        </w:r>
        <w:r w:rsidR="00094DB0" w:rsidRPr="00381A4E">
          <w:rPr>
            <w:rFonts w:asciiTheme="majorHAnsi" w:hAnsiTheme="majorHAnsi" w:cstheme="majorHAnsi"/>
            <w:color w:val="000000" w:themeColor="text1"/>
            <w:lang w:val="en-US"/>
          </w:rPr>
          <w:delInstrText xml:space="preserve"> HYPERLINK  \l "_DATA_AND_CASE" </w:delInstrText>
        </w:r>
        <w:r w:rsidR="00094DB0" w:rsidRPr="00381A4E">
          <w:rPr>
            <w:rFonts w:asciiTheme="majorHAnsi" w:hAnsiTheme="majorHAnsi" w:cstheme="majorHAnsi"/>
            <w:color w:val="000000" w:themeColor="text1"/>
            <w:lang w:val="en-US"/>
          </w:rPr>
          <w:fldChar w:fldCharType="separate"/>
        </w:r>
        <w:r w:rsidR="00094DB0" w:rsidRPr="00381A4E">
          <w:rPr>
            <w:rStyle w:val="Hyperlink"/>
            <w:rFonts w:asciiTheme="majorHAnsi" w:hAnsiTheme="majorHAnsi" w:cstheme="majorHAnsi"/>
            <w:color w:val="000000" w:themeColor="text1"/>
            <w:u w:val="none"/>
            <w:lang w:val="en-US"/>
          </w:rPr>
          <w:delText>7.</w:delText>
        </w:r>
        <w:r w:rsidR="00094DB0" w:rsidRPr="00381A4E">
          <w:rPr>
            <w:rFonts w:asciiTheme="majorHAnsi" w:hAnsiTheme="majorHAnsi" w:cstheme="majorHAnsi"/>
            <w:color w:val="000000" w:themeColor="text1"/>
            <w:lang w:val="en-US"/>
          </w:rPr>
          <w:fldChar w:fldCharType="end"/>
        </w:r>
      </w:del>
      <w:ins w:id="10" w:author="Pedro Almeida" w:date="2019-03-25T15:05:00Z">
        <w:r w:rsidR="00094DB0" w:rsidRPr="00381A4E">
          <w:rPr>
            <w:rFonts w:asciiTheme="majorHAnsi" w:hAnsiTheme="majorHAnsi" w:cstheme="majorHAnsi"/>
            <w:color w:val="000000" w:themeColor="text1"/>
            <w:lang w:val="en-US"/>
          </w:rPr>
          <w:fldChar w:fldCharType="begin"/>
        </w:r>
        <w:r w:rsidR="00094DB0" w:rsidRPr="00381A4E">
          <w:rPr>
            <w:rFonts w:asciiTheme="majorHAnsi" w:hAnsiTheme="majorHAnsi" w:cstheme="majorHAnsi"/>
            <w:color w:val="000000" w:themeColor="text1"/>
            <w:lang w:val="en-US"/>
          </w:rPr>
          <w:instrText xml:space="preserve"> HYPERLINK  \l "_DATA_AND_CASE" </w:instrText>
        </w:r>
        <w:r w:rsidR="00094DB0" w:rsidRPr="00381A4E">
          <w:rPr>
            <w:rFonts w:asciiTheme="majorHAnsi" w:hAnsiTheme="majorHAnsi" w:cstheme="majorHAnsi"/>
            <w:color w:val="000000" w:themeColor="text1"/>
            <w:lang w:val="en-US"/>
          </w:rPr>
          <w:fldChar w:fldCharType="separate"/>
        </w:r>
        <w:r w:rsidR="00094DB0" w:rsidRPr="00381A4E">
          <w:rPr>
            <w:rStyle w:val="Hyperlink"/>
            <w:rFonts w:asciiTheme="majorHAnsi" w:hAnsiTheme="majorHAnsi" w:cstheme="majorHAnsi"/>
            <w:color w:val="000000" w:themeColor="text1"/>
            <w:u w:val="none"/>
            <w:lang w:val="en-US"/>
          </w:rPr>
          <w:t>7.</w:t>
        </w:r>
        <w:r w:rsidR="00094DB0" w:rsidRPr="00381A4E">
          <w:rPr>
            <w:rFonts w:asciiTheme="majorHAnsi" w:hAnsiTheme="majorHAnsi" w:cstheme="majorHAnsi"/>
            <w:color w:val="000000" w:themeColor="text1"/>
            <w:lang w:val="en-US"/>
          </w:rPr>
          <w:fldChar w:fldCharType="end"/>
        </w:r>
      </w:ins>
      <w:r w:rsidR="00A950E2" w:rsidRPr="00381A4E">
        <w:rPr>
          <w:rFonts w:asciiTheme="majorHAnsi" w:hAnsiTheme="majorHAnsi" w:cstheme="majorHAnsi"/>
          <w:color w:val="000000" w:themeColor="text1"/>
          <w:lang w:val="en-US"/>
        </w:rPr>
        <w:t xml:space="preserve"> </w:t>
      </w:r>
      <w:r w:rsidR="00EE56BE">
        <w:rPr>
          <w:rFonts w:asciiTheme="majorHAnsi" w:hAnsiTheme="majorHAnsi" w:cstheme="majorHAnsi"/>
          <w:color w:val="000000" w:themeColor="text1"/>
          <w:lang w:val="en-US"/>
        </w:rPr>
        <w:t xml:space="preserve">The </w:t>
      </w:r>
      <w:r w:rsidR="00561C0C">
        <w:rPr>
          <w:rFonts w:asciiTheme="majorHAnsi" w:hAnsiTheme="majorHAnsi" w:cstheme="majorHAnsi"/>
          <w:color w:val="000000" w:themeColor="text1"/>
          <w:lang w:val="en-US"/>
        </w:rPr>
        <w:t xml:space="preserve">hydraulic model for Jokela region was already built and </w:t>
      </w:r>
      <w:r w:rsidR="003638FF">
        <w:rPr>
          <w:rFonts w:asciiTheme="majorHAnsi" w:hAnsiTheme="majorHAnsi" w:cstheme="majorHAnsi"/>
          <w:color w:val="000000" w:themeColor="text1"/>
          <w:lang w:val="en-US"/>
        </w:rPr>
        <w:t xml:space="preserve">provided by </w:t>
      </w:r>
      <w:r w:rsidR="007F1BA0">
        <w:rPr>
          <w:rFonts w:asciiTheme="majorHAnsi" w:hAnsiTheme="majorHAnsi" w:cstheme="majorHAnsi"/>
          <w:color w:val="000000" w:themeColor="text1"/>
          <w:lang w:val="en-US"/>
        </w:rPr>
        <w:t>Tuusula</w:t>
      </w:r>
      <w:r w:rsidR="00BC7185">
        <w:rPr>
          <w:rFonts w:asciiTheme="majorHAnsi" w:hAnsiTheme="majorHAnsi" w:cstheme="majorHAnsi"/>
          <w:color w:val="000000" w:themeColor="text1"/>
          <w:lang w:val="en-US"/>
        </w:rPr>
        <w:t xml:space="preserve"> Water Works</w:t>
      </w:r>
      <w:r w:rsidR="003254CF">
        <w:rPr>
          <w:rFonts w:asciiTheme="majorHAnsi" w:hAnsiTheme="majorHAnsi" w:cstheme="majorHAnsi"/>
          <w:color w:val="000000" w:themeColor="text1"/>
          <w:lang w:val="en-US"/>
        </w:rPr>
        <w:t xml:space="preserve"> for this study. </w:t>
      </w:r>
    </w:p>
    <w:p w14:paraId="3B625A46" w14:textId="77777777" w:rsidR="000D54F2" w:rsidRDefault="001E1988" w:rsidP="000D54F2">
      <w:pPr>
        <w:jc w:val="both"/>
        <w:rPr>
          <w:rFonts w:asciiTheme="majorHAnsi" w:hAnsiTheme="majorHAnsi" w:cstheme="majorHAnsi"/>
          <w:color w:val="000000" w:themeColor="text1"/>
          <w:lang w:val="en-US"/>
        </w:rPr>
      </w:pPr>
      <w:r>
        <w:rPr>
          <w:rFonts w:asciiTheme="majorHAnsi" w:hAnsiTheme="majorHAnsi" w:cstheme="majorHAnsi"/>
          <w:color w:val="000000" w:themeColor="text1"/>
          <w:lang w:val="en-US"/>
        </w:rPr>
        <w:t>Methodology proposed to build the model is to first create an offline model</w:t>
      </w:r>
      <w:r w:rsidR="00D00E07">
        <w:rPr>
          <w:rFonts w:asciiTheme="majorHAnsi" w:hAnsiTheme="majorHAnsi" w:cstheme="majorHAnsi"/>
          <w:color w:val="000000" w:themeColor="text1"/>
          <w:lang w:val="en-US"/>
        </w:rPr>
        <w:t xml:space="preserve"> with historical events and an online model as a continuous simulation. </w:t>
      </w:r>
    </w:p>
    <w:p w14:paraId="3A616F23" w14:textId="3F2CF93C" w:rsidR="00FD23BD" w:rsidRDefault="00BA779B" w:rsidP="009A55C4">
      <w:pPr>
        <w:pStyle w:val="Heading2"/>
      </w:pPr>
      <w:bookmarkStart w:id="11" w:name="_Toc4418994"/>
      <w:r>
        <w:t>Offline model</w:t>
      </w:r>
      <w:r w:rsidR="00A0072C">
        <w:t>:</w:t>
      </w:r>
      <w:bookmarkEnd w:id="11"/>
      <w:r w:rsidR="00A0072C">
        <w:t xml:space="preserve"> </w:t>
      </w:r>
    </w:p>
    <w:p w14:paraId="2F0CAA6F" w14:textId="0AFFD766" w:rsidR="002D4583" w:rsidRPr="00D758CC" w:rsidRDefault="007369B3" w:rsidP="002D4583">
      <w:pPr>
        <w:jc w:val="both"/>
        <w:rPr>
          <w:noProof/>
          <w:lang w:val="en-US"/>
        </w:rPr>
      </w:pPr>
      <w:r w:rsidRPr="007369B3">
        <w:rPr>
          <w:rFonts w:asciiTheme="majorHAnsi" w:hAnsiTheme="majorHAnsi" w:cstheme="majorHAnsi"/>
          <w:color w:val="000000" w:themeColor="text1"/>
          <w:lang w:val="en-US"/>
        </w:rPr>
        <w:t>Fi</w:t>
      </w:r>
      <w:r>
        <w:rPr>
          <w:rFonts w:asciiTheme="majorHAnsi" w:hAnsiTheme="majorHAnsi" w:cstheme="majorHAnsi"/>
          <w:color w:val="000000" w:themeColor="text1"/>
          <w:lang w:val="en-US"/>
        </w:rPr>
        <w:t xml:space="preserve">rst step </w:t>
      </w:r>
      <w:r w:rsidR="00D00E07">
        <w:rPr>
          <w:rFonts w:asciiTheme="majorHAnsi" w:hAnsiTheme="majorHAnsi" w:cstheme="majorHAnsi"/>
          <w:color w:val="000000" w:themeColor="text1"/>
          <w:lang w:val="en-US"/>
        </w:rPr>
        <w:t>will be the creation of hydrological model and coupling to hydraulic model using Storm</w:t>
      </w:r>
      <w:r w:rsidR="00D00E07" w:rsidRPr="003629DD">
        <w:rPr>
          <w:rFonts w:asciiTheme="majorHAnsi" w:hAnsiTheme="majorHAnsi" w:cstheme="majorHAnsi"/>
          <w:lang w:val="en-US"/>
        </w:rPr>
        <w:t xml:space="preserve"> </w:t>
      </w:r>
      <w:r w:rsidR="00D00E07">
        <w:rPr>
          <w:rFonts w:asciiTheme="majorHAnsi" w:hAnsiTheme="majorHAnsi" w:cstheme="majorHAnsi"/>
          <w:lang w:val="en-US"/>
        </w:rPr>
        <w:t>W</w:t>
      </w:r>
      <w:r w:rsidR="00D00E07" w:rsidRPr="003629DD">
        <w:rPr>
          <w:rFonts w:asciiTheme="majorHAnsi" w:hAnsiTheme="majorHAnsi" w:cstheme="majorHAnsi"/>
          <w:lang w:val="en-US"/>
        </w:rPr>
        <w:t xml:space="preserve">ater </w:t>
      </w:r>
      <w:r w:rsidR="00D00E07">
        <w:rPr>
          <w:rFonts w:asciiTheme="majorHAnsi" w:hAnsiTheme="majorHAnsi" w:cstheme="majorHAnsi"/>
          <w:lang w:val="en-US"/>
        </w:rPr>
        <w:t>M</w:t>
      </w:r>
      <w:r w:rsidR="00D00E07" w:rsidRPr="003629DD">
        <w:rPr>
          <w:rFonts w:asciiTheme="majorHAnsi" w:hAnsiTheme="majorHAnsi" w:cstheme="majorHAnsi"/>
          <w:lang w:val="en-US"/>
        </w:rPr>
        <w:t xml:space="preserve">anagement </w:t>
      </w:r>
      <w:r w:rsidR="00D00E07">
        <w:rPr>
          <w:rFonts w:asciiTheme="majorHAnsi" w:hAnsiTheme="majorHAnsi" w:cstheme="majorHAnsi"/>
          <w:lang w:val="en-US"/>
        </w:rPr>
        <w:t>M</w:t>
      </w:r>
      <w:r w:rsidR="00D00E07" w:rsidRPr="003629DD">
        <w:rPr>
          <w:rFonts w:asciiTheme="majorHAnsi" w:hAnsiTheme="majorHAnsi" w:cstheme="majorHAnsi"/>
          <w:lang w:val="en-US"/>
        </w:rPr>
        <w:t>odel (SWMM) developed by the U.S. Environment Protection Agency (EPA).</w:t>
      </w:r>
      <w:r w:rsidR="002D4583">
        <w:rPr>
          <w:rFonts w:asciiTheme="majorHAnsi" w:hAnsiTheme="majorHAnsi" w:cstheme="majorHAnsi"/>
          <w:lang w:val="en-US"/>
        </w:rPr>
        <w:t xml:space="preserve"> </w:t>
      </w:r>
      <w:r w:rsidR="00D758CC">
        <w:rPr>
          <w:rFonts w:asciiTheme="majorHAnsi" w:hAnsiTheme="majorHAnsi" w:cstheme="majorHAnsi"/>
          <w:lang w:val="en-US"/>
        </w:rPr>
        <w:t>The model will be built, calibrated and validated using historical data</w:t>
      </w:r>
      <w:r w:rsidR="002F2D06">
        <w:rPr>
          <w:rFonts w:asciiTheme="majorHAnsi" w:hAnsiTheme="majorHAnsi" w:cstheme="majorHAnsi"/>
          <w:lang w:val="en-US"/>
        </w:rPr>
        <w:t xml:space="preserve">. </w:t>
      </w:r>
      <w:r w:rsidR="00F11867">
        <w:rPr>
          <w:rFonts w:asciiTheme="majorHAnsi" w:hAnsiTheme="majorHAnsi" w:cstheme="majorHAnsi"/>
          <w:lang w:val="en-US"/>
        </w:rPr>
        <w:t xml:space="preserve">The </w:t>
      </w:r>
      <w:r w:rsidR="005A1DC6">
        <w:rPr>
          <w:rFonts w:asciiTheme="majorHAnsi" w:hAnsiTheme="majorHAnsi" w:cstheme="majorHAnsi"/>
          <w:lang w:val="en-US"/>
        </w:rPr>
        <w:t>goal is to identify the best set of parameters</w:t>
      </w:r>
      <w:r w:rsidR="00526D5E">
        <w:rPr>
          <w:rFonts w:asciiTheme="majorHAnsi" w:hAnsiTheme="majorHAnsi" w:cstheme="majorHAnsi"/>
          <w:lang w:val="en-US"/>
        </w:rPr>
        <w:t xml:space="preserve"> and</w:t>
      </w:r>
      <w:r w:rsidR="00BE7941">
        <w:rPr>
          <w:rFonts w:asciiTheme="majorHAnsi" w:hAnsiTheme="majorHAnsi" w:cstheme="majorHAnsi"/>
          <w:lang w:val="en-US"/>
        </w:rPr>
        <w:t xml:space="preserve"> how </w:t>
      </w:r>
      <w:r w:rsidR="002C37DA">
        <w:rPr>
          <w:rFonts w:asciiTheme="majorHAnsi" w:hAnsiTheme="majorHAnsi" w:cstheme="majorHAnsi"/>
          <w:lang w:val="en-US"/>
        </w:rPr>
        <w:t xml:space="preserve">to handle </w:t>
      </w:r>
      <w:r w:rsidR="00BE7941">
        <w:rPr>
          <w:rFonts w:asciiTheme="majorHAnsi" w:hAnsiTheme="majorHAnsi" w:cstheme="majorHAnsi"/>
          <w:lang w:val="en-US"/>
        </w:rPr>
        <w:t>challenging parts</w:t>
      </w:r>
      <w:r w:rsidR="002C37DA">
        <w:rPr>
          <w:rFonts w:asciiTheme="majorHAnsi" w:hAnsiTheme="majorHAnsi" w:cstheme="majorHAnsi"/>
          <w:lang w:val="en-US"/>
        </w:rPr>
        <w:t xml:space="preserve"> such as:</w:t>
      </w:r>
      <w:r w:rsidR="0019670D">
        <w:rPr>
          <w:rFonts w:asciiTheme="majorHAnsi" w:hAnsiTheme="majorHAnsi" w:cstheme="majorHAnsi"/>
          <w:lang w:val="en-US"/>
        </w:rPr>
        <w:t xml:space="preserve"> </w:t>
      </w:r>
      <w:r w:rsidR="00526D5E">
        <w:rPr>
          <w:rFonts w:asciiTheme="majorHAnsi" w:hAnsiTheme="majorHAnsi" w:cstheme="majorHAnsi"/>
          <w:lang w:val="en-US"/>
        </w:rPr>
        <w:t>initial soil moisture content</w:t>
      </w:r>
      <w:r w:rsidR="0019670D">
        <w:rPr>
          <w:rFonts w:asciiTheme="majorHAnsi" w:hAnsiTheme="majorHAnsi" w:cstheme="majorHAnsi"/>
          <w:lang w:val="en-US"/>
        </w:rPr>
        <w:t xml:space="preserve">, soil frost, </w:t>
      </w:r>
      <w:r w:rsidR="007E050E">
        <w:rPr>
          <w:rFonts w:asciiTheme="majorHAnsi" w:hAnsiTheme="majorHAnsi" w:cstheme="majorHAnsi"/>
          <w:lang w:val="en-US"/>
        </w:rPr>
        <w:t>percentage of rainfall lost to stormwater sewer network.</w:t>
      </w:r>
      <w:r w:rsidR="003227B7">
        <w:rPr>
          <w:rFonts w:asciiTheme="majorHAnsi" w:hAnsiTheme="majorHAnsi" w:cstheme="majorHAnsi"/>
          <w:lang w:val="en-US"/>
        </w:rPr>
        <w:t xml:space="preserve"> </w:t>
      </w:r>
      <w:del w:id="12" w:author="Pedro Almeida" w:date="2019-03-25T15:05:00Z">
        <w:r w:rsidR="00D323DF" w:rsidRPr="00D323DF">
          <w:rPr>
            <w:rFonts w:asciiTheme="majorHAnsi" w:hAnsiTheme="majorHAnsi" w:cstheme="majorHAnsi"/>
            <w:color w:val="000000" w:themeColor="text1"/>
            <w:lang w:val="en-US"/>
          </w:rPr>
          <w:fldChar w:fldCharType="begin"/>
        </w:r>
        <w:r w:rsidR="00D323DF" w:rsidRPr="00D323DF">
          <w:rPr>
            <w:rFonts w:asciiTheme="majorHAnsi" w:hAnsiTheme="majorHAnsi" w:cstheme="majorHAnsi"/>
            <w:color w:val="000000" w:themeColor="text1"/>
            <w:lang w:val="en-US"/>
          </w:rPr>
          <w:delInstrText xml:space="preserve"> REF _Ref4110191 \h  \* MERGEFORMAT </w:delInstrText>
        </w:r>
        <w:r w:rsidR="00D323DF" w:rsidRPr="00D323DF">
          <w:rPr>
            <w:rFonts w:asciiTheme="majorHAnsi" w:hAnsiTheme="majorHAnsi" w:cstheme="majorHAnsi"/>
            <w:color w:val="000000" w:themeColor="text1"/>
            <w:lang w:val="en-US"/>
          </w:rPr>
        </w:r>
        <w:r w:rsidR="00D323DF" w:rsidRPr="00D323DF">
          <w:rPr>
            <w:rFonts w:asciiTheme="majorHAnsi" w:hAnsiTheme="majorHAnsi" w:cstheme="majorHAnsi"/>
            <w:color w:val="000000" w:themeColor="text1"/>
            <w:lang w:val="en-US"/>
          </w:rPr>
          <w:fldChar w:fldCharType="separate"/>
        </w:r>
        <w:r w:rsidR="00D323DF" w:rsidRPr="00D323DF">
          <w:rPr>
            <w:rFonts w:asciiTheme="majorHAnsi" w:hAnsiTheme="majorHAnsi"/>
            <w:color w:val="000000" w:themeColor="text1"/>
            <w:lang w:val="en-US"/>
          </w:rPr>
          <w:delText xml:space="preserve">Figure </w:delText>
        </w:r>
        <w:r w:rsidR="00D323DF" w:rsidRPr="00D323DF">
          <w:rPr>
            <w:rFonts w:asciiTheme="majorHAnsi" w:hAnsiTheme="majorHAnsi"/>
            <w:noProof/>
            <w:color w:val="000000" w:themeColor="text1"/>
            <w:lang w:val="en-US"/>
          </w:rPr>
          <w:delText>1</w:delText>
        </w:r>
        <w:r w:rsidR="00D323DF" w:rsidRPr="00D323DF">
          <w:rPr>
            <w:rFonts w:asciiTheme="majorHAnsi" w:hAnsiTheme="majorHAnsi" w:cstheme="majorHAnsi"/>
            <w:color w:val="000000" w:themeColor="text1"/>
            <w:lang w:val="en-US"/>
          </w:rPr>
          <w:fldChar w:fldCharType="end"/>
        </w:r>
      </w:del>
      <w:ins w:id="13" w:author="Pedro Almeida" w:date="2019-03-25T15:05:00Z">
        <w:r w:rsidR="00D323DF" w:rsidRPr="00D323DF">
          <w:rPr>
            <w:rFonts w:asciiTheme="majorHAnsi" w:hAnsiTheme="majorHAnsi" w:cstheme="majorHAnsi"/>
            <w:color w:val="000000" w:themeColor="text1"/>
            <w:lang w:val="en-US"/>
          </w:rPr>
          <w:fldChar w:fldCharType="begin"/>
        </w:r>
        <w:r w:rsidR="00D323DF" w:rsidRPr="00D323DF">
          <w:rPr>
            <w:rFonts w:asciiTheme="majorHAnsi" w:hAnsiTheme="majorHAnsi" w:cstheme="majorHAnsi"/>
            <w:color w:val="000000" w:themeColor="text1"/>
            <w:lang w:val="en-US"/>
          </w:rPr>
          <w:instrText xml:space="preserve"> REF _Ref4110191 \h  \* MERGEFORMAT </w:instrText>
        </w:r>
      </w:ins>
      <w:r w:rsidR="00D323DF" w:rsidRPr="00D323DF">
        <w:rPr>
          <w:rFonts w:asciiTheme="majorHAnsi" w:hAnsiTheme="majorHAnsi" w:cstheme="majorHAnsi"/>
          <w:color w:val="000000" w:themeColor="text1"/>
          <w:lang w:val="en-US"/>
        </w:rPr>
      </w:r>
      <w:ins w:id="14" w:author="Pedro Almeida" w:date="2019-03-25T15:05:00Z">
        <w:r w:rsidR="00D323DF" w:rsidRPr="00D323DF">
          <w:rPr>
            <w:rFonts w:asciiTheme="majorHAnsi" w:hAnsiTheme="majorHAnsi" w:cstheme="majorHAnsi"/>
            <w:color w:val="000000" w:themeColor="text1"/>
            <w:lang w:val="en-US"/>
          </w:rPr>
          <w:fldChar w:fldCharType="separate"/>
        </w:r>
        <w:r w:rsidR="00D323DF" w:rsidRPr="00D323DF">
          <w:rPr>
            <w:rFonts w:asciiTheme="majorHAnsi" w:hAnsiTheme="majorHAnsi"/>
            <w:color w:val="000000" w:themeColor="text1"/>
            <w:lang w:val="en-US"/>
          </w:rPr>
          <w:t xml:space="preserve">Figure </w:t>
        </w:r>
        <w:r w:rsidR="00D323DF" w:rsidRPr="00D323DF">
          <w:rPr>
            <w:rFonts w:asciiTheme="majorHAnsi" w:hAnsiTheme="majorHAnsi"/>
            <w:noProof/>
            <w:color w:val="000000" w:themeColor="text1"/>
            <w:lang w:val="en-US"/>
          </w:rPr>
          <w:t>1</w:t>
        </w:r>
        <w:r w:rsidR="00D323DF" w:rsidRPr="00D323DF">
          <w:rPr>
            <w:rFonts w:asciiTheme="majorHAnsi" w:hAnsiTheme="majorHAnsi" w:cstheme="majorHAnsi"/>
            <w:color w:val="000000" w:themeColor="text1"/>
            <w:lang w:val="en-US"/>
          </w:rPr>
          <w:fldChar w:fldCharType="end"/>
        </w:r>
      </w:ins>
      <w:r w:rsidR="00D323DF" w:rsidRPr="00D323DF">
        <w:rPr>
          <w:rFonts w:asciiTheme="majorHAnsi" w:hAnsiTheme="majorHAnsi" w:cstheme="majorHAnsi"/>
          <w:color w:val="000000" w:themeColor="text1"/>
          <w:lang w:val="en-US"/>
        </w:rPr>
        <w:t xml:space="preserve"> </w:t>
      </w:r>
      <w:r w:rsidR="003227B7" w:rsidRPr="00D323DF">
        <w:rPr>
          <w:rFonts w:asciiTheme="majorHAnsi" w:hAnsiTheme="majorHAnsi" w:cstheme="majorHAnsi"/>
          <w:color w:val="000000" w:themeColor="text1"/>
          <w:lang w:val="en-US"/>
        </w:rPr>
        <w:t xml:space="preserve">shows </w:t>
      </w:r>
      <w:r w:rsidR="003227B7">
        <w:rPr>
          <w:rFonts w:asciiTheme="majorHAnsi" w:hAnsiTheme="majorHAnsi" w:cstheme="majorHAnsi"/>
          <w:lang w:val="en-US"/>
        </w:rPr>
        <w:t>a very</w:t>
      </w:r>
      <w:r w:rsidR="0086035A">
        <w:rPr>
          <w:rFonts w:asciiTheme="majorHAnsi" w:hAnsiTheme="majorHAnsi" w:cstheme="majorHAnsi"/>
          <w:lang w:val="en-US"/>
        </w:rPr>
        <w:t xml:space="preserve"> simplified flowchart of the hydrological model development steps.</w:t>
      </w:r>
    </w:p>
    <w:p w14:paraId="075C49AD" w14:textId="77777777" w:rsidR="00F77052" w:rsidRDefault="00F77052" w:rsidP="00F77052">
      <w:pPr>
        <w:keepNext/>
        <w:jc w:val="center"/>
      </w:pPr>
      <w:r>
        <w:rPr>
          <w:noProof/>
        </w:rPr>
        <w:lastRenderedPageBreak/>
        <w:drawing>
          <wp:inline distT="0" distB="0" distL="0" distR="0" wp14:anchorId="6286FC79" wp14:editId="34A20D6C">
            <wp:extent cx="3198844" cy="375348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23583" cy="3782513"/>
                    </a:xfrm>
                    <a:prstGeom prst="rect">
                      <a:avLst/>
                    </a:prstGeom>
                  </pic:spPr>
                </pic:pic>
              </a:graphicData>
            </a:graphic>
          </wp:inline>
        </w:drawing>
      </w:r>
    </w:p>
    <w:p w14:paraId="7DC73270" w14:textId="5B4DC657" w:rsidR="00F10C78" w:rsidRPr="00DB1951" w:rsidRDefault="00F77052" w:rsidP="00DB1951">
      <w:pPr>
        <w:pStyle w:val="Caption"/>
        <w:jc w:val="center"/>
        <w:rPr>
          <w:rFonts w:asciiTheme="majorHAnsi" w:hAnsiTheme="majorHAnsi"/>
          <w:sz w:val="22"/>
          <w:szCs w:val="22"/>
          <w:lang w:val="en-US"/>
        </w:rPr>
      </w:pPr>
      <w:r w:rsidRPr="00407184">
        <w:rPr>
          <w:rFonts w:asciiTheme="majorHAnsi" w:hAnsiTheme="majorHAnsi"/>
          <w:color w:val="000000" w:themeColor="text1"/>
          <w:sz w:val="22"/>
          <w:szCs w:val="22"/>
          <w:lang w:val="en-US"/>
        </w:rPr>
        <w:t xml:space="preserve">Figure </w:t>
      </w:r>
      <w:r w:rsidRPr="00407184">
        <w:rPr>
          <w:rFonts w:asciiTheme="majorHAnsi" w:hAnsiTheme="majorHAnsi"/>
          <w:color w:val="000000" w:themeColor="text1"/>
          <w:sz w:val="22"/>
          <w:szCs w:val="22"/>
        </w:rPr>
        <w:fldChar w:fldCharType="begin"/>
      </w:r>
      <w:r w:rsidRPr="00407184">
        <w:rPr>
          <w:rFonts w:asciiTheme="majorHAnsi" w:hAnsiTheme="majorHAnsi"/>
          <w:color w:val="000000" w:themeColor="text1"/>
          <w:sz w:val="22"/>
          <w:szCs w:val="22"/>
          <w:lang w:val="en-US"/>
        </w:rPr>
        <w:instrText xml:space="preserve"> SEQ Figure \* ARABIC </w:instrText>
      </w:r>
      <w:r w:rsidRPr="00407184">
        <w:rPr>
          <w:rFonts w:asciiTheme="majorHAnsi" w:hAnsiTheme="majorHAnsi"/>
          <w:color w:val="000000" w:themeColor="text1"/>
          <w:sz w:val="22"/>
          <w:szCs w:val="22"/>
        </w:rPr>
        <w:fldChar w:fldCharType="separate"/>
      </w:r>
      <w:r w:rsidR="001A65C4">
        <w:rPr>
          <w:rFonts w:asciiTheme="majorHAnsi" w:hAnsiTheme="majorHAnsi"/>
          <w:noProof/>
          <w:color w:val="000000" w:themeColor="text1"/>
          <w:sz w:val="22"/>
          <w:szCs w:val="22"/>
          <w:lang w:val="en-US"/>
        </w:rPr>
        <w:t>1</w:t>
      </w:r>
      <w:r w:rsidRPr="00407184">
        <w:rPr>
          <w:rFonts w:asciiTheme="majorHAnsi" w:hAnsiTheme="majorHAnsi"/>
          <w:color w:val="000000" w:themeColor="text1"/>
          <w:sz w:val="22"/>
          <w:szCs w:val="22"/>
        </w:rPr>
        <w:fldChar w:fldCharType="end"/>
      </w:r>
      <w:r w:rsidR="0086035A" w:rsidRPr="00407184">
        <w:rPr>
          <w:rFonts w:asciiTheme="majorHAnsi" w:hAnsiTheme="majorHAnsi"/>
          <w:color w:val="000000" w:themeColor="text1"/>
          <w:sz w:val="22"/>
          <w:szCs w:val="22"/>
          <w:lang w:val="en-US"/>
        </w:rPr>
        <w:t>: Hydrological Model Development Flowchart</w:t>
      </w:r>
    </w:p>
    <w:p w14:paraId="613469C5" w14:textId="767697B7" w:rsidR="00BA779B" w:rsidRPr="00407184" w:rsidRDefault="00BA779B" w:rsidP="009A55C4">
      <w:pPr>
        <w:pStyle w:val="Heading2"/>
      </w:pPr>
      <w:bookmarkStart w:id="15" w:name="_Toc4418995"/>
      <w:r w:rsidRPr="00407184">
        <w:t>Online Model</w:t>
      </w:r>
      <w:r w:rsidR="00A0072C" w:rsidRPr="00407184">
        <w:t>: Continuous simulation</w:t>
      </w:r>
      <w:bookmarkEnd w:id="15"/>
    </w:p>
    <w:p w14:paraId="52A4E828" w14:textId="1772BD12" w:rsidR="00B722EF" w:rsidRPr="00407184" w:rsidRDefault="00070650" w:rsidP="00B722EF">
      <w:pPr>
        <w:rPr>
          <w:rFonts w:asciiTheme="majorHAnsi" w:hAnsiTheme="majorHAnsi"/>
          <w:lang w:val="en-US"/>
        </w:rPr>
      </w:pPr>
      <w:r w:rsidRPr="00407184">
        <w:rPr>
          <w:rFonts w:asciiTheme="majorHAnsi" w:hAnsiTheme="majorHAnsi"/>
          <w:lang w:val="en-US"/>
        </w:rPr>
        <w:t xml:space="preserve">This section </w:t>
      </w:r>
      <w:r w:rsidR="00DE30A5" w:rsidRPr="00407184">
        <w:rPr>
          <w:rFonts w:asciiTheme="majorHAnsi" w:hAnsiTheme="majorHAnsi"/>
          <w:lang w:val="en-US"/>
        </w:rPr>
        <w:t>presents questions related to the continuous simulation process</w:t>
      </w:r>
      <w:r w:rsidR="000C0E8C" w:rsidRPr="00407184">
        <w:rPr>
          <w:rFonts w:asciiTheme="majorHAnsi" w:hAnsiTheme="majorHAnsi"/>
          <w:lang w:val="en-US"/>
        </w:rPr>
        <w:t>. T</w:t>
      </w:r>
      <w:r w:rsidR="00833DBC" w:rsidRPr="00407184">
        <w:rPr>
          <w:rFonts w:asciiTheme="majorHAnsi" w:hAnsiTheme="majorHAnsi"/>
          <w:lang w:val="en-US"/>
        </w:rPr>
        <w:t xml:space="preserve">he answers </w:t>
      </w:r>
      <w:r w:rsidR="000C0E8C" w:rsidRPr="00407184">
        <w:rPr>
          <w:rFonts w:asciiTheme="majorHAnsi" w:hAnsiTheme="majorHAnsi"/>
          <w:lang w:val="en-US"/>
        </w:rPr>
        <w:t xml:space="preserve">express initial </w:t>
      </w:r>
      <w:r w:rsidR="00833DBC" w:rsidRPr="00407184">
        <w:rPr>
          <w:rFonts w:asciiTheme="majorHAnsi" w:hAnsiTheme="majorHAnsi"/>
          <w:lang w:val="en-US"/>
        </w:rPr>
        <w:t>ideas</w:t>
      </w:r>
      <w:r w:rsidR="00A30125" w:rsidRPr="00407184">
        <w:rPr>
          <w:rFonts w:asciiTheme="majorHAnsi" w:hAnsiTheme="majorHAnsi"/>
          <w:lang w:val="en-US"/>
        </w:rPr>
        <w:t xml:space="preserve"> to explain how </w:t>
      </w:r>
      <w:r w:rsidR="00E37AAB" w:rsidRPr="00407184">
        <w:rPr>
          <w:rFonts w:asciiTheme="majorHAnsi" w:hAnsiTheme="majorHAnsi"/>
          <w:lang w:val="en-US"/>
        </w:rPr>
        <w:t xml:space="preserve">the continuous simulation will work and what are the </w:t>
      </w:r>
      <w:r w:rsidR="004E4C59" w:rsidRPr="00407184">
        <w:rPr>
          <w:rFonts w:asciiTheme="majorHAnsi" w:hAnsiTheme="majorHAnsi"/>
          <w:lang w:val="en-US"/>
        </w:rPr>
        <w:t>main concerns.</w:t>
      </w:r>
      <w:r w:rsidR="00833DBC" w:rsidRPr="00407184">
        <w:rPr>
          <w:rFonts w:asciiTheme="majorHAnsi" w:hAnsiTheme="majorHAnsi"/>
          <w:lang w:val="en-US"/>
        </w:rPr>
        <w:t xml:space="preserve"> </w:t>
      </w:r>
    </w:p>
    <w:p w14:paraId="24AA5872" w14:textId="4E8EDAED" w:rsidR="002621D3" w:rsidRPr="00407184" w:rsidRDefault="007214B7" w:rsidP="00DA2E7A">
      <w:pPr>
        <w:pStyle w:val="ListParagraph"/>
        <w:numPr>
          <w:ilvl w:val="0"/>
          <w:numId w:val="18"/>
        </w:numPr>
        <w:jc w:val="both"/>
        <w:rPr>
          <w:rFonts w:asciiTheme="majorHAnsi" w:hAnsiTheme="majorHAnsi"/>
          <w:lang w:val="en-US"/>
        </w:rPr>
      </w:pPr>
      <w:r w:rsidRPr="00407184">
        <w:rPr>
          <w:rFonts w:asciiTheme="majorHAnsi" w:hAnsiTheme="majorHAnsi"/>
          <w:b/>
          <w:lang w:val="en-US"/>
        </w:rPr>
        <w:t>How long will</w:t>
      </w:r>
      <w:r w:rsidR="00C30545" w:rsidRPr="00407184">
        <w:rPr>
          <w:rFonts w:asciiTheme="majorHAnsi" w:hAnsiTheme="majorHAnsi"/>
          <w:b/>
          <w:lang w:val="en-US"/>
        </w:rPr>
        <w:t xml:space="preserve"> the simulations run?</w:t>
      </w:r>
      <w:r w:rsidRPr="00407184">
        <w:rPr>
          <w:rFonts w:asciiTheme="majorHAnsi" w:hAnsiTheme="majorHAnsi"/>
          <w:lang w:val="en-US"/>
        </w:rPr>
        <w:t xml:space="preserve"> </w:t>
      </w:r>
      <w:r w:rsidR="000D3D64" w:rsidRPr="00407184">
        <w:rPr>
          <w:rFonts w:asciiTheme="majorHAnsi" w:hAnsiTheme="majorHAnsi"/>
          <w:lang w:val="en-US"/>
        </w:rPr>
        <w:t xml:space="preserve">This depends on </w:t>
      </w:r>
      <w:r w:rsidR="00D85183" w:rsidRPr="00407184">
        <w:rPr>
          <w:rFonts w:asciiTheme="majorHAnsi" w:hAnsiTheme="majorHAnsi"/>
          <w:lang w:val="en-US"/>
        </w:rPr>
        <w:t xml:space="preserve">many factors such as the </w:t>
      </w:r>
      <w:r w:rsidR="00393C30" w:rsidRPr="00407184">
        <w:rPr>
          <w:rFonts w:asciiTheme="majorHAnsi" w:hAnsiTheme="majorHAnsi"/>
          <w:lang w:val="en-US"/>
        </w:rPr>
        <w:t xml:space="preserve">type of </w:t>
      </w:r>
      <w:r w:rsidR="00F35F8F" w:rsidRPr="00407184">
        <w:rPr>
          <w:rFonts w:asciiTheme="majorHAnsi" w:hAnsiTheme="majorHAnsi"/>
          <w:lang w:val="en-US"/>
        </w:rPr>
        <w:t>hydrological, hydraulic</w:t>
      </w:r>
      <w:r w:rsidR="00123E48" w:rsidRPr="00407184">
        <w:rPr>
          <w:rFonts w:asciiTheme="majorHAnsi" w:hAnsiTheme="majorHAnsi"/>
          <w:lang w:val="en-US"/>
        </w:rPr>
        <w:t xml:space="preserve"> </w:t>
      </w:r>
      <w:r w:rsidR="003268CE" w:rsidRPr="00407184">
        <w:rPr>
          <w:rFonts w:asciiTheme="majorHAnsi" w:hAnsiTheme="majorHAnsi"/>
          <w:lang w:val="en-US"/>
        </w:rPr>
        <w:t>model</w:t>
      </w:r>
      <w:r w:rsidR="00393C30" w:rsidRPr="00407184">
        <w:rPr>
          <w:rFonts w:asciiTheme="majorHAnsi" w:hAnsiTheme="majorHAnsi"/>
          <w:lang w:val="en-US"/>
        </w:rPr>
        <w:t xml:space="preserve">, </w:t>
      </w:r>
      <w:r w:rsidR="00123E48" w:rsidRPr="00407184">
        <w:rPr>
          <w:rFonts w:asciiTheme="majorHAnsi" w:hAnsiTheme="majorHAnsi"/>
          <w:lang w:val="en-US"/>
        </w:rPr>
        <w:t>calibration</w:t>
      </w:r>
      <w:r w:rsidR="003268CE" w:rsidRPr="00407184">
        <w:rPr>
          <w:rFonts w:asciiTheme="majorHAnsi" w:hAnsiTheme="majorHAnsi"/>
          <w:lang w:val="en-US"/>
        </w:rPr>
        <w:t xml:space="preserve"> process</w:t>
      </w:r>
      <w:r w:rsidR="00393C30" w:rsidRPr="00407184">
        <w:rPr>
          <w:rFonts w:asciiTheme="majorHAnsi" w:hAnsiTheme="majorHAnsi"/>
          <w:lang w:val="en-US"/>
        </w:rPr>
        <w:t xml:space="preserve">, </w:t>
      </w:r>
      <w:r w:rsidR="00C37915" w:rsidRPr="00407184">
        <w:rPr>
          <w:rFonts w:asciiTheme="majorHAnsi" w:hAnsiTheme="majorHAnsi"/>
          <w:lang w:val="en-US"/>
        </w:rPr>
        <w:t>routine, hardware</w:t>
      </w:r>
      <w:r w:rsidR="00176CAD" w:rsidRPr="00407184">
        <w:rPr>
          <w:rFonts w:asciiTheme="majorHAnsi" w:hAnsiTheme="majorHAnsi"/>
          <w:lang w:val="en-US"/>
        </w:rPr>
        <w:t xml:space="preserve"> used to process the information</w:t>
      </w:r>
      <w:r w:rsidR="00123E48" w:rsidRPr="00407184">
        <w:rPr>
          <w:rFonts w:asciiTheme="majorHAnsi" w:hAnsiTheme="majorHAnsi"/>
          <w:lang w:val="en-US"/>
        </w:rPr>
        <w:t xml:space="preserve">. </w:t>
      </w:r>
      <w:r w:rsidR="0008757A" w:rsidRPr="00407184">
        <w:rPr>
          <w:rFonts w:asciiTheme="majorHAnsi" w:hAnsiTheme="majorHAnsi"/>
          <w:lang w:val="en-US"/>
        </w:rPr>
        <w:br/>
      </w:r>
    </w:p>
    <w:p w14:paraId="0B5AF79F" w14:textId="533A4AA4" w:rsidR="002F349E" w:rsidRPr="00407184" w:rsidRDefault="002621D3" w:rsidP="00FA1349">
      <w:pPr>
        <w:pStyle w:val="ListParagraph"/>
        <w:numPr>
          <w:ilvl w:val="0"/>
          <w:numId w:val="18"/>
        </w:numPr>
        <w:jc w:val="both"/>
        <w:rPr>
          <w:rFonts w:asciiTheme="majorHAnsi" w:hAnsiTheme="majorHAnsi"/>
          <w:lang w:val="en-US"/>
        </w:rPr>
      </w:pPr>
      <w:r w:rsidRPr="00407184">
        <w:rPr>
          <w:rFonts w:asciiTheme="majorHAnsi" w:hAnsiTheme="majorHAnsi"/>
          <w:b/>
          <w:lang w:val="en-US"/>
        </w:rPr>
        <w:t xml:space="preserve">How often will the </w:t>
      </w:r>
      <w:r w:rsidR="00124907" w:rsidRPr="00407184">
        <w:rPr>
          <w:rFonts w:asciiTheme="majorHAnsi" w:hAnsiTheme="majorHAnsi"/>
          <w:b/>
          <w:lang w:val="en-US"/>
        </w:rPr>
        <w:t>simulation run?</w:t>
      </w:r>
      <w:r w:rsidR="00124907" w:rsidRPr="00407184">
        <w:rPr>
          <w:rFonts w:asciiTheme="majorHAnsi" w:hAnsiTheme="majorHAnsi"/>
          <w:lang w:val="en-US"/>
        </w:rPr>
        <w:t xml:space="preserve"> </w:t>
      </w:r>
      <w:r w:rsidR="00B80C2A" w:rsidRPr="00407184">
        <w:rPr>
          <w:rFonts w:asciiTheme="majorHAnsi" w:hAnsiTheme="majorHAnsi"/>
          <w:lang w:val="en-US"/>
        </w:rPr>
        <w:t>Routine of simulation is constraint by data acquisition</w:t>
      </w:r>
      <w:r w:rsidR="00124907" w:rsidRPr="00407184">
        <w:rPr>
          <w:rFonts w:asciiTheme="majorHAnsi" w:hAnsiTheme="majorHAnsi"/>
          <w:lang w:val="en-US"/>
        </w:rPr>
        <w:t xml:space="preserve"> </w:t>
      </w:r>
      <w:r w:rsidR="004E1BD9" w:rsidRPr="00407184">
        <w:rPr>
          <w:rFonts w:asciiTheme="majorHAnsi" w:hAnsiTheme="majorHAnsi"/>
          <w:lang w:val="en-US"/>
        </w:rPr>
        <w:t>routine.  The r</w:t>
      </w:r>
      <w:r w:rsidR="00D25BCF" w:rsidRPr="00407184">
        <w:rPr>
          <w:rFonts w:asciiTheme="majorHAnsi" w:hAnsiTheme="majorHAnsi"/>
          <w:lang w:val="en-US"/>
        </w:rPr>
        <w:t xml:space="preserve">outine of simulation can </w:t>
      </w:r>
      <w:r w:rsidR="004E1BD9" w:rsidRPr="00407184">
        <w:rPr>
          <w:rFonts w:asciiTheme="majorHAnsi" w:hAnsiTheme="majorHAnsi"/>
          <w:lang w:val="en-US"/>
        </w:rPr>
        <w:t xml:space="preserve">also </w:t>
      </w:r>
      <w:r w:rsidR="00D25BCF" w:rsidRPr="00407184">
        <w:rPr>
          <w:rFonts w:asciiTheme="majorHAnsi" w:hAnsiTheme="majorHAnsi"/>
          <w:lang w:val="en-US"/>
        </w:rPr>
        <w:t>vary during a storm event</w:t>
      </w:r>
      <w:r w:rsidR="00041501" w:rsidRPr="00407184">
        <w:rPr>
          <w:rFonts w:asciiTheme="majorHAnsi" w:hAnsiTheme="majorHAnsi"/>
          <w:lang w:val="en-US"/>
        </w:rPr>
        <w:t xml:space="preserve"> applying a shorter time of simulation. As an example, imagine if a</w:t>
      </w:r>
      <w:r w:rsidR="00176043" w:rsidRPr="00407184">
        <w:rPr>
          <w:rFonts w:asciiTheme="majorHAnsi" w:hAnsiTheme="majorHAnsi"/>
          <w:lang w:val="en-US"/>
        </w:rPr>
        <w:t xml:space="preserve">ll necessary </w:t>
      </w:r>
      <w:r w:rsidR="00BC3121" w:rsidRPr="00407184">
        <w:rPr>
          <w:rFonts w:asciiTheme="majorHAnsi" w:hAnsiTheme="majorHAnsi"/>
          <w:lang w:val="en-US"/>
        </w:rPr>
        <w:t xml:space="preserve">data </w:t>
      </w:r>
      <w:r w:rsidR="00176043" w:rsidRPr="00407184">
        <w:rPr>
          <w:rFonts w:asciiTheme="majorHAnsi" w:hAnsiTheme="majorHAnsi"/>
          <w:lang w:val="en-US"/>
        </w:rPr>
        <w:t>to run a simulation is available</w:t>
      </w:r>
      <w:r w:rsidR="00BC3121" w:rsidRPr="00407184">
        <w:rPr>
          <w:rFonts w:asciiTheme="majorHAnsi" w:hAnsiTheme="majorHAnsi"/>
          <w:lang w:val="en-US"/>
        </w:rPr>
        <w:t xml:space="preserve"> every 15min and the model takes</w:t>
      </w:r>
      <w:r w:rsidR="001216B8" w:rsidRPr="00407184">
        <w:rPr>
          <w:rFonts w:asciiTheme="majorHAnsi" w:hAnsiTheme="majorHAnsi"/>
          <w:lang w:val="en-US"/>
        </w:rPr>
        <w:t xml:space="preserve"> </w:t>
      </w:r>
      <w:r w:rsidR="00FB1EDE" w:rsidRPr="00407184">
        <w:rPr>
          <w:rFonts w:asciiTheme="majorHAnsi" w:hAnsiTheme="majorHAnsi"/>
          <w:lang w:val="en-US"/>
        </w:rPr>
        <w:t>30min to run</w:t>
      </w:r>
      <w:r w:rsidR="001216B8" w:rsidRPr="00407184">
        <w:rPr>
          <w:rFonts w:asciiTheme="majorHAnsi" w:hAnsiTheme="majorHAnsi"/>
          <w:lang w:val="en-US"/>
        </w:rPr>
        <w:t xml:space="preserve"> a complete simulation,</w:t>
      </w:r>
      <w:r w:rsidR="00FB1EDE" w:rsidRPr="00407184">
        <w:rPr>
          <w:rFonts w:asciiTheme="majorHAnsi" w:hAnsiTheme="majorHAnsi"/>
          <w:lang w:val="en-US"/>
        </w:rPr>
        <w:t xml:space="preserve"> the iterations necessary for the optimization of parameters during the calibration process can be reduced </w:t>
      </w:r>
      <w:r w:rsidR="00FC4472" w:rsidRPr="00407184">
        <w:rPr>
          <w:rFonts w:asciiTheme="majorHAnsi" w:hAnsiTheme="majorHAnsi"/>
          <w:lang w:val="en-US"/>
        </w:rPr>
        <w:t xml:space="preserve">as an attempt </w:t>
      </w:r>
      <w:r w:rsidR="00FB1EDE" w:rsidRPr="00407184">
        <w:rPr>
          <w:rFonts w:asciiTheme="majorHAnsi" w:hAnsiTheme="majorHAnsi"/>
          <w:lang w:val="en-US"/>
        </w:rPr>
        <w:t xml:space="preserve">to decrease the time of simulation down to 15min. </w:t>
      </w:r>
      <w:r w:rsidR="00D25BCF" w:rsidRPr="00407184">
        <w:rPr>
          <w:rFonts w:asciiTheme="majorHAnsi" w:hAnsiTheme="majorHAnsi"/>
          <w:lang w:val="en-US"/>
        </w:rPr>
        <w:t xml:space="preserve">This could </w:t>
      </w:r>
      <w:r w:rsidR="00520721" w:rsidRPr="00407184">
        <w:rPr>
          <w:rFonts w:asciiTheme="majorHAnsi" w:hAnsiTheme="majorHAnsi"/>
          <w:lang w:val="en-US"/>
        </w:rPr>
        <w:t xml:space="preserve">allow a </w:t>
      </w:r>
      <w:r w:rsidR="00D25BCF" w:rsidRPr="00407184">
        <w:rPr>
          <w:rFonts w:asciiTheme="majorHAnsi" w:hAnsiTheme="majorHAnsi"/>
          <w:lang w:val="en-US"/>
        </w:rPr>
        <w:t>better decision-making process during intense rainfall events</w:t>
      </w:r>
      <w:r w:rsidR="00520721" w:rsidRPr="00407184">
        <w:rPr>
          <w:rFonts w:asciiTheme="majorHAnsi" w:hAnsiTheme="majorHAnsi"/>
          <w:lang w:val="en-US"/>
        </w:rPr>
        <w:t>, even if some accuracy is compromised.</w:t>
      </w:r>
      <w:r w:rsidR="0008757A" w:rsidRPr="00407184">
        <w:rPr>
          <w:rFonts w:asciiTheme="majorHAnsi" w:hAnsiTheme="majorHAnsi"/>
          <w:lang w:val="en-US"/>
        </w:rPr>
        <w:br/>
      </w:r>
    </w:p>
    <w:p w14:paraId="2475D16A" w14:textId="7E67E9BC" w:rsidR="0008757A" w:rsidRPr="00407184" w:rsidRDefault="000E6B04" w:rsidP="00DA2E7A">
      <w:pPr>
        <w:pStyle w:val="ListParagraph"/>
        <w:numPr>
          <w:ilvl w:val="0"/>
          <w:numId w:val="18"/>
        </w:numPr>
        <w:jc w:val="both"/>
        <w:rPr>
          <w:rFonts w:asciiTheme="majorHAnsi" w:hAnsiTheme="majorHAnsi"/>
          <w:lang w:val="en-US"/>
        </w:rPr>
      </w:pPr>
      <w:r w:rsidRPr="00407184">
        <w:rPr>
          <w:rFonts w:asciiTheme="majorHAnsi" w:hAnsiTheme="majorHAnsi"/>
          <w:b/>
          <w:lang w:val="en-US"/>
        </w:rPr>
        <w:t>What information is relevant before, during, and after a rainfall or snowmelt event?</w:t>
      </w:r>
      <w:r w:rsidR="00D25BCF" w:rsidRPr="00407184">
        <w:rPr>
          <w:rFonts w:asciiTheme="majorHAnsi" w:hAnsiTheme="majorHAnsi"/>
          <w:lang w:val="en-US"/>
        </w:rPr>
        <w:br/>
      </w:r>
      <w:r w:rsidR="00B5745F">
        <w:rPr>
          <w:rFonts w:asciiTheme="majorHAnsi" w:hAnsiTheme="majorHAnsi"/>
          <w:b/>
          <w:i/>
          <w:lang w:val="en-US"/>
        </w:rPr>
        <w:t>B</w:t>
      </w:r>
      <w:r w:rsidR="00D25BCF" w:rsidRPr="00407184">
        <w:rPr>
          <w:rFonts w:asciiTheme="majorHAnsi" w:hAnsiTheme="majorHAnsi"/>
          <w:b/>
          <w:i/>
          <w:lang w:val="en-US"/>
        </w:rPr>
        <w:t>efore the rainfall and/or snowmelt</w:t>
      </w:r>
      <w:r w:rsidR="00FA1349" w:rsidRPr="00407184">
        <w:rPr>
          <w:rFonts w:asciiTheme="majorHAnsi" w:hAnsiTheme="majorHAnsi"/>
          <w:i/>
          <w:lang w:val="en-US"/>
        </w:rPr>
        <w:t xml:space="preserve">: </w:t>
      </w:r>
      <w:r w:rsidR="00D25BCF" w:rsidRPr="00407184">
        <w:rPr>
          <w:rFonts w:asciiTheme="majorHAnsi" w:hAnsiTheme="majorHAnsi"/>
          <w:lang w:val="en-US"/>
        </w:rPr>
        <w:t xml:space="preserve">When and where peak flows will happen in the sanitary sewer system. </w:t>
      </w:r>
      <w:r w:rsidR="00922885" w:rsidRPr="00407184">
        <w:rPr>
          <w:rFonts w:asciiTheme="majorHAnsi" w:hAnsiTheme="majorHAnsi"/>
          <w:lang w:val="en-US"/>
        </w:rPr>
        <w:t>Where</w:t>
      </w:r>
      <w:r w:rsidR="00874F17" w:rsidRPr="00407184">
        <w:rPr>
          <w:rFonts w:asciiTheme="majorHAnsi" w:hAnsiTheme="majorHAnsi"/>
          <w:lang w:val="en-US"/>
        </w:rPr>
        <w:t xml:space="preserve"> and when</w:t>
      </w:r>
      <w:r w:rsidR="00922885" w:rsidRPr="00407184">
        <w:rPr>
          <w:rFonts w:asciiTheme="majorHAnsi" w:hAnsiTheme="majorHAnsi"/>
          <w:lang w:val="en-US"/>
        </w:rPr>
        <w:t xml:space="preserve"> can </w:t>
      </w:r>
      <w:r w:rsidR="00874F17" w:rsidRPr="00407184">
        <w:rPr>
          <w:rFonts w:asciiTheme="majorHAnsi" w:hAnsiTheme="majorHAnsi"/>
          <w:lang w:val="en-US"/>
        </w:rPr>
        <w:t>CSOs or SSOs can happen</w:t>
      </w:r>
      <w:r w:rsidR="00E72DBB" w:rsidRPr="00407184">
        <w:rPr>
          <w:rFonts w:asciiTheme="majorHAnsi" w:hAnsiTheme="majorHAnsi"/>
          <w:lang w:val="en-US"/>
        </w:rPr>
        <w:t>. What would be the transfer times between points of the network</w:t>
      </w:r>
      <w:r w:rsidR="00DA2E7A" w:rsidRPr="00407184">
        <w:rPr>
          <w:rFonts w:asciiTheme="majorHAnsi" w:hAnsiTheme="majorHAnsi"/>
          <w:lang w:val="en-US"/>
        </w:rPr>
        <w:t>?</w:t>
      </w:r>
      <w:r w:rsidR="00D25BCF" w:rsidRPr="00407184">
        <w:rPr>
          <w:rFonts w:asciiTheme="majorHAnsi" w:hAnsiTheme="majorHAnsi"/>
          <w:lang w:val="en-US"/>
        </w:rPr>
        <w:t xml:space="preserve"> </w:t>
      </w:r>
      <w:r w:rsidR="00D25BCF" w:rsidRPr="00407184">
        <w:rPr>
          <w:rFonts w:asciiTheme="majorHAnsi" w:hAnsiTheme="majorHAnsi"/>
          <w:b/>
          <w:i/>
          <w:lang w:val="en-US"/>
        </w:rPr>
        <w:t xml:space="preserve">During rainfall and/or snowmelt: </w:t>
      </w:r>
      <w:r w:rsidR="00D25BCF" w:rsidRPr="00407184">
        <w:rPr>
          <w:rFonts w:asciiTheme="majorHAnsi" w:hAnsiTheme="majorHAnsi"/>
          <w:lang w:val="en-US"/>
        </w:rPr>
        <w:t>Status of the system</w:t>
      </w:r>
      <w:r w:rsidR="00030DDA" w:rsidRPr="00407184">
        <w:rPr>
          <w:rFonts w:asciiTheme="majorHAnsi" w:hAnsiTheme="majorHAnsi"/>
          <w:lang w:val="en-US"/>
        </w:rPr>
        <w:t xml:space="preserve"> with focus in short-time forecast (+1-2h)</w:t>
      </w:r>
      <w:r w:rsidR="005306AF" w:rsidRPr="00407184">
        <w:rPr>
          <w:rFonts w:asciiTheme="majorHAnsi" w:hAnsiTheme="majorHAnsi"/>
          <w:lang w:val="en-US"/>
        </w:rPr>
        <w:t xml:space="preserve">: </w:t>
      </w:r>
      <w:r w:rsidR="00D25BCF" w:rsidRPr="00407184">
        <w:rPr>
          <w:rFonts w:asciiTheme="majorHAnsi" w:hAnsiTheme="majorHAnsi"/>
          <w:lang w:val="en-US"/>
        </w:rPr>
        <w:t>Where are the peak flows</w:t>
      </w:r>
      <w:r w:rsidR="00FD4CB4" w:rsidRPr="00407184">
        <w:rPr>
          <w:rFonts w:asciiTheme="majorHAnsi" w:hAnsiTheme="majorHAnsi"/>
          <w:lang w:val="en-US"/>
        </w:rPr>
        <w:t>, CSOs, SSOs,</w:t>
      </w:r>
      <w:r w:rsidR="00030DDA" w:rsidRPr="00407184">
        <w:rPr>
          <w:rFonts w:asciiTheme="majorHAnsi" w:hAnsiTheme="majorHAnsi"/>
          <w:lang w:val="en-US"/>
        </w:rPr>
        <w:t xml:space="preserve"> </w:t>
      </w:r>
      <w:r w:rsidR="005306AF" w:rsidRPr="00407184">
        <w:rPr>
          <w:rFonts w:asciiTheme="majorHAnsi" w:hAnsiTheme="majorHAnsi"/>
          <w:lang w:val="en-US"/>
        </w:rPr>
        <w:t xml:space="preserve">happening and how </w:t>
      </w:r>
      <w:r w:rsidR="00FD4CB4" w:rsidRPr="00407184">
        <w:rPr>
          <w:rFonts w:asciiTheme="majorHAnsi" w:hAnsiTheme="majorHAnsi"/>
          <w:lang w:val="en-US"/>
        </w:rPr>
        <w:t>will then be within 1-2h.</w:t>
      </w:r>
      <w:r w:rsidR="00D25BCF" w:rsidRPr="00407184">
        <w:rPr>
          <w:rFonts w:asciiTheme="majorHAnsi" w:hAnsiTheme="majorHAnsi"/>
          <w:lang w:val="en-US"/>
        </w:rPr>
        <w:t xml:space="preserve"> Are all the measurement instruments safe</w:t>
      </w:r>
      <w:r w:rsidR="00794578" w:rsidRPr="00407184">
        <w:rPr>
          <w:rFonts w:asciiTheme="majorHAnsi" w:hAnsiTheme="majorHAnsi"/>
          <w:lang w:val="en-US"/>
        </w:rPr>
        <w:t xml:space="preserve"> and providing good enough data</w:t>
      </w:r>
      <w:r w:rsidR="00D25BCF" w:rsidRPr="00407184">
        <w:rPr>
          <w:rFonts w:asciiTheme="majorHAnsi" w:hAnsiTheme="majorHAnsi"/>
          <w:lang w:val="en-US"/>
        </w:rPr>
        <w:t xml:space="preserve">? Maybe a quick check of the input data will be necessary to identify whether the instrument is broken or not. If we </w:t>
      </w:r>
      <w:r w:rsidR="00DA0B70" w:rsidRPr="00407184">
        <w:rPr>
          <w:rFonts w:asciiTheme="majorHAnsi" w:hAnsiTheme="majorHAnsi"/>
          <w:lang w:val="en-US"/>
        </w:rPr>
        <w:t>cannot</w:t>
      </w:r>
      <w:r w:rsidR="00D25BCF" w:rsidRPr="00407184">
        <w:rPr>
          <w:rFonts w:asciiTheme="majorHAnsi" w:hAnsiTheme="majorHAnsi"/>
          <w:lang w:val="en-US"/>
        </w:rPr>
        <w:t xml:space="preserve"> rely on the real-time data, what would be the strategy? Maybe use the last reliable data collected to forecast the behavior of the system. </w:t>
      </w:r>
      <w:r w:rsidR="00D25BCF" w:rsidRPr="00407184">
        <w:rPr>
          <w:rFonts w:asciiTheme="majorHAnsi" w:hAnsiTheme="majorHAnsi"/>
          <w:b/>
          <w:i/>
          <w:lang w:val="en-US"/>
        </w:rPr>
        <w:lastRenderedPageBreak/>
        <w:t>After rainfall and/or snowmelt:</w:t>
      </w:r>
      <w:r w:rsidR="00D25BCF" w:rsidRPr="00407184">
        <w:rPr>
          <w:rFonts w:asciiTheme="majorHAnsi" w:hAnsiTheme="majorHAnsi"/>
          <w:lang w:val="en-US"/>
        </w:rPr>
        <w:t xml:space="preserve"> </w:t>
      </w:r>
      <w:r w:rsidR="00D25BCF" w:rsidRPr="00407184">
        <w:rPr>
          <w:rFonts w:asciiTheme="majorHAnsi" w:hAnsiTheme="majorHAnsi"/>
          <w:b/>
          <w:i/>
          <w:lang w:val="en-US"/>
        </w:rPr>
        <w:t xml:space="preserve"> </w:t>
      </w:r>
      <w:r w:rsidR="00D25BCF" w:rsidRPr="00407184">
        <w:rPr>
          <w:rFonts w:asciiTheme="majorHAnsi" w:hAnsiTheme="majorHAnsi"/>
          <w:lang w:val="en-US"/>
        </w:rPr>
        <w:t xml:space="preserve">Maybe the peak flows will still happen. How long will the flows in the system still be considered RDII and higher than average peak flows of DWF? </w:t>
      </w:r>
    </w:p>
    <w:p w14:paraId="32FC6906" w14:textId="77777777" w:rsidR="00286407" w:rsidRPr="00407184" w:rsidRDefault="00286407" w:rsidP="00DA2E7A">
      <w:pPr>
        <w:pStyle w:val="ListParagraph"/>
        <w:jc w:val="both"/>
        <w:rPr>
          <w:rFonts w:asciiTheme="majorHAnsi" w:hAnsiTheme="majorHAnsi"/>
          <w:lang w:val="en-US"/>
        </w:rPr>
      </w:pPr>
    </w:p>
    <w:p w14:paraId="2957A585" w14:textId="58280AD1" w:rsidR="00E66A37" w:rsidRPr="00407184" w:rsidRDefault="00286407" w:rsidP="00DF4B63">
      <w:pPr>
        <w:pStyle w:val="ListParagraph"/>
        <w:numPr>
          <w:ilvl w:val="0"/>
          <w:numId w:val="18"/>
        </w:numPr>
        <w:jc w:val="both"/>
        <w:rPr>
          <w:rFonts w:asciiTheme="majorHAnsi" w:hAnsiTheme="majorHAnsi"/>
          <w:b/>
          <w:lang w:val="en-US"/>
        </w:rPr>
      </w:pPr>
      <w:r w:rsidRPr="00407184">
        <w:rPr>
          <w:rFonts w:asciiTheme="majorHAnsi" w:hAnsiTheme="majorHAnsi"/>
          <w:b/>
          <w:lang w:val="en-US"/>
        </w:rPr>
        <w:t xml:space="preserve">Which parameters will be calibrated? </w:t>
      </w:r>
      <w:r w:rsidR="004C603B" w:rsidRPr="00407184">
        <w:rPr>
          <w:rFonts w:asciiTheme="majorHAnsi" w:hAnsiTheme="majorHAnsi"/>
          <w:lang w:val="en-US"/>
        </w:rPr>
        <w:t xml:space="preserve">According do Choi and Ball (2002) </w:t>
      </w:r>
      <w:r w:rsidR="004C603B" w:rsidRPr="00407184">
        <w:rPr>
          <w:rFonts w:asciiTheme="majorHAnsi" w:hAnsiTheme="majorHAnsi"/>
          <w:lang w:val="en-US"/>
        </w:rPr>
        <w:fldChar w:fldCharType="begin" w:fldLock="1"/>
      </w:r>
      <w:r w:rsidR="005F7BD3">
        <w:rPr>
          <w:rFonts w:asciiTheme="majorHAnsi" w:hAnsiTheme="majorHAnsi"/>
          <w:lang w:val="en-US"/>
        </w:rPr>
        <w:instrText>ADDIN CSL_CITATION {"citationItems":[{"id":"ITEM-1","itemData":{"DOI":"10.1016/S1462-0758(01)00072-3","ISBN":"6129949448","ISSN":"14620758","PMID":"183180200001","abstract":"Accurate estimation of the control parameters for spatially distributed physically based catchment modelling systems requires considerable work to establish credibility. Presented in this paper is a methodology for estimation of control parameter values based on the application of a decision support system within a hydroinformatic system. The proposed methodology uses information contained within a GIS database together with optimisation techniques to infer spatially variable control parameters for utilisation with a catchment modelling system such as the Stormwater Management Model (SWMM). A case study application of the proposed methodology was undertaken using the Musgrave Avenue Stormwater System in Centennial Park, Sydney. Results from this application suggest that the proposed approach is capable of providing accurate spatially distributed control parameters for implementation with physically based catchment modelling systems. © 2002 Published by Elsevier Science Ltd.","author":[{"dropping-particle":"","family":"Choi","given":"Kyung Sook","non-dropping-particle":"","parse-names":false,"suffix":""},{"dropping-particle":"","family":"Ball","given":"James E.","non-dropping-particle":"","parse-names":false,"suffix":""}],"container-title":"Urban Water","id":"ITEM-1","issued":{"date-parts":[["2002"]]},"title":"Parameter estimation for urban runoff modelling","type":"article-journal"},"uris":["http://www.mendeley.com/documents/?uuid=9e24a69d-eb3b-3167-9eda-716ae0cf8693"]}],"mendeley":{"formattedCitation":"[8]","plainTextFormattedCitation":"[8]","previouslyFormattedCitation":"[8]"},"properties":{"noteIndex":0},"schema":"https://github.com/citation-style-language/schema/raw/master/csl-citation.json"}</w:instrText>
      </w:r>
      <w:r w:rsidR="004C603B" w:rsidRPr="00407184">
        <w:rPr>
          <w:rFonts w:asciiTheme="majorHAnsi" w:hAnsiTheme="majorHAnsi"/>
          <w:lang w:val="en-US"/>
        </w:rPr>
        <w:fldChar w:fldCharType="separate"/>
      </w:r>
      <w:r w:rsidR="00317616" w:rsidRPr="00317616">
        <w:rPr>
          <w:rFonts w:asciiTheme="majorHAnsi" w:hAnsiTheme="majorHAnsi"/>
          <w:noProof/>
          <w:lang w:val="en-US"/>
        </w:rPr>
        <w:t>[8]</w:t>
      </w:r>
      <w:r w:rsidR="004C603B" w:rsidRPr="00407184">
        <w:rPr>
          <w:rFonts w:asciiTheme="majorHAnsi" w:hAnsiTheme="majorHAnsi"/>
          <w:lang w:val="en-US"/>
        </w:rPr>
        <w:fldChar w:fldCharType="end"/>
      </w:r>
      <w:r w:rsidR="004C603B" w:rsidRPr="00407184">
        <w:rPr>
          <w:rFonts w:asciiTheme="majorHAnsi" w:hAnsiTheme="majorHAnsi"/>
          <w:lang w:val="en-US"/>
        </w:rPr>
        <w:t xml:space="preserve"> </w:t>
      </w:r>
      <w:r w:rsidR="00126593" w:rsidRPr="00407184">
        <w:rPr>
          <w:rFonts w:asciiTheme="majorHAnsi" w:hAnsiTheme="majorHAnsi"/>
          <w:lang w:val="en-US"/>
        </w:rPr>
        <w:t xml:space="preserve">there are two types of </w:t>
      </w:r>
      <w:r w:rsidR="008A7C5D" w:rsidRPr="00407184">
        <w:rPr>
          <w:rFonts w:asciiTheme="majorHAnsi" w:hAnsiTheme="majorHAnsi"/>
          <w:lang w:val="en-US"/>
        </w:rPr>
        <w:t xml:space="preserve">parameters related to quantity part of runoff block in SWMM: 1. Measured Parameters; 2. Inferred Parameters. </w:t>
      </w:r>
      <w:r w:rsidR="00B813FE" w:rsidRPr="00407184">
        <w:rPr>
          <w:rFonts w:asciiTheme="majorHAnsi" w:hAnsiTheme="majorHAnsi"/>
          <w:lang w:val="en-US"/>
        </w:rPr>
        <w:t>The first</w:t>
      </w:r>
      <w:r w:rsidR="00590B42" w:rsidRPr="00407184">
        <w:rPr>
          <w:rFonts w:asciiTheme="majorHAnsi" w:hAnsiTheme="majorHAnsi"/>
          <w:lang w:val="en-US"/>
        </w:rPr>
        <w:t xml:space="preserve"> </w:t>
      </w:r>
      <w:r w:rsidR="002D4297" w:rsidRPr="00407184">
        <w:rPr>
          <w:rFonts w:asciiTheme="majorHAnsi" w:hAnsiTheme="majorHAnsi"/>
          <w:lang w:val="en-US"/>
        </w:rPr>
        <w:t xml:space="preserve">are parameters </w:t>
      </w:r>
      <w:r w:rsidR="00A4256F" w:rsidRPr="00407184">
        <w:rPr>
          <w:rFonts w:asciiTheme="majorHAnsi" w:hAnsiTheme="majorHAnsi"/>
          <w:lang w:val="en-US"/>
        </w:rPr>
        <w:t>directly measured such length of channels/pipes</w:t>
      </w:r>
      <w:r w:rsidR="001B07B6" w:rsidRPr="00407184">
        <w:rPr>
          <w:rFonts w:asciiTheme="majorHAnsi" w:hAnsiTheme="majorHAnsi"/>
          <w:lang w:val="en-US"/>
        </w:rPr>
        <w:t>, catchment land-use</w:t>
      </w:r>
      <w:r w:rsidR="00590B42" w:rsidRPr="00407184">
        <w:rPr>
          <w:rFonts w:asciiTheme="majorHAnsi" w:hAnsiTheme="majorHAnsi"/>
          <w:lang w:val="en-US"/>
        </w:rPr>
        <w:t xml:space="preserve">, or recorded rainfall depth. </w:t>
      </w:r>
      <w:r w:rsidR="00B813FE" w:rsidRPr="00407184">
        <w:rPr>
          <w:rFonts w:asciiTheme="majorHAnsi" w:hAnsiTheme="majorHAnsi"/>
          <w:lang w:val="en-US"/>
        </w:rPr>
        <w:t xml:space="preserve">The </w:t>
      </w:r>
      <w:r w:rsidR="00590B42" w:rsidRPr="00407184">
        <w:rPr>
          <w:rFonts w:asciiTheme="majorHAnsi" w:hAnsiTheme="majorHAnsi"/>
          <w:lang w:val="en-US"/>
        </w:rPr>
        <w:t>second</w:t>
      </w:r>
      <w:r w:rsidR="00B813FE" w:rsidRPr="00407184">
        <w:rPr>
          <w:rFonts w:asciiTheme="majorHAnsi" w:hAnsiTheme="majorHAnsi"/>
          <w:lang w:val="en-US"/>
        </w:rPr>
        <w:t xml:space="preserve">, </w:t>
      </w:r>
      <w:r w:rsidR="003E06F5" w:rsidRPr="00407184">
        <w:rPr>
          <w:rFonts w:asciiTheme="majorHAnsi" w:hAnsiTheme="majorHAnsi"/>
          <w:lang w:val="en-US"/>
        </w:rPr>
        <w:t xml:space="preserve">parameters not directly </w:t>
      </w:r>
      <w:r w:rsidR="00984FED" w:rsidRPr="00407184">
        <w:rPr>
          <w:rFonts w:asciiTheme="majorHAnsi" w:hAnsiTheme="majorHAnsi"/>
          <w:lang w:val="en-US"/>
        </w:rPr>
        <w:t>measured,</w:t>
      </w:r>
      <w:r w:rsidR="003E06F5" w:rsidRPr="00407184">
        <w:rPr>
          <w:rFonts w:asciiTheme="majorHAnsi" w:hAnsiTheme="majorHAnsi"/>
          <w:lang w:val="en-US"/>
        </w:rPr>
        <w:t xml:space="preserve"> and coefficients used </w:t>
      </w:r>
      <w:r w:rsidR="009F2634" w:rsidRPr="00407184">
        <w:rPr>
          <w:rFonts w:asciiTheme="majorHAnsi" w:hAnsiTheme="majorHAnsi"/>
          <w:lang w:val="en-US"/>
        </w:rPr>
        <w:t>by empirical models that approximate complex physical process</w:t>
      </w:r>
      <w:r w:rsidR="00984FED" w:rsidRPr="00407184">
        <w:rPr>
          <w:rFonts w:asciiTheme="majorHAnsi" w:hAnsiTheme="majorHAnsi"/>
          <w:lang w:val="en-US"/>
        </w:rPr>
        <w:t>es</w:t>
      </w:r>
      <w:r w:rsidR="005D371C" w:rsidRPr="00407184">
        <w:rPr>
          <w:rFonts w:asciiTheme="majorHAnsi" w:hAnsiTheme="majorHAnsi"/>
          <w:lang w:val="en-US"/>
        </w:rPr>
        <w:t xml:space="preserve">. More about this is discussed in section </w:t>
      </w:r>
      <w:del w:id="16" w:author="Pedro Almeida" w:date="2019-03-25T15:05:00Z">
        <w:r w:rsidR="003E2AAB" w:rsidRPr="00407184">
          <w:rPr>
            <w:rFonts w:asciiTheme="majorHAnsi" w:hAnsiTheme="majorHAnsi"/>
            <w:lang w:val="en-US"/>
          </w:rPr>
          <w:fldChar w:fldCharType="begin"/>
        </w:r>
        <w:r w:rsidR="003E2AAB" w:rsidRPr="00407184">
          <w:rPr>
            <w:rFonts w:asciiTheme="majorHAnsi" w:hAnsiTheme="majorHAnsi"/>
            <w:lang w:val="en-US"/>
          </w:rPr>
          <w:delInstrText xml:space="preserve"> REF _Ref4407653 \r \h </w:delInstrText>
        </w:r>
        <w:r w:rsidR="00DA2E7A" w:rsidRPr="00407184">
          <w:rPr>
            <w:rFonts w:asciiTheme="majorHAnsi" w:hAnsiTheme="majorHAnsi"/>
            <w:lang w:val="en-US"/>
          </w:rPr>
          <w:delInstrText xml:space="preserve"> \* MERGEFORMAT </w:delInstrText>
        </w:r>
        <w:r w:rsidR="003E2AAB" w:rsidRPr="00407184">
          <w:rPr>
            <w:rFonts w:asciiTheme="majorHAnsi" w:hAnsiTheme="majorHAnsi"/>
            <w:lang w:val="en-US"/>
          </w:rPr>
        </w:r>
        <w:r w:rsidR="003E2AAB" w:rsidRPr="00407184">
          <w:rPr>
            <w:rFonts w:asciiTheme="majorHAnsi" w:hAnsiTheme="majorHAnsi"/>
            <w:lang w:val="en-US"/>
          </w:rPr>
          <w:fldChar w:fldCharType="separate"/>
        </w:r>
        <w:r w:rsidR="003E2AAB" w:rsidRPr="00407184">
          <w:rPr>
            <w:rFonts w:asciiTheme="majorHAnsi" w:hAnsiTheme="majorHAnsi"/>
            <w:lang w:val="en-US"/>
          </w:rPr>
          <w:delText>4</w:delText>
        </w:r>
        <w:r w:rsidR="003E2AAB" w:rsidRPr="00407184">
          <w:rPr>
            <w:rFonts w:asciiTheme="majorHAnsi" w:hAnsiTheme="majorHAnsi"/>
            <w:lang w:val="en-US"/>
          </w:rPr>
          <w:fldChar w:fldCharType="end"/>
        </w:r>
        <w:r w:rsidR="003E2AAB" w:rsidRPr="00407184">
          <w:rPr>
            <w:rFonts w:asciiTheme="majorHAnsi" w:hAnsiTheme="majorHAnsi"/>
            <w:lang w:val="en-US"/>
          </w:rPr>
          <w:delText>.</w:delText>
        </w:r>
      </w:del>
      <w:ins w:id="17" w:author="Pedro Almeida" w:date="2019-03-25T15:05:00Z">
        <w:r w:rsidR="003E2AAB" w:rsidRPr="00407184">
          <w:rPr>
            <w:rFonts w:asciiTheme="majorHAnsi" w:hAnsiTheme="majorHAnsi"/>
            <w:lang w:val="en-US"/>
          </w:rPr>
          <w:fldChar w:fldCharType="begin"/>
        </w:r>
        <w:r w:rsidR="003E2AAB" w:rsidRPr="00407184">
          <w:rPr>
            <w:rFonts w:asciiTheme="majorHAnsi" w:hAnsiTheme="majorHAnsi"/>
            <w:lang w:val="en-US"/>
          </w:rPr>
          <w:instrText xml:space="preserve"> REF _Ref4407653 \r \h </w:instrText>
        </w:r>
        <w:r w:rsidR="00DA2E7A" w:rsidRPr="00407184">
          <w:rPr>
            <w:rFonts w:asciiTheme="majorHAnsi" w:hAnsiTheme="majorHAnsi"/>
            <w:lang w:val="en-US"/>
          </w:rPr>
          <w:instrText xml:space="preserve"> \* MERGEFORMAT </w:instrText>
        </w:r>
      </w:ins>
      <w:r w:rsidR="003E2AAB" w:rsidRPr="00407184">
        <w:rPr>
          <w:rFonts w:asciiTheme="majorHAnsi" w:hAnsiTheme="majorHAnsi"/>
          <w:lang w:val="en-US"/>
        </w:rPr>
      </w:r>
      <w:ins w:id="18" w:author="Pedro Almeida" w:date="2019-03-25T15:05:00Z">
        <w:r w:rsidR="003E2AAB" w:rsidRPr="00407184">
          <w:rPr>
            <w:rFonts w:asciiTheme="majorHAnsi" w:hAnsiTheme="majorHAnsi"/>
            <w:lang w:val="en-US"/>
          </w:rPr>
          <w:fldChar w:fldCharType="separate"/>
        </w:r>
        <w:r w:rsidR="003E2AAB" w:rsidRPr="00407184">
          <w:rPr>
            <w:rFonts w:asciiTheme="majorHAnsi" w:hAnsiTheme="majorHAnsi"/>
            <w:lang w:val="en-US"/>
          </w:rPr>
          <w:t>4</w:t>
        </w:r>
        <w:r w:rsidR="003E2AAB" w:rsidRPr="00407184">
          <w:rPr>
            <w:rFonts w:asciiTheme="majorHAnsi" w:hAnsiTheme="majorHAnsi"/>
            <w:lang w:val="en-US"/>
          </w:rPr>
          <w:fldChar w:fldCharType="end"/>
        </w:r>
        <w:r w:rsidR="003E2AAB" w:rsidRPr="00407184">
          <w:rPr>
            <w:rFonts w:asciiTheme="majorHAnsi" w:hAnsiTheme="majorHAnsi"/>
            <w:lang w:val="en-US"/>
          </w:rPr>
          <w:t>.</w:t>
        </w:r>
      </w:ins>
      <w:r w:rsidR="003E2AAB" w:rsidRPr="00407184">
        <w:rPr>
          <w:rFonts w:asciiTheme="majorHAnsi" w:hAnsiTheme="majorHAnsi"/>
          <w:lang w:val="en-US"/>
        </w:rPr>
        <w:t xml:space="preserve"> </w:t>
      </w:r>
      <w:r w:rsidR="00A13823" w:rsidRPr="00407184">
        <w:rPr>
          <w:rFonts w:asciiTheme="majorHAnsi" w:hAnsiTheme="majorHAnsi"/>
          <w:lang w:val="en-US"/>
        </w:rPr>
        <w:t>Inferred parame</w:t>
      </w:r>
      <w:r w:rsidR="00061628" w:rsidRPr="00407184">
        <w:rPr>
          <w:rFonts w:asciiTheme="majorHAnsi" w:hAnsiTheme="majorHAnsi"/>
          <w:lang w:val="en-US"/>
        </w:rPr>
        <w:t xml:space="preserve">ters approximate characteristics of the system (i.e. imperviousness) and </w:t>
      </w:r>
      <w:r w:rsidR="00B74894" w:rsidRPr="00407184">
        <w:rPr>
          <w:rFonts w:asciiTheme="majorHAnsi" w:hAnsiTheme="majorHAnsi"/>
          <w:lang w:val="en-US"/>
        </w:rPr>
        <w:t>processes (</w:t>
      </w:r>
      <w:r w:rsidR="004743D0" w:rsidRPr="00407184">
        <w:rPr>
          <w:rFonts w:asciiTheme="majorHAnsi" w:hAnsiTheme="majorHAnsi"/>
          <w:lang w:val="en-US"/>
        </w:rPr>
        <w:t xml:space="preserve">i.e. </w:t>
      </w:r>
      <w:r w:rsidR="00EF70FF" w:rsidRPr="00407184">
        <w:rPr>
          <w:rFonts w:asciiTheme="majorHAnsi" w:hAnsiTheme="majorHAnsi"/>
          <w:lang w:val="en-US"/>
        </w:rPr>
        <w:t>flow coefficients such as hydraulic conductivity or manning’s)</w:t>
      </w:r>
      <w:r w:rsidR="001A172A" w:rsidRPr="00407184">
        <w:rPr>
          <w:rFonts w:asciiTheme="majorHAnsi" w:hAnsiTheme="majorHAnsi"/>
          <w:lang w:val="en-US"/>
        </w:rPr>
        <w:t xml:space="preserve">. </w:t>
      </w:r>
      <w:r w:rsidR="00502845" w:rsidRPr="00407184">
        <w:rPr>
          <w:rFonts w:asciiTheme="majorHAnsi" w:hAnsiTheme="majorHAnsi"/>
          <w:lang w:val="en-US"/>
        </w:rPr>
        <w:t>Inferred</w:t>
      </w:r>
      <w:r w:rsidR="00424FA8" w:rsidRPr="00407184">
        <w:rPr>
          <w:rFonts w:asciiTheme="majorHAnsi" w:hAnsiTheme="majorHAnsi"/>
          <w:lang w:val="en-US"/>
        </w:rPr>
        <w:t xml:space="preserve"> parameters</w:t>
      </w:r>
      <w:r w:rsidR="001A172A" w:rsidRPr="00407184">
        <w:rPr>
          <w:rFonts w:asciiTheme="majorHAnsi" w:hAnsiTheme="majorHAnsi"/>
          <w:lang w:val="en-US"/>
        </w:rPr>
        <w:t xml:space="preserve"> </w:t>
      </w:r>
      <w:r w:rsidR="00386A51" w:rsidRPr="00407184">
        <w:rPr>
          <w:rFonts w:asciiTheme="majorHAnsi" w:hAnsiTheme="majorHAnsi"/>
          <w:lang w:val="en-US"/>
        </w:rPr>
        <w:t xml:space="preserve">are </w:t>
      </w:r>
      <w:r w:rsidR="008C1364" w:rsidRPr="00407184">
        <w:rPr>
          <w:rFonts w:asciiTheme="majorHAnsi" w:hAnsiTheme="majorHAnsi"/>
          <w:lang w:val="en-US"/>
        </w:rPr>
        <w:t>the least known values since no measurement</w:t>
      </w:r>
      <w:r w:rsidR="00502845" w:rsidRPr="00407184">
        <w:rPr>
          <w:rFonts w:asciiTheme="majorHAnsi" w:hAnsiTheme="majorHAnsi"/>
          <w:lang w:val="en-US"/>
        </w:rPr>
        <w:t>s</w:t>
      </w:r>
      <w:r w:rsidR="008C1364" w:rsidRPr="00407184">
        <w:rPr>
          <w:rFonts w:asciiTheme="majorHAnsi" w:hAnsiTheme="majorHAnsi"/>
          <w:lang w:val="en-US"/>
        </w:rPr>
        <w:t xml:space="preserve"> w</w:t>
      </w:r>
      <w:r w:rsidR="00502845" w:rsidRPr="00407184">
        <w:rPr>
          <w:rFonts w:asciiTheme="majorHAnsi" w:hAnsiTheme="majorHAnsi"/>
          <w:lang w:val="en-US"/>
        </w:rPr>
        <w:t>ere</w:t>
      </w:r>
      <w:r w:rsidR="008C1364" w:rsidRPr="00407184">
        <w:rPr>
          <w:rFonts w:asciiTheme="majorHAnsi" w:hAnsiTheme="majorHAnsi"/>
          <w:lang w:val="en-US"/>
        </w:rPr>
        <w:t xml:space="preserve"> carried</w:t>
      </w:r>
      <w:r w:rsidR="00502845" w:rsidRPr="00407184">
        <w:rPr>
          <w:rFonts w:asciiTheme="majorHAnsi" w:hAnsiTheme="majorHAnsi"/>
          <w:lang w:val="en-US"/>
        </w:rPr>
        <w:t>. Therefore, they are the</w:t>
      </w:r>
      <w:r w:rsidR="00424FA8" w:rsidRPr="00407184">
        <w:rPr>
          <w:rFonts w:asciiTheme="majorHAnsi" w:hAnsiTheme="majorHAnsi"/>
          <w:lang w:val="en-US"/>
        </w:rPr>
        <w:t xml:space="preserve"> first candidates to </w:t>
      </w:r>
      <w:r w:rsidR="005D39C9" w:rsidRPr="00407184">
        <w:rPr>
          <w:rFonts w:asciiTheme="majorHAnsi" w:hAnsiTheme="majorHAnsi"/>
          <w:lang w:val="en-US"/>
        </w:rPr>
        <w:t>be chosen when calibrating</w:t>
      </w:r>
      <w:r w:rsidR="009803DB" w:rsidRPr="00407184">
        <w:rPr>
          <w:rFonts w:asciiTheme="majorHAnsi" w:hAnsiTheme="majorHAnsi"/>
          <w:lang w:val="en-US"/>
        </w:rPr>
        <w:t xml:space="preserve"> since the uncertainties tend to be </w:t>
      </w:r>
      <w:r w:rsidR="00DA2E7A" w:rsidRPr="00407184">
        <w:rPr>
          <w:rFonts w:asciiTheme="majorHAnsi" w:hAnsiTheme="majorHAnsi"/>
          <w:lang w:val="en-US"/>
        </w:rPr>
        <w:t>higher than the measured parameters</w:t>
      </w:r>
      <w:r w:rsidR="005D39C9" w:rsidRPr="00407184">
        <w:rPr>
          <w:rFonts w:asciiTheme="majorHAnsi" w:hAnsiTheme="majorHAnsi"/>
          <w:lang w:val="en-US"/>
        </w:rPr>
        <w:t xml:space="preserve">. A sensitivity analysis will be done during the offline modelling part to identify </w:t>
      </w:r>
      <w:r w:rsidR="00724710" w:rsidRPr="00407184">
        <w:rPr>
          <w:rFonts w:asciiTheme="majorHAnsi" w:hAnsiTheme="majorHAnsi"/>
          <w:lang w:val="en-US"/>
        </w:rPr>
        <w:t xml:space="preserve">which of the inferred parameters </w:t>
      </w:r>
      <w:r w:rsidR="0017221D" w:rsidRPr="00407184">
        <w:rPr>
          <w:rFonts w:asciiTheme="majorHAnsi" w:hAnsiTheme="majorHAnsi"/>
          <w:lang w:val="en-US"/>
        </w:rPr>
        <w:t>have greater impact to the results</w:t>
      </w:r>
      <w:r w:rsidR="000830DE" w:rsidRPr="00407184">
        <w:rPr>
          <w:rFonts w:asciiTheme="majorHAnsi" w:hAnsiTheme="majorHAnsi"/>
          <w:lang w:val="en-US"/>
        </w:rPr>
        <w:t xml:space="preserve">. The inferred parameters with greater impacts will be then </w:t>
      </w:r>
      <w:r w:rsidR="00DA2E7A" w:rsidRPr="00407184">
        <w:rPr>
          <w:rFonts w:asciiTheme="majorHAnsi" w:hAnsiTheme="majorHAnsi"/>
          <w:lang w:val="en-US"/>
        </w:rPr>
        <w:t>chosen for calibration</w:t>
      </w:r>
      <w:r w:rsidR="002C4524" w:rsidRPr="00407184">
        <w:rPr>
          <w:rFonts w:asciiTheme="majorHAnsi" w:hAnsiTheme="majorHAnsi"/>
          <w:lang w:val="en-US"/>
        </w:rPr>
        <w:t xml:space="preserve">. </w:t>
      </w:r>
    </w:p>
    <w:p w14:paraId="5044C475" w14:textId="77777777" w:rsidR="00DF4B63" w:rsidRPr="00407184" w:rsidRDefault="00DF4B63" w:rsidP="00DF4B63">
      <w:pPr>
        <w:pStyle w:val="ListParagraph"/>
        <w:jc w:val="both"/>
        <w:rPr>
          <w:rFonts w:asciiTheme="majorHAnsi" w:hAnsiTheme="majorHAnsi"/>
          <w:b/>
          <w:lang w:val="en-US"/>
        </w:rPr>
      </w:pPr>
    </w:p>
    <w:p w14:paraId="3DE61420" w14:textId="5EADB8E1" w:rsidR="00286407" w:rsidRPr="00320A67" w:rsidRDefault="002C4524" w:rsidP="00286407">
      <w:pPr>
        <w:pStyle w:val="ListParagraph"/>
        <w:numPr>
          <w:ilvl w:val="0"/>
          <w:numId w:val="18"/>
        </w:numPr>
        <w:jc w:val="both"/>
        <w:rPr>
          <w:rFonts w:asciiTheme="majorHAnsi" w:hAnsiTheme="majorHAnsi"/>
          <w:b/>
          <w:lang w:val="en-US"/>
        </w:rPr>
      </w:pPr>
      <w:r w:rsidRPr="00407184">
        <w:rPr>
          <w:rFonts w:asciiTheme="majorHAnsi" w:hAnsiTheme="majorHAnsi"/>
          <w:b/>
          <w:lang w:val="en-US"/>
        </w:rPr>
        <w:t xml:space="preserve">Why not all parameters will be calibrated? </w:t>
      </w:r>
      <w:r w:rsidR="00C12E82" w:rsidRPr="00407184">
        <w:rPr>
          <w:rFonts w:asciiTheme="majorHAnsi" w:hAnsiTheme="majorHAnsi"/>
          <w:lang w:val="en-US"/>
        </w:rPr>
        <w:t xml:space="preserve">The number of parameters necessary to run SWMM and the range of </w:t>
      </w:r>
      <w:r w:rsidR="00BE7123" w:rsidRPr="00407184">
        <w:rPr>
          <w:rFonts w:asciiTheme="majorHAnsi" w:hAnsiTheme="majorHAnsi"/>
          <w:lang w:val="en-US"/>
        </w:rPr>
        <w:t xml:space="preserve">possible </w:t>
      </w:r>
      <w:r w:rsidR="00C12E82" w:rsidRPr="00407184">
        <w:rPr>
          <w:rFonts w:asciiTheme="majorHAnsi" w:hAnsiTheme="majorHAnsi"/>
          <w:lang w:val="en-US"/>
        </w:rPr>
        <w:t>values</w:t>
      </w:r>
      <w:r w:rsidR="00BE7123" w:rsidRPr="00407184">
        <w:rPr>
          <w:rFonts w:asciiTheme="majorHAnsi" w:hAnsiTheme="majorHAnsi"/>
          <w:lang w:val="en-US"/>
        </w:rPr>
        <w:t xml:space="preserve"> for</w:t>
      </w:r>
      <w:r w:rsidR="00C12E82" w:rsidRPr="00407184">
        <w:rPr>
          <w:rFonts w:asciiTheme="majorHAnsi" w:hAnsiTheme="majorHAnsi"/>
          <w:lang w:val="en-US"/>
        </w:rPr>
        <w:t xml:space="preserve"> each parameter </w:t>
      </w:r>
      <w:r w:rsidR="00BE7123" w:rsidRPr="00407184">
        <w:rPr>
          <w:rFonts w:asciiTheme="majorHAnsi" w:hAnsiTheme="majorHAnsi"/>
          <w:lang w:val="en-US"/>
        </w:rPr>
        <w:t>can be a very large number</w:t>
      </w:r>
      <w:r w:rsidR="000B7980" w:rsidRPr="00407184">
        <w:rPr>
          <w:rFonts w:asciiTheme="majorHAnsi" w:hAnsiTheme="majorHAnsi"/>
          <w:lang w:val="en-US"/>
        </w:rPr>
        <w:t xml:space="preserve">. This increases the search space </w:t>
      </w:r>
      <w:r w:rsidR="00EC6110" w:rsidRPr="00407184">
        <w:rPr>
          <w:rFonts w:asciiTheme="majorHAnsi" w:hAnsiTheme="majorHAnsi"/>
          <w:lang w:val="en-US"/>
        </w:rPr>
        <w:t xml:space="preserve">for the calibration algorithm where </w:t>
      </w:r>
      <w:r w:rsidR="002B14DC" w:rsidRPr="00407184">
        <w:rPr>
          <w:rFonts w:asciiTheme="majorHAnsi" w:hAnsiTheme="majorHAnsi"/>
          <w:lang w:val="en-US"/>
        </w:rPr>
        <w:t>many</w:t>
      </w:r>
      <w:r w:rsidR="00EC6110" w:rsidRPr="00407184">
        <w:rPr>
          <w:rFonts w:asciiTheme="majorHAnsi" w:hAnsiTheme="majorHAnsi"/>
          <w:lang w:val="en-US"/>
        </w:rPr>
        <w:t xml:space="preserve"> iterations will be required to </w:t>
      </w:r>
      <w:r w:rsidR="002B14DC" w:rsidRPr="00407184">
        <w:rPr>
          <w:rFonts w:asciiTheme="majorHAnsi" w:hAnsiTheme="majorHAnsi"/>
          <w:lang w:val="en-US"/>
        </w:rPr>
        <w:t>identify optimal set of parameters. T</w:t>
      </w:r>
      <w:r w:rsidR="00ED49E4" w:rsidRPr="00407184">
        <w:rPr>
          <w:rFonts w:asciiTheme="majorHAnsi" w:hAnsiTheme="majorHAnsi"/>
          <w:lang w:val="en-US"/>
        </w:rPr>
        <w:t xml:space="preserve">his can rapidly increase the time of simulation </w:t>
      </w:r>
      <w:r w:rsidR="00DF0889" w:rsidRPr="00407184">
        <w:rPr>
          <w:rFonts w:asciiTheme="majorHAnsi" w:hAnsiTheme="majorHAnsi"/>
          <w:lang w:val="en-US"/>
        </w:rPr>
        <w:t>limiting the model’s forecast capability.</w:t>
      </w:r>
    </w:p>
    <w:p w14:paraId="3425B524" w14:textId="711302AC" w:rsidR="0008757A" w:rsidRPr="00407184" w:rsidRDefault="0008757A" w:rsidP="0008757A">
      <w:pPr>
        <w:pStyle w:val="ListParagraph"/>
        <w:rPr>
          <w:rFonts w:asciiTheme="majorHAnsi" w:hAnsiTheme="majorHAnsi"/>
          <w:lang w:val="en-US"/>
        </w:rPr>
      </w:pPr>
    </w:p>
    <w:p w14:paraId="048320E7" w14:textId="144D34B8" w:rsidR="006108B3" w:rsidRPr="00407184" w:rsidRDefault="00871C2E" w:rsidP="00407184">
      <w:pPr>
        <w:pStyle w:val="ListParagraph"/>
        <w:numPr>
          <w:ilvl w:val="0"/>
          <w:numId w:val="18"/>
        </w:numPr>
        <w:jc w:val="both"/>
        <w:rPr>
          <w:rFonts w:asciiTheme="majorHAnsi" w:hAnsiTheme="majorHAnsi"/>
          <w:lang w:val="en-US"/>
        </w:rPr>
      </w:pPr>
      <w:r w:rsidRPr="00407184">
        <w:rPr>
          <w:rFonts w:asciiTheme="majorHAnsi" w:hAnsiTheme="majorHAnsi"/>
          <w:b/>
          <w:lang w:val="en-US"/>
        </w:rPr>
        <w:t>How will the Automatic Calibration Process</w:t>
      </w:r>
      <w:r w:rsidRPr="00407184">
        <w:rPr>
          <w:rFonts w:asciiTheme="majorHAnsi" w:hAnsiTheme="majorHAnsi"/>
          <w:lang w:val="en-US"/>
        </w:rPr>
        <w:t xml:space="preserve"> </w:t>
      </w:r>
      <w:r w:rsidRPr="00407184">
        <w:rPr>
          <w:rFonts w:asciiTheme="majorHAnsi" w:hAnsiTheme="majorHAnsi"/>
          <w:b/>
          <w:lang w:val="en-US"/>
        </w:rPr>
        <w:t>work?</w:t>
      </w:r>
      <w:r w:rsidR="00407184">
        <w:rPr>
          <w:rFonts w:asciiTheme="majorHAnsi" w:hAnsiTheme="majorHAnsi"/>
          <w:b/>
          <w:lang w:val="en-US"/>
        </w:rPr>
        <w:t xml:space="preserve"> </w:t>
      </w:r>
      <w:r w:rsidR="00E60840" w:rsidRPr="00407184">
        <w:rPr>
          <w:rFonts w:asciiTheme="majorHAnsi" w:hAnsiTheme="majorHAnsi"/>
          <w:lang w:val="en-US"/>
        </w:rPr>
        <w:t xml:space="preserve">The automatic calibration will have a routine according to the necessity of the models. </w:t>
      </w:r>
      <w:r w:rsidR="00413AF9" w:rsidRPr="00407184">
        <w:rPr>
          <w:rFonts w:asciiTheme="majorHAnsi" w:hAnsiTheme="majorHAnsi"/>
          <w:lang w:val="en-US"/>
        </w:rPr>
        <w:t>A calibration run</w:t>
      </w:r>
      <w:r w:rsidR="004D1049" w:rsidRPr="00407184">
        <w:rPr>
          <w:rFonts w:asciiTheme="majorHAnsi" w:hAnsiTheme="majorHAnsi"/>
          <w:lang w:val="en-US"/>
        </w:rPr>
        <w:t xml:space="preserve"> might happen in scale of hours, days, weeks, months, etc. </w:t>
      </w:r>
      <w:r w:rsidR="001A750D" w:rsidRPr="00407184">
        <w:rPr>
          <w:rFonts w:asciiTheme="majorHAnsi" w:hAnsiTheme="majorHAnsi"/>
          <w:lang w:val="en-US"/>
        </w:rPr>
        <w:t xml:space="preserve">A new set of parameters </w:t>
      </w:r>
      <w:r w:rsidR="002E0024" w:rsidRPr="00407184">
        <w:rPr>
          <w:rFonts w:asciiTheme="majorHAnsi" w:hAnsiTheme="majorHAnsi"/>
          <w:lang w:val="en-US"/>
        </w:rPr>
        <w:t xml:space="preserve">will then be proposed </w:t>
      </w:r>
      <w:r w:rsidR="00EF2DFD" w:rsidRPr="00407184">
        <w:rPr>
          <w:rFonts w:asciiTheme="majorHAnsi" w:hAnsiTheme="majorHAnsi"/>
          <w:lang w:val="en-US"/>
        </w:rPr>
        <w:t xml:space="preserve">and an evaluation to compare </w:t>
      </w:r>
      <w:r w:rsidR="006344C4" w:rsidRPr="00407184">
        <w:rPr>
          <w:rFonts w:asciiTheme="majorHAnsi" w:hAnsiTheme="majorHAnsi"/>
          <w:lang w:val="en-US"/>
        </w:rPr>
        <w:t xml:space="preserve">whether </w:t>
      </w:r>
      <w:r w:rsidR="00EF2DFD" w:rsidRPr="00407184">
        <w:rPr>
          <w:rFonts w:asciiTheme="majorHAnsi" w:hAnsiTheme="majorHAnsi"/>
          <w:lang w:val="en-US"/>
        </w:rPr>
        <w:t>the new set of parameters</w:t>
      </w:r>
      <w:r w:rsidR="006344C4" w:rsidRPr="00407184">
        <w:rPr>
          <w:rFonts w:asciiTheme="majorHAnsi" w:hAnsiTheme="majorHAnsi"/>
          <w:lang w:val="en-US"/>
        </w:rPr>
        <w:t xml:space="preserve"> is better</w:t>
      </w:r>
      <w:r w:rsidR="00DA073A" w:rsidRPr="00407184">
        <w:rPr>
          <w:rFonts w:asciiTheme="majorHAnsi" w:hAnsiTheme="majorHAnsi"/>
          <w:lang w:val="en-US"/>
        </w:rPr>
        <w:t xml:space="preserve"> </w:t>
      </w:r>
      <w:r w:rsidR="006344C4" w:rsidRPr="00407184">
        <w:rPr>
          <w:rFonts w:asciiTheme="majorHAnsi" w:hAnsiTheme="majorHAnsi"/>
          <w:lang w:val="en-US"/>
        </w:rPr>
        <w:t>than the previous one.</w:t>
      </w:r>
      <w:r w:rsidR="00EF2DFD" w:rsidRPr="00407184">
        <w:rPr>
          <w:rFonts w:asciiTheme="majorHAnsi" w:hAnsiTheme="majorHAnsi"/>
          <w:lang w:val="en-US"/>
        </w:rPr>
        <w:t xml:space="preserve"> </w:t>
      </w:r>
      <w:r w:rsidR="002B407F" w:rsidRPr="00407184">
        <w:rPr>
          <w:rFonts w:asciiTheme="majorHAnsi" w:hAnsiTheme="majorHAnsi"/>
          <w:lang w:val="en-US"/>
        </w:rPr>
        <w:t>Th</w:t>
      </w:r>
      <w:r w:rsidR="00784531" w:rsidRPr="00407184">
        <w:rPr>
          <w:rFonts w:asciiTheme="majorHAnsi" w:hAnsiTheme="majorHAnsi"/>
          <w:lang w:val="en-US"/>
        </w:rPr>
        <w:t xml:space="preserve">e </w:t>
      </w:r>
      <w:r w:rsidR="001C5529" w:rsidRPr="00407184">
        <w:rPr>
          <w:rFonts w:asciiTheme="majorHAnsi" w:hAnsiTheme="majorHAnsi"/>
          <w:lang w:val="en-US"/>
        </w:rPr>
        <w:t xml:space="preserve">frequency of calibration and the possible values of the parameters </w:t>
      </w:r>
      <w:r w:rsidR="00B8540B" w:rsidRPr="00407184">
        <w:rPr>
          <w:rFonts w:asciiTheme="majorHAnsi" w:hAnsiTheme="majorHAnsi"/>
          <w:lang w:val="en-US"/>
        </w:rPr>
        <w:t>must</w:t>
      </w:r>
      <w:r w:rsidR="002B407F" w:rsidRPr="00407184">
        <w:rPr>
          <w:rFonts w:asciiTheme="majorHAnsi" w:hAnsiTheme="majorHAnsi"/>
          <w:lang w:val="en-US"/>
        </w:rPr>
        <w:t xml:space="preserve"> be further investigated since less frequent events </w:t>
      </w:r>
      <w:r w:rsidR="00784531" w:rsidRPr="00407184">
        <w:rPr>
          <w:rFonts w:asciiTheme="majorHAnsi" w:hAnsiTheme="majorHAnsi"/>
          <w:lang w:val="en-US"/>
        </w:rPr>
        <w:t>might have very distinct behavior than more frequent events.</w:t>
      </w:r>
      <w:r w:rsidR="002B407F" w:rsidRPr="00407184">
        <w:rPr>
          <w:rFonts w:asciiTheme="majorHAnsi" w:hAnsiTheme="majorHAnsi"/>
          <w:lang w:val="en-US"/>
        </w:rPr>
        <w:t xml:space="preserve"> </w:t>
      </w:r>
      <w:r w:rsidR="00B8540B" w:rsidRPr="00407184">
        <w:rPr>
          <w:rFonts w:asciiTheme="majorHAnsi" w:hAnsiTheme="majorHAnsi"/>
          <w:lang w:val="en-US"/>
        </w:rPr>
        <w:t xml:space="preserve">It is also possible to define different set of parameters for different seasons and </w:t>
      </w:r>
      <w:r w:rsidR="0029174F" w:rsidRPr="00407184">
        <w:rPr>
          <w:rFonts w:asciiTheme="majorHAnsi" w:hAnsiTheme="majorHAnsi"/>
          <w:lang w:val="en-US"/>
        </w:rPr>
        <w:t>event’s magnitude. An approximated s</w:t>
      </w:r>
      <w:r w:rsidR="00951F02" w:rsidRPr="00407184">
        <w:rPr>
          <w:rFonts w:asciiTheme="majorHAnsi" w:hAnsiTheme="majorHAnsi"/>
          <w:lang w:val="en-US"/>
        </w:rPr>
        <w:t xml:space="preserve">ystem </w:t>
      </w:r>
      <w:r w:rsidR="00C172F6" w:rsidRPr="00407184">
        <w:rPr>
          <w:rFonts w:asciiTheme="majorHAnsi" w:hAnsiTheme="majorHAnsi"/>
          <w:lang w:val="en-US"/>
        </w:rPr>
        <w:t>diagram</w:t>
      </w:r>
      <w:r w:rsidR="0029174F" w:rsidRPr="00407184">
        <w:rPr>
          <w:rFonts w:asciiTheme="majorHAnsi" w:hAnsiTheme="majorHAnsi"/>
          <w:lang w:val="en-US"/>
        </w:rPr>
        <w:t xml:space="preserve"> is shown in</w:t>
      </w:r>
      <w:r w:rsidR="00C172F6" w:rsidRPr="00407184">
        <w:rPr>
          <w:rFonts w:asciiTheme="majorHAnsi" w:hAnsiTheme="majorHAnsi"/>
          <w:lang w:val="en-US"/>
        </w:rPr>
        <w:t xml:space="preserve"> </w:t>
      </w:r>
      <w:del w:id="19" w:author="Pedro Almeida" w:date="2019-03-25T15:05:00Z">
        <w:r w:rsidR="00407184" w:rsidRPr="00407184">
          <w:rPr>
            <w:rFonts w:asciiTheme="majorHAnsi" w:hAnsiTheme="majorHAnsi"/>
            <w:color w:val="000000" w:themeColor="text1"/>
            <w:lang w:val="en-US"/>
          </w:rPr>
          <w:fldChar w:fldCharType="begin"/>
        </w:r>
        <w:r w:rsidR="00407184" w:rsidRPr="00407184">
          <w:rPr>
            <w:rFonts w:asciiTheme="majorHAnsi" w:hAnsiTheme="majorHAnsi"/>
            <w:color w:val="000000" w:themeColor="text1"/>
            <w:lang w:val="en-US"/>
          </w:rPr>
          <w:delInstrText xml:space="preserve"> REF _Ref4411504 \h  \* MERGEFORMAT </w:delInstrText>
        </w:r>
        <w:r w:rsidR="00407184" w:rsidRPr="00407184">
          <w:rPr>
            <w:rFonts w:asciiTheme="majorHAnsi" w:hAnsiTheme="majorHAnsi"/>
            <w:color w:val="000000" w:themeColor="text1"/>
            <w:lang w:val="en-US"/>
          </w:rPr>
        </w:r>
        <w:r w:rsidR="00407184" w:rsidRPr="00407184">
          <w:rPr>
            <w:rFonts w:asciiTheme="majorHAnsi" w:hAnsiTheme="majorHAnsi"/>
            <w:color w:val="000000" w:themeColor="text1"/>
            <w:lang w:val="en-US"/>
          </w:rPr>
          <w:fldChar w:fldCharType="separate"/>
        </w:r>
        <w:r w:rsidR="00407184" w:rsidRPr="00407184">
          <w:rPr>
            <w:rFonts w:asciiTheme="majorHAnsi" w:hAnsiTheme="majorHAnsi"/>
            <w:color w:val="000000" w:themeColor="text1"/>
            <w:lang w:val="en-US"/>
          </w:rPr>
          <w:delText xml:space="preserve">Figure </w:delText>
        </w:r>
        <w:r w:rsidR="00407184" w:rsidRPr="00407184">
          <w:rPr>
            <w:rFonts w:asciiTheme="majorHAnsi" w:hAnsiTheme="majorHAnsi"/>
            <w:noProof/>
            <w:color w:val="000000" w:themeColor="text1"/>
            <w:lang w:val="en-US"/>
          </w:rPr>
          <w:delText>2</w:delText>
        </w:r>
        <w:r w:rsidR="00407184" w:rsidRPr="00407184">
          <w:rPr>
            <w:rFonts w:asciiTheme="majorHAnsi" w:hAnsiTheme="majorHAnsi"/>
            <w:color w:val="000000" w:themeColor="text1"/>
            <w:lang w:val="en-US"/>
          </w:rPr>
          <w:fldChar w:fldCharType="end"/>
        </w:r>
      </w:del>
      <w:ins w:id="20" w:author="Pedro Almeida" w:date="2019-03-25T15:05:00Z">
        <w:r w:rsidR="00407184" w:rsidRPr="00407184">
          <w:rPr>
            <w:rFonts w:asciiTheme="majorHAnsi" w:hAnsiTheme="majorHAnsi"/>
            <w:color w:val="000000" w:themeColor="text1"/>
            <w:lang w:val="en-US"/>
          </w:rPr>
          <w:fldChar w:fldCharType="begin"/>
        </w:r>
        <w:r w:rsidR="00407184" w:rsidRPr="00407184">
          <w:rPr>
            <w:rFonts w:asciiTheme="majorHAnsi" w:hAnsiTheme="majorHAnsi"/>
            <w:color w:val="000000" w:themeColor="text1"/>
            <w:lang w:val="en-US"/>
          </w:rPr>
          <w:instrText xml:space="preserve"> REF _Ref4411504 \h  \* MERGEFORMAT </w:instrText>
        </w:r>
      </w:ins>
      <w:r w:rsidR="00407184" w:rsidRPr="00407184">
        <w:rPr>
          <w:rFonts w:asciiTheme="majorHAnsi" w:hAnsiTheme="majorHAnsi"/>
          <w:color w:val="000000" w:themeColor="text1"/>
          <w:lang w:val="en-US"/>
        </w:rPr>
      </w:r>
      <w:ins w:id="21" w:author="Pedro Almeida" w:date="2019-03-25T15:05:00Z">
        <w:r w:rsidR="00407184" w:rsidRPr="00407184">
          <w:rPr>
            <w:rFonts w:asciiTheme="majorHAnsi" w:hAnsiTheme="majorHAnsi"/>
            <w:color w:val="000000" w:themeColor="text1"/>
            <w:lang w:val="en-US"/>
          </w:rPr>
          <w:fldChar w:fldCharType="separate"/>
        </w:r>
        <w:r w:rsidR="00407184" w:rsidRPr="00407184">
          <w:rPr>
            <w:rFonts w:asciiTheme="majorHAnsi" w:hAnsiTheme="majorHAnsi"/>
            <w:color w:val="000000" w:themeColor="text1"/>
            <w:lang w:val="en-US"/>
          </w:rPr>
          <w:t xml:space="preserve">Figure </w:t>
        </w:r>
        <w:r w:rsidR="00407184" w:rsidRPr="00407184">
          <w:rPr>
            <w:rFonts w:asciiTheme="majorHAnsi" w:hAnsiTheme="majorHAnsi"/>
            <w:noProof/>
            <w:color w:val="000000" w:themeColor="text1"/>
            <w:lang w:val="en-US"/>
          </w:rPr>
          <w:t>2</w:t>
        </w:r>
        <w:r w:rsidR="00407184" w:rsidRPr="00407184">
          <w:rPr>
            <w:rFonts w:asciiTheme="majorHAnsi" w:hAnsiTheme="majorHAnsi"/>
            <w:color w:val="000000" w:themeColor="text1"/>
            <w:lang w:val="en-US"/>
          </w:rPr>
          <w:fldChar w:fldCharType="end"/>
        </w:r>
      </w:ins>
      <w:r w:rsidR="00407184" w:rsidRPr="00407184">
        <w:rPr>
          <w:rFonts w:asciiTheme="majorHAnsi" w:hAnsiTheme="majorHAnsi"/>
          <w:color w:val="000000" w:themeColor="text1"/>
          <w:lang w:val="en-US"/>
        </w:rPr>
        <w:t>.</w:t>
      </w:r>
    </w:p>
    <w:p w14:paraId="7098FBD3" w14:textId="76615176" w:rsidR="00953E69" w:rsidRDefault="00953E69" w:rsidP="00440995">
      <w:pPr>
        <w:pStyle w:val="ListParagraph"/>
        <w:rPr>
          <w:lang w:val="en-US"/>
        </w:rPr>
      </w:pPr>
    </w:p>
    <w:p w14:paraId="65016510" w14:textId="464851D4" w:rsidR="000B5A1C" w:rsidRDefault="005C0019" w:rsidP="00686467">
      <w:pPr>
        <w:pStyle w:val="ListParagraph"/>
        <w:keepNext/>
        <w:ind w:left="0"/>
        <w:jc w:val="center"/>
      </w:pPr>
      <w:r>
        <w:rPr>
          <w:noProof/>
        </w:rPr>
        <w:drawing>
          <wp:inline distT="0" distB="0" distL="0" distR="0" wp14:anchorId="5F780B07" wp14:editId="0BC10DBA">
            <wp:extent cx="4811486" cy="1562427"/>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32593" cy="1569281"/>
                    </a:xfrm>
                    <a:prstGeom prst="rect">
                      <a:avLst/>
                    </a:prstGeom>
                  </pic:spPr>
                </pic:pic>
              </a:graphicData>
            </a:graphic>
          </wp:inline>
        </w:drawing>
      </w:r>
    </w:p>
    <w:p w14:paraId="1BFE49BA" w14:textId="1A1DF136" w:rsidR="002129AF" w:rsidRDefault="000B5A1C" w:rsidP="000F09BE">
      <w:pPr>
        <w:pStyle w:val="Caption"/>
        <w:jc w:val="center"/>
        <w:rPr>
          <w:rFonts w:asciiTheme="majorHAnsi" w:hAnsiTheme="majorHAnsi"/>
          <w:color w:val="000000" w:themeColor="text1"/>
          <w:sz w:val="22"/>
          <w:lang w:val="en-US"/>
        </w:rPr>
      </w:pPr>
      <w:bookmarkStart w:id="22" w:name="_Ref4411504"/>
      <w:r w:rsidRPr="000917A9">
        <w:rPr>
          <w:rFonts w:asciiTheme="majorHAnsi" w:hAnsiTheme="majorHAnsi"/>
          <w:color w:val="000000" w:themeColor="text1"/>
          <w:sz w:val="22"/>
          <w:lang w:val="en-US"/>
        </w:rPr>
        <w:t xml:space="preserve">Figure </w:t>
      </w:r>
      <w:r w:rsidRPr="00933441">
        <w:rPr>
          <w:rFonts w:asciiTheme="majorHAnsi" w:hAnsiTheme="majorHAnsi"/>
          <w:color w:val="000000" w:themeColor="text1"/>
          <w:sz w:val="22"/>
        </w:rPr>
        <w:fldChar w:fldCharType="begin"/>
      </w:r>
      <w:r w:rsidRPr="000917A9">
        <w:rPr>
          <w:rFonts w:asciiTheme="majorHAnsi" w:hAnsiTheme="majorHAnsi"/>
          <w:color w:val="000000" w:themeColor="text1"/>
          <w:sz w:val="22"/>
          <w:lang w:val="en-US"/>
        </w:rPr>
        <w:instrText xml:space="preserve"> SEQ Figure \* ARABIC </w:instrText>
      </w:r>
      <w:r w:rsidRPr="00933441">
        <w:rPr>
          <w:rFonts w:asciiTheme="majorHAnsi" w:hAnsiTheme="majorHAnsi"/>
          <w:color w:val="000000" w:themeColor="text1"/>
          <w:sz w:val="22"/>
        </w:rPr>
        <w:fldChar w:fldCharType="separate"/>
      </w:r>
      <w:r w:rsidR="001A65C4">
        <w:rPr>
          <w:rFonts w:asciiTheme="majorHAnsi" w:hAnsiTheme="majorHAnsi"/>
          <w:noProof/>
          <w:color w:val="000000" w:themeColor="text1"/>
          <w:sz w:val="22"/>
          <w:lang w:val="en-US"/>
        </w:rPr>
        <w:t>2</w:t>
      </w:r>
      <w:r w:rsidRPr="00933441">
        <w:rPr>
          <w:rFonts w:asciiTheme="majorHAnsi" w:hAnsiTheme="majorHAnsi"/>
          <w:color w:val="000000" w:themeColor="text1"/>
          <w:sz w:val="22"/>
        </w:rPr>
        <w:fldChar w:fldCharType="end"/>
      </w:r>
      <w:bookmarkEnd w:id="22"/>
      <w:r w:rsidRPr="000917A9">
        <w:rPr>
          <w:rFonts w:asciiTheme="majorHAnsi" w:hAnsiTheme="majorHAnsi"/>
          <w:color w:val="000000" w:themeColor="text1"/>
          <w:sz w:val="22"/>
          <w:lang w:val="en-US"/>
        </w:rPr>
        <w:t>: System Diagram</w:t>
      </w:r>
    </w:p>
    <w:p w14:paraId="09BB6B94" w14:textId="761AC0C3" w:rsidR="00AC198E" w:rsidRDefault="00AC198E" w:rsidP="00AC198E">
      <w:pPr>
        <w:rPr>
          <w:lang w:val="en-US"/>
        </w:rPr>
      </w:pPr>
    </w:p>
    <w:p w14:paraId="23FF9A40" w14:textId="2A83B0AC" w:rsidR="00AC198E" w:rsidRPr="006C4755" w:rsidRDefault="00AC198E" w:rsidP="006C4755">
      <w:pPr>
        <w:rPr>
          <w:b/>
          <w:lang w:val="en-US"/>
        </w:rPr>
      </w:pPr>
      <w:r w:rsidRPr="006C4755">
        <w:rPr>
          <w:b/>
          <w:lang w:val="en-US"/>
        </w:rPr>
        <w:t>Automatic Calibration: DDS</w:t>
      </w:r>
    </w:p>
    <w:p w14:paraId="309B18F8" w14:textId="04EC5822" w:rsidR="00EE7F83" w:rsidRPr="00EE7F83" w:rsidRDefault="00EE7F83" w:rsidP="00EE7F83">
      <w:pPr>
        <w:jc w:val="both"/>
        <w:rPr>
          <w:rFonts w:ascii="Lato" w:hAnsi="Lato"/>
          <w:sz w:val="24"/>
          <w:szCs w:val="24"/>
          <w:lang w:val="en-US"/>
        </w:rPr>
      </w:pPr>
      <w:r w:rsidRPr="00EE7F83">
        <w:rPr>
          <w:rFonts w:ascii="Lato" w:hAnsi="Lato"/>
          <w:sz w:val="24"/>
          <w:szCs w:val="24"/>
          <w:lang w:val="en-US"/>
        </w:rPr>
        <w:lastRenderedPageBreak/>
        <w:t xml:space="preserve">DDS is a stochastic single-solution based heuristic global search algorithm that was created for the automatic calibration process of watershed simulation models. It was developed to find good global solution for a set of parameters faster than previously available search algorithms </w:t>
      </w:r>
      <w:r w:rsidRPr="001C05E1">
        <w:rPr>
          <w:rFonts w:ascii="Lato" w:hAnsi="Lato"/>
          <w:sz w:val="24"/>
          <w:szCs w:val="24"/>
        </w:rPr>
        <w:fldChar w:fldCharType="begin" w:fldLock="1"/>
      </w:r>
      <w:r w:rsidR="005F7BD3">
        <w:rPr>
          <w:rFonts w:ascii="Lato" w:hAnsi="Lato"/>
          <w:sz w:val="24"/>
          <w:szCs w:val="24"/>
          <w:lang w:val="en-US"/>
        </w:rPr>
        <w:instrText>ADDIN CSL_CITATION {"citationItems":[{"id":"ITEM-1","itemData":{"DOI":"10.1029/2005WR004723","ISBN":"0043-1397","ISSN":"00431397","abstract":"A new global optimization algorithm, dynamically dimensioned search (DDS), is introduced for automatic calibration of watershed simulation models. DDS is designed for calibration problems with many parameters, requires no algorithm parameter tuning, and automatically scales the search to find good solutions within the maximum number of user-specified function (or model) evaluations. As a result, DDS is ideally suited for computationally expensive optimization problems such as distributed watershed model calibration. DDS performance is compared to the shuffled complex evolution (SCE) algorithm for multiple optimization test functions as well as real and synthetic SWAT2000 model automatic calibration formulations. Algorithms are compared for optimization problems ranging from 6 to 30 dimensions, and each problem is solved in 1000 to 10,000 total function evaluations per optimization trial. Results are presented so that future modelers can assess algorithm performance at a computational scale relevant to their modeling case study. In all four of the computationally expensive real SWAT2000 calibration formulations considered here (14, 14, 26, and 30 calibration parameters), results show DDS to be more efficient and effective than SCE. In two cases, DDS requires only 15–20% of the number of model evaluations used by SCE in order to find equally good values of the objective function. Overall, the results also show that DDS rapidly converges to good calibration solutions and easily avoids poor local optima. The simplicity of the DDS algorithm allows for easy recoding and subsequent adoption into any watershed modeling application framework.","author":[{"dropping-particle":"","family":"Tolson","given":"Bryan A.","non-dropping-particle":"","parse-names":false,"suffix":""},{"dropping-particle":"","family":"Shoemaker","given":"Christine A.","non-dropping-particle":"","parse-names":false,"suffix":""}],"container-title":"Water Resources Research","id":"ITEM-1","issued":{"date-parts":[["2007"]]},"title":"Dynamically dimensioned search algorithm for computationally efficient watershed model calibration","type":"article-journal"},"uris":["http://www.mendeley.com/documents/?uuid=e2392402-906b-33b0-89ce-799dbaeede91"]}],"mendeley":{"formattedCitation":"[9]","plainTextFormattedCitation":"[9]","previouslyFormattedCitation":"[9]"},"properties":{"noteIndex":0},"schema":"https://github.com/citation-style-language/schema/raw/master/csl-citation.json"}</w:instrText>
      </w:r>
      <w:r w:rsidRPr="001C05E1">
        <w:rPr>
          <w:rFonts w:ascii="Lato" w:hAnsi="Lato"/>
          <w:sz w:val="24"/>
          <w:szCs w:val="24"/>
        </w:rPr>
        <w:fldChar w:fldCharType="separate"/>
      </w:r>
      <w:r w:rsidR="00317616" w:rsidRPr="00317616">
        <w:rPr>
          <w:rFonts w:ascii="Lato" w:hAnsi="Lato"/>
          <w:noProof/>
          <w:sz w:val="24"/>
          <w:szCs w:val="24"/>
          <w:lang w:val="en-US"/>
        </w:rPr>
        <w:t>[9]</w:t>
      </w:r>
      <w:r w:rsidRPr="001C05E1">
        <w:rPr>
          <w:rFonts w:ascii="Lato" w:hAnsi="Lato"/>
          <w:sz w:val="24"/>
          <w:szCs w:val="24"/>
        </w:rPr>
        <w:fldChar w:fldCharType="end"/>
      </w:r>
      <w:r w:rsidRPr="00EE7F83">
        <w:rPr>
          <w:rFonts w:ascii="Lato" w:hAnsi="Lato"/>
          <w:sz w:val="24"/>
          <w:szCs w:val="24"/>
          <w:lang w:val="en-US"/>
        </w:rPr>
        <w:t xml:space="preserve">. </w:t>
      </w:r>
    </w:p>
    <w:p w14:paraId="4919B676" w14:textId="49449806" w:rsidR="00EE7F83" w:rsidRDefault="00EE7F83" w:rsidP="00EE7F83">
      <w:pPr>
        <w:jc w:val="both"/>
        <w:rPr>
          <w:rFonts w:ascii="Lato" w:hAnsi="Lato"/>
          <w:sz w:val="24"/>
          <w:szCs w:val="24"/>
          <w:lang w:val="en-US"/>
        </w:rPr>
      </w:pPr>
      <w:r w:rsidRPr="00EE7F83">
        <w:rPr>
          <w:rFonts w:ascii="Lato" w:hAnsi="Lato"/>
          <w:sz w:val="24"/>
          <w:szCs w:val="24"/>
          <w:lang w:val="en-US"/>
        </w:rPr>
        <w:t xml:space="preserve">DDS mimics the process of manual calibration where the workflow can be defined as (1) change parameters of the model (2) run the model simulation (3) measure error of simulated vs observed (4) repeat previous steps and choose the most fit set of parameters. For hydrologic models with multiple subcatchments and parameters, the number of possible combinations of parameters are of several orders of magnitude. This complexity motivates the adoption of optimization algorithms for automatic calibration.   </w:t>
      </w:r>
    </w:p>
    <w:p w14:paraId="6788EB81" w14:textId="0ABF9F17" w:rsidR="006C4755" w:rsidRPr="00EE7F83" w:rsidRDefault="006C4755" w:rsidP="00EE7F83">
      <w:pPr>
        <w:jc w:val="both"/>
        <w:rPr>
          <w:rFonts w:ascii="Lato" w:hAnsi="Lato"/>
          <w:sz w:val="24"/>
          <w:szCs w:val="24"/>
          <w:lang w:val="en-US"/>
        </w:rPr>
      </w:pPr>
      <w:r w:rsidRPr="00AC198E">
        <w:rPr>
          <w:rFonts w:ascii="Lato" w:hAnsi="Lato"/>
          <w:sz w:val="24"/>
          <w:szCs w:val="24"/>
          <w:lang w:val="en-US"/>
        </w:rPr>
        <w:t>For a given hydrologic model with only one catchment and three different parameters: area, slope, and roughness. Assuming that area is constant but the other two can assume each five other possible values. The possible combination of parameters to represent the catchment would be 165. Now let’s assume the catchments is divided in two subcatchments. In this case, the possible number of combinations would raise to 74613.</w:t>
      </w:r>
    </w:p>
    <w:p w14:paraId="7A79BAEF" w14:textId="77777777" w:rsidR="00EE7F83" w:rsidRPr="00EE7F83" w:rsidRDefault="00EE7F83" w:rsidP="00EE7F83">
      <w:pPr>
        <w:jc w:val="both"/>
        <w:rPr>
          <w:rFonts w:ascii="Lato" w:hAnsi="Lato"/>
          <w:sz w:val="24"/>
          <w:szCs w:val="24"/>
          <w:lang w:val="en-US"/>
        </w:rPr>
      </w:pPr>
      <w:r w:rsidRPr="00EE7F83">
        <w:rPr>
          <w:rFonts w:ascii="Lato" w:hAnsi="Lato"/>
          <w:sz w:val="24"/>
          <w:szCs w:val="24"/>
          <w:lang w:val="en-US"/>
        </w:rPr>
        <w:t xml:space="preserve">The name </w:t>
      </w:r>
      <w:r w:rsidRPr="00EE7F83">
        <w:rPr>
          <w:rFonts w:ascii="Lato" w:hAnsi="Lato"/>
          <w:i/>
          <w:sz w:val="24"/>
          <w:szCs w:val="24"/>
          <w:lang w:val="en-US"/>
        </w:rPr>
        <w:t>Dynamically Dimensioned</w:t>
      </w:r>
      <w:r w:rsidRPr="00EE7F83">
        <w:rPr>
          <w:rFonts w:ascii="Lato" w:hAnsi="Lato"/>
          <w:sz w:val="24"/>
          <w:szCs w:val="24"/>
          <w:lang w:val="en-US"/>
        </w:rPr>
        <w:t xml:space="preserve"> is given due to the ability of the algorithm to scale the search based on user-specified maximum number of iterations. Global search approach is used for the first iterations. DDS switches to a local search approach by selecting and reducing the search space when the number of iterations nears the maximum allowed. The algorithm reduces the search space by strategic reduction of the number of parameters to be calibrated when it approximates to the end of the search. It also respects the constraints of each parameter given by the user. Therefore, it does not choose values for a parameter out of the specified range.</w:t>
      </w:r>
    </w:p>
    <w:p w14:paraId="2B055C82" w14:textId="77777777" w:rsidR="00EE7F83" w:rsidRPr="00EE7F83" w:rsidRDefault="00EE7F83" w:rsidP="00EE7F83">
      <w:pPr>
        <w:jc w:val="both"/>
        <w:rPr>
          <w:rFonts w:ascii="Lato" w:hAnsi="Lato"/>
          <w:sz w:val="24"/>
          <w:szCs w:val="24"/>
          <w:lang w:val="en-US"/>
        </w:rPr>
      </w:pPr>
      <w:r w:rsidRPr="00EE7F83">
        <w:rPr>
          <w:rFonts w:ascii="Lato" w:hAnsi="Lato"/>
          <w:sz w:val="24"/>
          <w:szCs w:val="24"/>
          <w:lang w:val="en-US"/>
        </w:rPr>
        <w:t>Other relevant aspects of Automatic Calibration and DDS for SWMM:</w:t>
      </w:r>
    </w:p>
    <w:p w14:paraId="07BAC078" w14:textId="45F0341A" w:rsidR="00EE7F83" w:rsidRDefault="00EE7F83" w:rsidP="00EE7F83">
      <w:pPr>
        <w:pStyle w:val="ListParagraph"/>
        <w:numPr>
          <w:ilvl w:val="0"/>
          <w:numId w:val="23"/>
        </w:numPr>
        <w:jc w:val="both"/>
        <w:rPr>
          <w:rFonts w:ascii="Lato" w:hAnsi="Lato"/>
          <w:sz w:val="24"/>
          <w:szCs w:val="24"/>
        </w:rPr>
      </w:pPr>
      <w:r w:rsidRPr="00EE7F83">
        <w:rPr>
          <w:rFonts w:ascii="Lato" w:hAnsi="Lato"/>
          <w:sz w:val="24"/>
          <w:szCs w:val="24"/>
          <w:lang w:val="en-US"/>
        </w:rPr>
        <w:t xml:space="preserve">Automatic Calibration avoids modelers bias, accelerates the process of calibration, and handles multiple objectives such as peak flows, hydrograph shape, and total volume. </w:t>
      </w:r>
      <w:r>
        <w:rPr>
          <w:rFonts w:ascii="Lato" w:hAnsi="Lato"/>
          <w:sz w:val="24"/>
          <w:szCs w:val="24"/>
        </w:rPr>
        <w:fldChar w:fldCharType="begin" w:fldLock="1"/>
      </w:r>
      <w:r w:rsidR="005F7BD3">
        <w:rPr>
          <w:rFonts w:ascii="Lato" w:hAnsi="Lato"/>
          <w:sz w:val="24"/>
          <w:szCs w:val="24"/>
          <w:lang w:val="en-US"/>
        </w:rPr>
        <w:instrText>ADDIN CSL_CITATION {"citationItems":[{"id":"ITEM-1","itemData":{"DOI":"10.14796/JWMM.R220-18","ISBN":"0968368190","ISSN":"2292-6062","abstract":"The usefulness of a hydrologic model is directly related to its application and how well it is calibrated. Calibration is a subjective exercise where model parameters are adjusted to reduce discrepancies between measured data and modeled predictions. Automated calibration can be used to accelerate the model calibration process, minimize modeler bias, and increase the goodness of fit between measured and modeled hydro graphs. During calibration of a complex hydrologic model, it may be difficult to simultaneously adjust predicted output hydrographs to correspondingly match multiple objectives (peak flows, total volume and shape of the hydrograph). Custom programming was used to link SWMM Runoff version 4.4h with Palisade's Evolver software to improve model goodness of fit. A small sanitary sewer basin was simulated as part of a collection system rehabilitation pilot program to judge the effectiveness of infiltration and inflow (III) removal. A one-month time series of hourly flow measurements were used and calibration was perfonned with an automated calibration method that applied a genetic algorithm solution technique. Several goodness-of-fit metrics revealed an improved calibration for both pre-and post-rehabilitation flow hydrograph, as well as for projected hydrographs to a design event. This study demonstrates an accurate and cost-effective automated method for model calibration that is not only valuable for repeated model analyses perfonned throughout a collection system rehabilitation program, but can also be applied to other watershed models.","author":[{"dropping-particle":"","family":"Dent","given":"S","non-dropping-particle":"","parse-names":false,"suffix":""},{"dropping-particle":"","family":"Hanna","given":"R Blair","non-dropping-particle":"","parse-names":false,"suffix":""},{"dropping-particle":"","family":"Wright","given":"L T","non-dropping-particle":"","parse-names":false,"suffix":""}],"container-title":"Journal of Water Management Modeling","id":"ITEM-1","issued":{"date-parts":[["2004"]]},"page":"220-238","title":"Automated Calibration using Optimization Techniques with SWMM RUNOFF","type":"article-journal"},"uris":["http://www.mendeley.com/documents/?uuid=69216350-6321-3e87-b803-ac8a28501117"]}],"mendeley":{"formattedCitation":"[10]","plainTextFormattedCitation":"[10]","previouslyFormattedCitation":"[10]"},"properties":{"noteIndex":0},"schema":"https://github.com/citation-style-language/schema/raw/master/csl-citation.json"}</w:instrText>
      </w:r>
      <w:r>
        <w:rPr>
          <w:rFonts w:ascii="Lato" w:hAnsi="Lato"/>
          <w:sz w:val="24"/>
          <w:szCs w:val="24"/>
        </w:rPr>
        <w:fldChar w:fldCharType="separate"/>
      </w:r>
      <w:r w:rsidR="00317616" w:rsidRPr="00317616">
        <w:rPr>
          <w:rFonts w:ascii="Lato" w:hAnsi="Lato"/>
          <w:noProof/>
          <w:sz w:val="24"/>
          <w:szCs w:val="24"/>
        </w:rPr>
        <w:t>[10]</w:t>
      </w:r>
      <w:r>
        <w:rPr>
          <w:rFonts w:ascii="Lato" w:hAnsi="Lato"/>
          <w:sz w:val="24"/>
          <w:szCs w:val="24"/>
        </w:rPr>
        <w:fldChar w:fldCharType="end"/>
      </w:r>
    </w:p>
    <w:p w14:paraId="22767BE2" w14:textId="77777777" w:rsidR="00EE7F83" w:rsidRDefault="00EE7F83" w:rsidP="00EE7F83">
      <w:pPr>
        <w:pStyle w:val="ListParagraph"/>
        <w:ind w:left="284"/>
        <w:jc w:val="both"/>
        <w:rPr>
          <w:rFonts w:ascii="Lato" w:hAnsi="Lato"/>
          <w:sz w:val="24"/>
          <w:szCs w:val="24"/>
        </w:rPr>
      </w:pPr>
    </w:p>
    <w:p w14:paraId="367B6119" w14:textId="480138A6" w:rsidR="00EE7F83" w:rsidRPr="00EE7F83" w:rsidRDefault="00EE7F83" w:rsidP="00EE7F83">
      <w:pPr>
        <w:pStyle w:val="ListParagraph"/>
        <w:numPr>
          <w:ilvl w:val="0"/>
          <w:numId w:val="23"/>
        </w:numPr>
        <w:jc w:val="both"/>
        <w:rPr>
          <w:rFonts w:ascii="Lato" w:hAnsi="Lato"/>
          <w:sz w:val="24"/>
          <w:szCs w:val="24"/>
          <w:lang w:val="en-US"/>
        </w:rPr>
      </w:pPr>
      <w:r w:rsidRPr="00EE7F83">
        <w:rPr>
          <w:rFonts w:ascii="Lato" w:hAnsi="Lato"/>
          <w:sz w:val="24"/>
          <w:szCs w:val="24"/>
          <w:lang w:val="en-US"/>
        </w:rPr>
        <w:t xml:space="preserve">DDS was created for computationally expensive calibrations </w:t>
      </w:r>
      <w:r>
        <w:rPr>
          <w:rFonts w:ascii="Lato" w:hAnsi="Lato"/>
          <w:sz w:val="24"/>
          <w:szCs w:val="24"/>
        </w:rPr>
        <w:fldChar w:fldCharType="begin" w:fldLock="1"/>
      </w:r>
      <w:r w:rsidR="005F7BD3">
        <w:rPr>
          <w:rFonts w:ascii="Lato" w:hAnsi="Lato"/>
          <w:sz w:val="24"/>
          <w:szCs w:val="24"/>
          <w:lang w:val="en-US"/>
        </w:rPr>
        <w:instrText>ADDIN CSL_CITATION {"citationItems":[{"id":"ITEM-1","itemData":{"DOI":"10.1061/(asce)he.1943-5584.0000938","ISSN":"1084-0699","abstract":"Ten stochastic optimization methods—adaptive simulated annealing (ASA), covariance matrix adaptation evolution strategy (CMAES), cuckoo search (CS), dynamically dimensioned search (DDS), differential evolution (DE), genetic algorithm (GA), harmony search (HS), pattern search (PS), particle swarm optimization (PSO), and shuffled complex evolution–University of Arizona (SCE–UA)—were used to calibrate parameter sets for three hydrological models on 10 different basins. Optimization algorithm performance was compared for each of the available basin-model combinations. For each model-basin pair, 40 calibrations were run with the 10 algorithms. Results were tested for statistical significance using a multicomparison procedure based on Friedman and Kruskal-Wallis tests. A dispersion metric was used to evaluate the fitness landscape underlying the structure on each test case. The trials revealed that the dimensionality and general fitness landscape characteristics of the model calibration problem are important when considering the use of an automatic optimization method. The ASA, CMAES, and DDS algorithms were either as good as or better than the other methods for finding the lowest minimum, with ASA being consistently among the best. The SCE–UA method performs better when the model complexity is reduced, whereas the opposite is true for DDS. Convergence speed was also studied, and the same three methods (CMAES, DDS, and ASA) were shown to converge faster than the other methods. The SCE–UA method converged nearly as fast as the best methods when the model with the smallest parameter space was used but was not as worthy in the higher-dimension parameter space of the other models. Convergence speed has little impact on algorithm efficiency. The methods offering the worst performance were DE, CS, GA, HS, and PSO, although they did manage to find good local minima in some trials. However, the other available methods generally outperformed these algorithms.","author":[{"dropping-particle":"","family":"Arsenault","given":"Richard","non-dropping-particle":"","parse-names":false,"suffix":""},{"dropping-particle":"","family":"Poulin","given":"Annie","non-dropping-particle":"","parse-names":false,"suffix":""},{"dropping-particle":"","family":"Côté","given":"Pascal","non-dropping-particle":"","parse-names":false,"suffix":""},{"dropping-particle":"","family":"Brissette","given":"François","non-dropping-particle":"","parse-names":false,"suffix":""}],"container-title":"Journal of Hydrologic Engineering","id":"ITEM-1","issued":{"date-parts":[["2013"]]},"title":"Comparison of Stochastic Optimization Algorithms in Hydrological Model Calibration","type":"article-journal"},"uris":["http://www.mendeley.com/documents/?uuid=2e164261-0ca5-3785-9ede-1648426c372f"]}],"mendeley":{"formattedCitation":"[11]","plainTextFormattedCitation":"[11]","previouslyFormattedCitation":"[11]"},"properties":{"noteIndex":0},"schema":"https://github.com/citation-style-language/schema/raw/master/csl-citation.json"}</w:instrText>
      </w:r>
      <w:r>
        <w:rPr>
          <w:rFonts w:ascii="Lato" w:hAnsi="Lato"/>
          <w:sz w:val="24"/>
          <w:szCs w:val="24"/>
        </w:rPr>
        <w:fldChar w:fldCharType="separate"/>
      </w:r>
      <w:r w:rsidR="00317616" w:rsidRPr="00317616">
        <w:rPr>
          <w:rFonts w:ascii="Lato" w:hAnsi="Lato"/>
          <w:noProof/>
          <w:sz w:val="24"/>
          <w:szCs w:val="24"/>
          <w:lang w:val="en-US"/>
        </w:rPr>
        <w:t>[11]</w:t>
      </w:r>
      <w:r>
        <w:rPr>
          <w:rFonts w:ascii="Lato" w:hAnsi="Lato"/>
          <w:sz w:val="24"/>
          <w:szCs w:val="24"/>
        </w:rPr>
        <w:fldChar w:fldCharType="end"/>
      </w:r>
      <w:r w:rsidRPr="00EE7F83">
        <w:rPr>
          <w:rFonts w:ascii="Lato" w:hAnsi="Lato"/>
          <w:sz w:val="24"/>
          <w:szCs w:val="24"/>
          <w:lang w:val="en-US"/>
        </w:rPr>
        <w:t>. Therefore, it is suitable for SWMM where a possible large number of parameters should be simultaneously optimized.</w:t>
      </w:r>
    </w:p>
    <w:p w14:paraId="3648C750" w14:textId="77777777" w:rsidR="00EE7F83" w:rsidRPr="00EE7F83" w:rsidRDefault="00EE7F83" w:rsidP="00EE7F83">
      <w:pPr>
        <w:pStyle w:val="ListParagraph"/>
        <w:ind w:left="284"/>
        <w:jc w:val="both"/>
        <w:rPr>
          <w:rFonts w:ascii="Lato" w:hAnsi="Lato"/>
          <w:sz w:val="24"/>
          <w:szCs w:val="24"/>
          <w:lang w:val="en-US"/>
        </w:rPr>
      </w:pPr>
    </w:p>
    <w:p w14:paraId="211309A1" w14:textId="09C50AC2" w:rsidR="00EE7F83" w:rsidRPr="00EE7F83" w:rsidRDefault="00EE7F83" w:rsidP="00EE7F83">
      <w:pPr>
        <w:pStyle w:val="ListParagraph"/>
        <w:numPr>
          <w:ilvl w:val="0"/>
          <w:numId w:val="23"/>
        </w:numPr>
        <w:spacing w:after="80"/>
        <w:jc w:val="both"/>
        <w:rPr>
          <w:rFonts w:ascii="Lato" w:hAnsi="Lato"/>
          <w:sz w:val="24"/>
          <w:szCs w:val="24"/>
          <w:lang w:val="en-US"/>
        </w:rPr>
      </w:pPr>
      <w:r w:rsidRPr="00EE7F83">
        <w:rPr>
          <w:rFonts w:ascii="Lato" w:hAnsi="Lato"/>
          <w:sz w:val="24"/>
          <w:szCs w:val="24"/>
          <w:lang w:val="en-US"/>
        </w:rPr>
        <w:t xml:space="preserve">DDS converges rapidly finding a good solution for a set of parameters and successfully avoid poor local solutions </w:t>
      </w:r>
      <w:r>
        <w:rPr>
          <w:rFonts w:ascii="Lato" w:hAnsi="Lato"/>
          <w:sz w:val="24"/>
          <w:szCs w:val="24"/>
        </w:rPr>
        <w:fldChar w:fldCharType="begin" w:fldLock="1"/>
      </w:r>
      <w:r w:rsidR="005F7BD3">
        <w:rPr>
          <w:rFonts w:ascii="Lato" w:hAnsi="Lato"/>
          <w:sz w:val="24"/>
          <w:szCs w:val="24"/>
          <w:lang w:val="en-US"/>
        </w:rPr>
        <w:instrText>ADDIN CSL_CITATION {"citationItems":[{"id":"ITEM-1","itemData":{"DOI":"10.1029/2005WR004723","ISBN":"0043-1397","ISSN":"00431397","abstract":"A new global optimization algorithm, dynamically dimensioned search (DDS), is introduced for automatic calibration of watershed simulation models. DDS is designed for calibration problems with many parameters, requires no algorithm parameter tuning, and automatically scales the search to find good solutions within the maximum number of user-specified function (or model) evaluations. As a result, DDS is ideally suited for computationally expensive optimization problems such as distributed watershed model calibration. DDS performance is compared to the shuffled complex evolution (SCE) algorithm for multiple optimization test functions as well as real and synthetic SWAT2000 model automatic calibration formulations. Algorithms are compared for optimization problems ranging from 6 to 30 dimensions, and each problem is solved in 1000 to 10,000 total function evaluations per optimization trial. Results are presented so that future modelers can assess algorithm performance at a computational scale relevant to their modeling case study. In all four of the computationally expensive real SWAT2000 calibration formulations considered here (14, 14, 26, and 30 calibration parameters), results show DDS to be more efficient and effective than SCE. In two cases, DDS requires only 15–20% of the number of model evaluations used by SCE in order to find equally good values of the objective function. Overall, the results also show that DDS rapidly converges to good calibration solutions and easily avoids poor local optima. The simplicity of the DDS algorithm allows for easy recoding and subsequent adoption into any watershed modeling application framework.","author":[{"dropping-particle":"","family":"Tolson","given":"Bryan A.","non-dropping-particle":"","parse-names":false,"suffix":""},{"dropping-particle":"","family":"Shoemaker","given":"Christine A.","non-dropping-particle":"","parse-names":false,"suffix":""}],"container-title":"Water Resources Research","id":"ITEM-1","issued":{"date-parts":[["2007"]]},"title":"Dynamically dimensioned search algorithm for computationally efficient watershed model calibration","type":"article-journal"},"uris":["http://www.mendeley.com/documents/?uuid=e2392402-906b-33b0-89ce-799dbaeede91"]}],"mendeley":{"formattedCitation":"[9]","plainTextFormattedCitation":"[9]","previouslyFormattedCitation":"[9]"},"properties":{"noteIndex":0},"schema":"https://github.com/citation-style-language/schema/raw/master/csl-citation.json"}</w:instrText>
      </w:r>
      <w:r>
        <w:rPr>
          <w:rFonts w:ascii="Lato" w:hAnsi="Lato"/>
          <w:sz w:val="24"/>
          <w:szCs w:val="24"/>
        </w:rPr>
        <w:fldChar w:fldCharType="separate"/>
      </w:r>
      <w:r w:rsidR="00317616" w:rsidRPr="00317616">
        <w:rPr>
          <w:rFonts w:ascii="Lato" w:hAnsi="Lato"/>
          <w:noProof/>
          <w:sz w:val="24"/>
          <w:szCs w:val="24"/>
          <w:lang w:val="en-US"/>
        </w:rPr>
        <w:t>[9]</w:t>
      </w:r>
      <w:r>
        <w:rPr>
          <w:rFonts w:ascii="Lato" w:hAnsi="Lato"/>
          <w:sz w:val="24"/>
          <w:szCs w:val="24"/>
        </w:rPr>
        <w:fldChar w:fldCharType="end"/>
      </w:r>
      <w:r w:rsidRPr="00EE7F83">
        <w:rPr>
          <w:rFonts w:ascii="Lato" w:hAnsi="Lato"/>
          <w:sz w:val="24"/>
          <w:szCs w:val="24"/>
          <w:lang w:val="en-US"/>
        </w:rPr>
        <w:t>.</w:t>
      </w:r>
    </w:p>
    <w:p w14:paraId="7265167D" w14:textId="77777777" w:rsidR="00EE7F83" w:rsidRPr="00EE7F83" w:rsidRDefault="00EE7F83" w:rsidP="00EE7F83">
      <w:pPr>
        <w:pStyle w:val="ListParagraph"/>
        <w:spacing w:after="80"/>
        <w:ind w:left="283"/>
        <w:jc w:val="both"/>
        <w:rPr>
          <w:rFonts w:ascii="Lato" w:hAnsi="Lato"/>
          <w:sz w:val="24"/>
          <w:szCs w:val="24"/>
          <w:lang w:val="en-US"/>
        </w:rPr>
      </w:pPr>
    </w:p>
    <w:p w14:paraId="7360B964" w14:textId="45BA16E5" w:rsidR="00AC198E" w:rsidRDefault="00EE7F83" w:rsidP="00AC198E">
      <w:pPr>
        <w:pStyle w:val="ListParagraph"/>
        <w:numPr>
          <w:ilvl w:val="0"/>
          <w:numId w:val="23"/>
        </w:numPr>
        <w:jc w:val="both"/>
        <w:rPr>
          <w:rFonts w:ascii="Lato" w:hAnsi="Lato"/>
          <w:sz w:val="24"/>
          <w:szCs w:val="24"/>
        </w:rPr>
      </w:pPr>
      <w:r w:rsidRPr="00EE7F83">
        <w:rPr>
          <w:rFonts w:ascii="Lato" w:hAnsi="Lato"/>
          <w:sz w:val="24"/>
          <w:szCs w:val="24"/>
          <w:lang w:val="en-US"/>
        </w:rPr>
        <w:lastRenderedPageBreak/>
        <w:t xml:space="preserve">For distributed model such as used in SWMM, comparisons available in the literature have proven that DDS is one of the fastest to converge and the best finding good solutions. In other words, DDS does outperform other algorithms for complex models </w:t>
      </w:r>
      <w:r>
        <w:rPr>
          <w:rFonts w:ascii="Lato" w:hAnsi="Lato"/>
          <w:sz w:val="24"/>
          <w:szCs w:val="24"/>
        </w:rPr>
        <w:fldChar w:fldCharType="begin" w:fldLock="1"/>
      </w:r>
      <w:r w:rsidR="005F7BD3">
        <w:rPr>
          <w:rFonts w:ascii="Lato" w:hAnsi="Lato"/>
          <w:sz w:val="24"/>
          <w:szCs w:val="24"/>
          <w:lang w:val="en-US"/>
        </w:rPr>
        <w:instrText>ADDIN CSL_CITATION {"citationItems":[{"id":"ITEM-1","itemData":{"DOI":"10.1029/2005WR004723","ISBN":"0043-1397","ISSN":"00431397","abstract":"A new global optimization algorithm, dynamically dimensioned search (DDS), is introduced for automatic calibration of watershed simulation models. DDS is designed for calibration problems with many parameters, requires no algorithm parameter tuning, and automatically scales the search to find good solutions within the maximum number of user-specified function (or model) evaluations. As a result, DDS is ideally suited for computationally expensive optimization problems such as distributed watershed model calibration. DDS performance is compared to the shuffled complex evolution (SCE) algorithm for multiple optimization test functions as well as real and synthetic SWAT2000 model automatic calibration formulations. Algorithms are compared for optimization problems ranging from 6 to 30 dimensions, and each problem is solved in 1000 to 10,000 total function evaluations per optimization trial. Results are presented so that future modelers can assess algorithm performance at a computational scale relevant to their modeling case study. In all four of the computationally expensive real SWAT2000 calibration formulations considered here (14, 14, 26, and 30 calibration parameters), results show DDS to be more efficient and effective than SCE. In two cases, DDS requires only 15–20% of the number of model evaluations used by SCE in order to find equally good values of the objective function. Overall, the results also show that DDS rapidly converges to good calibration solutions and easily avoids poor local optima. The simplicity of the DDS algorithm allows for easy recoding and subsequent adoption into any watershed modeling application framework.","author":[{"dropping-particle":"","family":"Tolson","given":"Bryan A.","non-dropping-particle":"","parse-names":false,"suffix":""},{"dropping-particle":"","family":"Shoemaker","given":"Christine A.","non-dropping-particle":"","parse-names":false,"suffix":""}],"container-title":"Water Resources Research","id":"ITEM-1","issued":{"date-parts":[["2007"]]},"title":"Dynamically dimensioned search algorithm for computationally efficient watershed model calibration","type":"article-journal"},"uris":["http://www.mendeley.com/documents/?uuid=e2392402-906b-33b0-89ce-799dbaeede91"]}],"mendeley":{"formattedCitation":"[9]","plainTextFormattedCitation":"[9]","previouslyFormattedCitation":"[9]"},"properties":{"noteIndex":0},"schema":"https://github.com/citation-style-language/schema/raw/master/csl-citation.json"}</w:instrText>
      </w:r>
      <w:r>
        <w:rPr>
          <w:rFonts w:ascii="Lato" w:hAnsi="Lato"/>
          <w:sz w:val="24"/>
          <w:szCs w:val="24"/>
        </w:rPr>
        <w:fldChar w:fldCharType="separate"/>
      </w:r>
      <w:r w:rsidR="00317616" w:rsidRPr="00317616">
        <w:rPr>
          <w:rFonts w:ascii="Lato" w:hAnsi="Lato"/>
          <w:noProof/>
          <w:sz w:val="24"/>
          <w:szCs w:val="24"/>
          <w:lang w:val="en-US"/>
        </w:rPr>
        <w:t>[9]</w:t>
      </w:r>
      <w:r>
        <w:rPr>
          <w:rFonts w:ascii="Lato" w:hAnsi="Lato"/>
          <w:sz w:val="24"/>
          <w:szCs w:val="24"/>
        </w:rPr>
        <w:fldChar w:fldCharType="end"/>
      </w:r>
      <w:r>
        <w:rPr>
          <w:rFonts w:ascii="Lato" w:hAnsi="Lato"/>
          <w:sz w:val="24"/>
          <w:szCs w:val="24"/>
        </w:rPr>
        <w:fldChar w:fldCharType="begin" w:fldLock="1"/>
      </w:r>
      <w:r w:rsidR="005F7BD3">
        <w:rPr>
          <w:rFonts w:ascii="Lato" w:hAnsi="Lato"/>
          <w:sz w:val="24"/>
          <w:szCs w:val="24"/>
          <w:lang w:val="en-US"/>
        </w:rPr>
        <w:instrText>ADDIN CSL_CITATION {"citationItems":[{"id":"ITEM-1","itemData":{"DOI":"10.5194/adgeo-31-67-2012","ISSN":"16807340","abstract":"&lt;p&gt;&lt;strong&gt;Abstract.&lt;/strong&gt; For the analysis of climate impact on flood flows and flood frequency in macroscale river basins, hydrological models can be forced by several sets of hourly long-term climate time series. Considering the large number of model units, the small time step and the required recalibrations for different model forcing an efficient calibration strategy and optimisation algorithm are essential. &lt;br&gt;&lt;br&gt; This study investigates the impact of different calibration strategies and different optimisation algorithms on the performance and robustness of a semi-distributed model. The different calibration strategies were (a) Lumped, (b) 1-Factor, (c) Distributed and (d) Regionalisation. The latter uses catchment characteristics and estimates parameter values via transfer functions. These methods were applied in combination with three different optimisation algorithms: PEST, DDS, and SCE. In addition to the standard temporal evaluation of the calibration strategies, a spatial evaluation was applied. This was done by transferring the parameters from calibrated catchments to uncalibrated ones and validating the model performance of these uncalibrated catchments. The study was carried out for five sub-catchments of the Aller-Leine River Basin in Northern Germany. &lt;br&gt;&lt;br&gt; The best result for temporal evaluation was achieved by using the combination of the DDS optimisation with the Distributed strategy. The Regionalisation method obtained the weakest performance for temporal evaluation. However, for spatial evaluation the Regionalisation indicated more robust models, closely followed by the Lumped method. The 1-Factor and the Distributed strategy showed clear disadvantages regarding spatial parameter transferability. For the parameter estimation based on catchment descriptors as required for ungauged basins, the Regionalisation strategy seems to be a promising tool particularly in climate impact analysis and for hydrological modelling in general.&lt;/p&gt;","author":[{"dropping-particle":"","family":"Wallner","given":"M.","non-dropping-particle":"","parse-names":false,"suffix":""},{"dropping-particle":"","family":"Haberlandt","given":"U.","non-dropping-particle":"","parse-names":false,"suffix":""},{"dropping-particle":"","family":"Dietrich","given":"J.","non-dropping-particle":"","parse-names":false,"suffix":""}],"container-title":"Advances in Geosciences","id":"ITEM-1","issued":{"date-parts":[["2012"]]},"title":"Evaluation of different calibration strategies for large scale continuous hydrological modelling","type":"article-journal"},"uris":["http://www.mendeley.com/documents/?uuid=d1e910b0-b716-3133-b259-0f522878aa9d"]}],"mendeley":{"formattedCitation":"[12]","plainTextFormattedCitation":"[12]","previouslyFormattedCitation":"[12]"},"properties":{"noteIndex":0},"schema":"https://github.com/citation-style-language/schema/raw/master/csl-citation.json"}</w:instrText>
      </w:r>
      <w:r>
        <w:rPr>
          <w:rFonts w:ascii="Lato" w:hAnsi="Lato"/>
          <w:sz w:val="24"/>
          <w:szCs w:val="24"/>
        </w:rPr>
        <w:fldChar w:fldCharType="separate"/>
      </w:r>
      <w:r w:rsidR="00317616" w:rsidRPr="00317616">
        <w:rPr>
          <w:rFonts w:ascii="Lato" w:hAnsi="Lato"/>
          <w:noProof/>
          <w:sz w:val="24"/>
          <w:szCs w:val="24"/>
        </w:rPr>
        <w:t>[12]</w:t>
      </w:r>
      <w:r>
        <w:rPr>
          <w:rFonts w:ascii="Lato" w:hAnsi="Lato"/>
          <w:sz w:val="24"/>
          <w:szCs w:val="24"/>
        </w:rPr>
        <w:fldChar w:fldCharType="end"/>
      </w:r>
      <w:r>
        <w:rPr>
          <w:rFonts w:ascii="Lato" w:hAnsi="Lato"/>
          <w:sz w:val="24"/>
          <w:szCs w:val="24"/>
        </w:rPr>
        <w:fldChar w:fldCharType="begin" w:fldLock="1"/>
      </w:r>
      <w:r w:rsidR="005F7BD3">
        <w:rPr>
          <w:rFonts w:ascii="Lato" w:hAnsi="Lato"/>
          <w:sz w:val="24"/>
          <w:szCs w:val="24"/>
        </w:rPr>
        <w:instrText>ADDIN CSL_CITATION {"citationItems":[{"id":"ITEM-1","itemData":{"DOI":"10.1061/(asce)he.1943-5584.0000938","ISSN":"1084-0699","abstract":"Ten stochastic optimization methods—adaptive simulated annealing (ASA), covariance matrix adaptation evolution strategy (CMAES), cuckoo search (CS), dynamically dimensioned search (DDS), differential evolution (DE), genetic algorithm (GA), harmony search (HS), pattern search (PS), particle swarm optimization (PSO), and shuffled complex evolution–University of Arizona (SCE–UA)—were used to calibrate parameter sets for three hydrological models on 10 different basins. Optimization algorithm performance was compared for each of the available basin-model combinations. For each model-basin pair, 40 calibrations were run with the 10 algorithms. Results were tested for statistical significance using a multicomparison procedure based on Friedman and Kruskal-Wallis tests. A dispersion metric was used to evaluate the fitness landscape underlying the structure on each test case. The trials revealed that the dimensionality and general fitness landscape characteristics of the model calibration problem are important when considering the use of an automatic optimization method. The ASA, CMAES, and DDS algorithms were either as good as or better than the other methods for finding the lowest minimum, with ASA being consistently among the best. The SCE–UA method performs better when the model complexity is reduced, whereas the opposite is true for DDS. Convergence speed was also studied, and the same three methods (CMAES, DDS, and ASA) were shown to converge faster than the other methods. The SCE–UA method converged nearly as fast as the best methods when the model with the smallest parameter space was used but was not as worthy in the higher-dimension parameter space of the other models. Convergence speed has little impact on algorithm efficiency. The methods offering the worst performance were DE, CS, GA, HS, and PSO, although they did manage to find good local minima in some trials. However, the other available methods generally outperformed these algorithms.","author":[{"dropping-particle":"","family":"Arsenault","given":"Richard","non-dropping-particle":"","parse-names":false,"suffix":""},{"dropping-particle":"","family":"Poulin","given":"Annie","non-dropping-particle":"","parse-names":false,"suffix":""},{"dropping-particle":"","family":"Côté","given":"Pascal","non-dropping-particle":"","parse-names":false,"suffix":""},{"dropping-particle":"","family":"Brissette","given":"François","non-dropping-particle":"","parse-names":false,"suffix":""}],"container-title":"Journal of Hydrologic Engineering","id":"ITEM-1","issued":{"date-parts":[["2013"]]},"title":"Comparison of Stochastic Optimization Algorithms in Hydrological Model Calibration","type":"article-journal"},"uris":["http://www.mendeley.com/documents/?uuid=2e164261-0ca5-3785-9ede-1648426c372f"]}],"mendeley":{"formattedCitation":"[11]","plainTextFormattedCitation":"[11]","previouslyFormattedCitation":"[11]"},"properties":{"noteIndex":0},"schema":"https://github.com/citation-style-language/schema/raw/master/csl-citation.json"}</w:instrText>
      </w:r>
      <w:r>
        <w:rPr>
          <w:rFonts w:ascii="Lato" w:hAnsi="Lato"/>
          <w:sz w:val="24"/>
          <w:szCs w:val="24"/>
        </w:rPr>
        <w:fldChar w:fldCharType="separate"/>
      </w:r>
      <w:r w:rsidR="00317616" w:rsidRPr="00317616">
        <w:rPr>
          <w:rFonts w:ascii="Lato" w:hAnsi="Lato"/>
          <w:noProof/>
          <w:sz w:val="24"/>
          <w:szCs w:val="24"/>
        </w:rPr>
        <w:t>[11]</w:t>
      </w:r>
      <w:r>
        <w:rPr>
          <w:rFonts w:ascii="Lato" w:hAnsi="Lato"/>
          <w:sz w:val="24"/>
          <w:szCs w:val="24"/>
        </w:rPr>
        <w:fldChar w:fldCharType="end"/>
      </w:r>
      <w:r>
        <w:rPr>
          <w:rFonts w:ascii="Lato" w:hAnsi="Lato"/>
          <w:sz w:val="24"/>
          <w:szCs w:val="24"/>
        </w:rPr>
        <w:t>.</w:t>
      </w:r>
    </w:p>
    <w:p w14:paraId="0F0D18C6" w14:textId="10B2E056" w:rsidR="001F431C" w:rsidRPr="001F431C" w:rsidRDefault="001F431C" w:rsidP="00AC198E">
      <w:pPr>
        <w:pStyle w:val="ListParagraph"/>
        <w:numPr>
          <w:ilvl w:val="0"/>
          <w:numId w:val="23"/>
        </w:numPr>
        <w:jc w:val="both"/>
        <w:rPr>
          <w:rFonts w:ascii="Lato" w:hAnsi="Lato"/>
          <w:sz w:val="24"/>
          <w:szCs w:val="24"/>
          <w:lang w:val="en-US"/>
        </w:rPr>
      </w:pPr>
      <w:r w:rsidRPr="001F431C">
        <w:rPr>
          <w:rFonts w:ascii="Lato" w:hAnsi="Lato"/>
          <w:sz w:val="24"/>
          <w:szCs w:val="24"/>
          <w:lang w:val="en-US"/>
        </w:rPr>
        <w:t>SSOAP toolbox allows the u</w:t>
      </w:r>
      <w:r>
        <w:rPr>
          <w:rFonts w:ascii="Lato" w:hAnsi="Lato"/>
          <w:sz w:val="24"/>
          <w:szCs w:val="24"/>
          <w:lang w:val="en-US"/>
        </w:rPr>
        <w:t xml:space="preserve">sers to visually </w:t>
      </w:r>
      <w:r w:rsidR="00986930">
        <w:rPr>
          <w:rFonts w:ascii="Lato" w:hAnsi="Lato"/>
          <w:sz w:val="24"/>
          <w:szCs w:val="24"/>
          <w:lang w:val="en-US"/>
        </w:rPr>
        <w:t xml:space="preserve">adjust RTK parameters comparing the flow measured values and the </w:t>
      </w:r>
      <w:r w:rsidR="003D1EFA">
        <w:rPr>
          <w:rFonts w:ascii="Lato" w:hAnsi="Lato"/>
          <w:sz w:val="24"/>
          <w:szCs w:val="24"/>
          <w:lang w:val="en-US"/>
        </w:rPr>
        <w:t xml:space="preserve">RTK hydrograph through an </w:t>
      </w:r>
      <w:r>
        <w:rPr>
          <w:rFonts w:ascii="Lato" w:hAnsi="Lato"/>
          <w:sz w:val="24"/>
          <w:szCs w:val="24"/>
          <w:lang w:val="en-US"/>
        </w:rPr>
        <w:t>iterative process</w:t>
      </w:r>
      <w:r w:rsidR="00F5682B">
        <w:rPr>
          <w:rFonts w:ascii="Lato" w:hAnsi="Lato"/>
          <w:sz w:val="24"/>
          <w:szCs w:val="24"/>
          <w:lang w:val="en-US"/>
        </w:rPr>
        <w:t xml:space="preserve"> </w:t>
      </w:r>
      <w:r w:rsidR="00F5682B">
        <w:rPr>
          <w:rFonts w:ascii="Lato" w:hAnsi="Lato"/>
          <w:sz w:val="24"/>
          <w:szCs w:val="24"/>
          <w:lang w:val="en-US"/>
        </w:rPr>
        <w:fldChar w:fldCharType="begin" w:fldLock="1"/>
      </w:r>
      <w:r w:rsidR="00F74CDF">
        <w:rPr>
          <w:rFonts w:ascii="Lato" w:hAnsi="Lato"/>
          <w:sz w:val="24"/>
          <w:szCs w:val="24"/>
          <w:lang w:val="en-US"/>
        </w:rPr>
        <w:instrText>ADDIN CSL_CITATION {"citationItems":[{"id":"ITEM-1","itemData":{"abstract":"A properly designed, operated and maintained sanitary sewer system is meant to collect and convey all of the sewage that flows into it to a wastewater treatment plant. However, occasional unintentional discharges of raw sewage from municipal sanitary sewers – called sanitary sewer overflows (SSOs) – occur in many systems. Rainfall-derived infiltration and inflow (RDII) into sanitary sewer systems has long been recognized as a major source of operating problems, causing poor performance of many sewer systems. RDII is the main cause of SSOs to customer basements, streets, or nearby streams and can also cause serious operating problems at wastewater treatment facilities. There is a need to develop proven methodologies and computer tools to assist communities in developing SSO control plans that are in line with their projected annual capital budgets and provide flexibility in future improvements. To accomplish this goal, EPA entered into a cooperative research and development agreement (CRADA) with Camp Dresser &amp; McKee, Inc. (CDM) to develop public-domain software tools to support SSO control planning. These tools, named the Sanitary Sewer Overflow Analysis and Planning (SSOAP) Toolbox, are accompanied by this technical document that describes how to use the Toolbox in analyzing infiltration/inflow, performing capacity analyses of sanitary sewer systems, and developing SSO control plans. It is the intent of this report to provide the Toolbox users with technical information needed for its effective use for analysis and mitigation of SSO-related problems. The technical report is not intended to serve as the user manual for the SSOAP Toolbox, which is a separate document included with the software package. Instead, it provides an introductory hydrologic approach and identifies a RDII methodology for initial incorporation into the SSOAP Toolbox; an overview of the required sewer system hydraulic analysis; and data collection requirements to support SSO planning and analysis using the SSOAP Toolbox. In addition, the report describes the tools and their functions for performing a sanitary sewer system capacity assessment. The report also includes a description of the application of EPA’s Storm Water Management Model Version 5 (SWMM5) application within the SSOAP Toolbox for assessing the baseline hydraulic conditions of the system and quantifying capacity improvements of various identified improvement scenarios. Guidance is provided for establishing system impr…","author":[{"dropping-particle":"","family":"Vallabhaneni","given":"Srinivas","non-dropping-particle":"","parse-names":false,"suffix":""},{"dropping-particle":"","family":"Burgess","given":"Edward H","non-dropping-particle":"","parse-names":false,"suffix":""}],"container-title":"Environmental Protection","id":"ITEM-1","issue":"October","issued":{"date-parts":[["2007"]]},"page":"1-104","title":"Computer Tools for Sanitary Sewer System Capacity Analysis and Computer Tools for Sanitary Sewer System","type":"article-journal"},"uris":["http://www.mendeley.com/documents/?uuid=3ee2631e-62b7-4ad2-b0d0-1b1f4a372a75"]}],"mendeley":{"formattedCitation":"[1]","plainTextFormattedCitation":"[1]","previouslyFormattedCitation":"[1]"},"properties":{"noteIndex":0},"schema":"https://github.com/citation-style-language/schema/raw/master/csl-citation.json"}</w:instrText>
      </w:r>
      <w:r w:rsidR="00F5682B">
        <w:rPr>
          <w:rFonts w:ascii="Lato" w:hAnsi="Lato"/>
          <w:sz w:val="24"/>
          <w:szCs w:val="24"/>
          <w:lang w:val="en-US"/>
        </w:rPr>
        <w:fldChar w:fldCharType="separate"/>
      </w:r>
      <w:r w:rsidR="00F5682B" w:rsidRPr="00F5682B">
        <w:rPr>
          <w:rFonts w:ascii="Lato" w:hAnsi="Lato"/>
          <w:noProof/>
          <w:sz w:val="24"/>
          <w:szCs w:val="24"/>
          <w:lang w:val="en-US"/>
        </w:rPr>
        <w:t>[1]</w:t>
      </w:r>
      <w:r w:rsidR="00F5682B">
        <w:rPr>
          <w:rFonts w:ascii="Lato" w:hAnsi="Lato"/>
          <w:sz w:val="24"/>
          <w:szCs w:val="24"/>
          <w:lang w:val="en-US"/>
        </w:rPr>
        <w:fldChar w:fldCharType="end"/>
      </w:r>
      <w:r w:rsidR="003D1EFA">
        <w:rPr>
          <w:rFonts w:ascii="Lato" w:hAnsi="Lato"/>
          <w:sz w:val="24"/>
          <w:szCs w:val="24"/>
          <w:lang w:val="en-US"/>
        </w:rPr>
        <w:t xml:space="preserve">. </w:t>
      </w:r>
      <w:r w:rsidR="002B52C0">
        <w:rPr>
          <w:rFonts w:ascii="Lato" w:hAnsi="Lato"/>
          <w:sz w:val="24"/>
          <w:szCs w:val="24"/>
          <w:lang w:val="en-US"/>
        </w:rPr>
        <w:t xml:space="preserve">Using such tool make the process </w:t>
      </w:r>
      <w:r w:rsidR="0075488C">
        <w:rPr>
          <w:rFonts w:ascii="Lato" w:hAnsi="Lato"/>
          <w:sz w:val="24"/>
          <w:szCs w:val="24"/>
          <w:lang w:val="en-US"/>
        </w:rPr>
        <w:t>easier for modelers. However m</w:t>
      </w:r>
      <w:r w:rsidR="005B14E2">
        <w:rPr>
          <w:rFonts w:ascii="Lato" w:hAnsi="Lato"/>
          <w:sz w:val="24"/>
          <w:szCs w:val="24"/>
          <w:lang w:val="en-US"/>
        </w:rPr>
        <w:t xml:space="preserve">anual calibration </w:t>
      </w:r>
      <w:r w:rsidR="00A51DE1">
        <w:rPr>
          <w:rFonts w:ascii="Lato" w:hAnsi="Lato"/>
          <w:sz w:val="24"/>
          <w:szCs w:val="24"/>
          <w:lang w:val="en-US"/>
        </w:rPr>
        <w:t xml:space="preserve">can be time consuming and limit </w:t>
      </w:r>
      <w:r w:rsidR="00F5682B">
        <w:rPr>
          <w:rFonts w:ascii="Lato" w:hAnsi="Lato"/>
          <w:sz w:val="24"/>
          <w:szCs w:val="24"/>
          <w:lang w:val="en-US"/>
        </w:rPr>
        <w:t xml:space="preserve">the frequency of calibrations for </w:t>
      </w:r>
      <w:r w:rsidR="0075488C">
        <w:rPr>
          <w:rFonts w:ascii="Lato" w:hAnsi="Lato"/>
          <w:sz w:val="24"/>
          <w:szCs w:val="24"/>
          <w:lang w:val="en-US"/>
        </w:rPr>
        <w:t>continuous simulations.</w:t>
      </w:r>
      <w:r w:rsidR="00F5682B">
        <w:rPr>
          <w:rFonts w:ascii="Lato" w:hAnsi="Lato"/>
          <w:sz w:val="24"/>
          <w:szCs w:val="24"/>
          <w:lang w:val="en-US"/>
        </w:rPr>
        <w:t xml:space="preserve"> </w:t>
      </w:r>
      <w:r w:rsidR="00CB2326">
        <w:rPr>
          <w:rFonts w:ascii="Lato" w:hAnsi="Lato"/>
          <w:sz w:val="24"/>
          <w:szCs w:val="24"/>
          <w:lang w:val="en-US"/>
        </w:rPr>
        <w:t xml:space="preserve">Optimization algorithm is applied as an attempt to </w:t>
      </w:r>
      <w:r w:rsidR="000268F7">
        <w:rPr>
          <w:rFonts w:ascii="Lato" w:hAnsi="Lato"/>
          <w:sz w:val="24"/>
          <w:szCs w:val="24"/>
          <w:lang w:val="en-US"/>
        </w:rPr>
        <w:t xml:space="preserve">mimic this iterative process done </w:t>
      </w:r>
      <w:r w:rsidR="00722E93">
        <w:rPr>
          <w:rFonts w:ascii="Lato" w:hAnsi="Lato"/>
          <w:sz w:val="24"/>
          <w:szCs w:val="24"/>
          <w:lang w:val="en-US"/>
        </w:rPr>
        <w:t>manually</w:t>
      </w:r>
      <w:r w:rsidR="000B2A1C">
        <w:rPr>
          <w:rFonts w:ascii="Lato" w:hAnsi="Lato"/>
          <w:sz w:val="24"/>
          <w:szCs w:val="24"/>
          <w:lang w:val="en-US"/>
        </w:rPr>
        <w:t xml:space="preserve"> by modelers. </w:t>
      </w:r>
    </w:p>
    <w:p w14:paraId="5FD857AF" w14:textId="5B10FF62" w:rsidR="006737B8" w:rsidRPr="001F431C" w:rsidRDefault="006737B8" w:rsidP="006737B8">
      <w:pPr>
        <w:jc w:val="both"/>
        <w:rPr>
          <w:rFonts w:ascii="Lato" w:hAnsi="Lato"/>
          <w:sz w:val="24"/>
          <w:szCs w:val="24"/>
          <w:lang w:val="en-US"/>
        </w:rPr>
      </w:pPr>
    </w:p>
    <w:p w14:paraId="36222CE4" w14:textId="3E70C52B" w:rsidR="006737B8" w:rsidRDefault="006737B8" w:rsidP="006737B8">
      <w:pPr>
        <w:jc w:val="both"/>
        <w:rPr>
          <w:rFonts w:ascii="Lato" w:hAnsi="Lato"/>
          <w:sz w:val="24"/>
          <w:szCs w:val="24"/>
          <w:lang w:val="en-US"/>
        </w:rPr>
      </w:pPr>
      <w:r w:rsidRPr="002252B3">
        <w:rPr>
          <w:rFonts w:ascii="Lato" w:hAnsi="Lato"/>
          <w:sz w:val="24"/>
          <w:szCs w:val="24"/>
          <w:lang w:val="en-US"/>
        </w:rPr>
        <w:t>Ideas</w:t>
      </w:r>
      <w:r w:rsidR="002252B3" w:rsidRPr="002252B3">
        <w:rPr>
          <w:rFonts w:ascii="Lato" w:hAnsi="Lato"/>
          <w:sz w:val="24"/>
          <w:szCs w:val="24"/>
          <w:lang w:val="en-US"/>
        </w:rPr>
        <w:t xml:space="preserve"> for the optimization a</w:t>
      </w:r>
      <w:r w:rsidR="002252B3">
        <w:rPr>
          <w:rFonts w:ascii="Lato" w:hAnsi="Lato"/>
          <w:sz w:val="24"/>
          <w:szCs w:val="24"/>
          <w:lang w:val="en-US"/>
        </w:rPr>
        <w:t>lgorithm for calibration process:</w:t>
      </w:r>
    </w:p>
    <w:p w14:paraId="1F377DAD" w14:textId="76FE83AE" w:rsidR="00FF0548" w:rsidRDefault="00223E0A" w:rsidP="00FF0548">
      <w:pPr>
        <w:pStyle w:val="ListParagraph"/>
        <w:numPr>
          <w:ilvl w:val="0"/>
          <w:numId w:val="29"/>
        </w:numPr>
        <w:jc w:val="both"/>
        <w:rPr>
          <w:rFonts w:ascii="Lato" w:hAnsi="Lato"/>
          <w:sz w:val="24"/>
          <w:szCs w:val="24"/>
          <w:lang w:val="en-US"/>
        </w:rPr>
      </w:pPr>
      <w:r>
        <w:rPr>
          <w:rFonts w:ascii="Lato" w:hAnsi="Lato"/>
          <w:sz w:val="24"/>
          <w:szCs w:val="24"/>
          <w:lang w:val="en-US"/>
        </w:rPr>
        <w:t>Multi-objective function</w:t>
      </w:r>
      <w:r w:rsidR="00061F03">
        <w:rPr>
          <w:rFonts w:ascii="Lato" w:hAnsi="Lato"/>
          <w:sz w:val="24"/>
          <w:szCs w:val="24"/>
          <w:lang w:val="en-US"/>
        </w:rPr>
        <w:t>: Evaluate the peak of hydrographs</w:t>
      </w:r>
      <w:r w:rsidR="00034965">
        <w:rPr>
          <w:rFonts w:ascii="Lato" w:hAnsi="Lato"/>
          <w:sz w:val="24"/>
          <w:szCs w:val="24"/>
          <w:lang w:val="en-US"/>
        </w:rPr>
        <w:t xml:space="preserve"> but also the volumes. i.e. From Jan to April emphasis on volume, so </w:t>
      </w:r>
      <w:r w:rsidR="00E43202">
        <w:rPr>
          <w:rFonts w:ascii="Lato" w:hAnsi="Lato"/>
          <w:sz w:val="24"/>
          <w:szCs w:val="24"/>
          <w:lang w:val="en-US"/>
        </w:rPr>
        <w:t xml:space="preserve">higher penalties applied for </w:t>
      </w:r>
      <w:r w:rsidR="00370994">
        <w:rPr>
          <w:rFonts w:ascii="Lato" w:hAnsi="Lato"/>
          <w:sz w:val="24"/>
          <w:szCs w:val="24"/>
          <w:lang w:val="en-US"/>
        </w:rPr>
        <w:t>errors in the volume</w:t>
      </w:r>
      <w:r w:rsidR="00FF0548">
        <w:rPr>
          <w:rFonts w:ascii="Lato" w:hAnsi="Lato"/>
          <w:sz w:val="24"/>
          <w:szCs w:val="24"/>
          <w:lang w:val="en-US"/>
        </w:rPr>
        <w:t xml:space="preserve">. The opposite applies for periods from April to December. </w:t>
      </w:r>
      <w:r w:rsidR="006B6DB4">
        <w:rPr>
          <w:rFonts w:ascii="Lato" w:hAnsi="Lato"/>
          <w:sz w:val="24"/>
          <w:szCs w:val="24"/>
          <w:lang w:val="en-US"/>
        </w:rPr>
        <w:t xml:space="preserve">Higher penalties can also be applied for R and T values that fails to </w:t>
      </w:r>
      <w:r w:rsidR="00A44477">
        <w:rPr>
          <w:rFonts w:ascii="Lato" w:hAnsi="Lato"/>
          <w:sz w:val="24"/>
          <w:szCs w:val="24"/>
          <w:lang w:val="en-US"/>
        </w:rPr>
        <w:t>reach the peak and time to peak of high intensity storms (</w:t>
      </w:r>
      <w:proofErr w:type="spellStart"/>
      <w:r w:rsidR="00FC2A40">
        <w:rPr>
          <w:rFonts w:ascii="Lato" w:hAnsi="Lato"/>
          <w:sz w:val="24"/>
          <w:szCs w:val="24"/>
          <w:lang w:val="en-US"/>
        </w:rPr>
        <w:t>i.e</w:t>
      </w:r>
      <w:proofErr w:type="spellEnd"/>
      <w:r w:rsidR="00FC2A40">
        <w:rPr>
          <w:rFonts w:ascii="Lato" w:hAnsi="Lato"/>
          <w:sz w:val="24"/>
          <w:szCs w:val="24"/>
          <w:lang w:val="en-US"/>
        </w:rPr>
        <w:t xml:space="preserve"> </w:t>
      </w:r>
      <w:r w:rsidR="00A44477">
        <w:rPr>
          <w:rFonts w:ascii="Lato" w:hAnsi="Lato"/>
          <w:sz w:val="24"/>
          <w:szCs w:val="24"/>
          <w:lang w:val="en-US"/>
        </w:rPr>
        <w:t>&gt;</w:t>
      </w:r>
      <w:r w:rsidR="00FC2A40">
        <w:rPr>
          <w:rFonts w:ascii="Lato" w:hAnsi="Lato"/>
          <w:sz w:val="24"/>
          <w:szCs w:val="24"/>
          <w:lang w:val="en-US"/>
        </w:rPr>
        <w:t>5</w:t>
      </w:r>
      <w:r w:rsidR="00A44477">
        <w:rPr>
          <w:rFonts w:ascii="Lato" w:hAnsi="Lato"/>
          <w:sz w:val="24"/>
          <w:szCs w:val="24"/>
          <w:lang w:val="en-US"/>
        </w:rPr>
        <w:t>-years return period storm</w:t>
      </w:r>
      <w:r w:rsidR="00FC2A40">
        <w:rPr>
          <w:rFonts w:ascii="Lato" w:hAnsi="Lato"/>
          <w:sz w:val="24"/>
          <w:szCs w:val="24"/>
          <w:lang w:val="en-US"/>
        </w:rPr>
        <w:t xml:space="preserve">). This </w:t>
      </w:r>
      <w:r w:rsidR="00CF0EB5">
        <w:rPr>
          <w:rFonts w:ascii="Lato" w:hAnsi="Lato"/>
          <w:sz w:val="24"/>
          <w:szCs w:val="24"/>
          <w:lang w:val="en-US"/>
        </w:rPr>
        <w:t xml:space="preserve">tries to </w:t>
      </w:r>
      <w:r w:rsidR="00FC2A40">
        <w:rPr>
          <w:rFonts w:ascii="Lato" w:hAnsi="Lato"/>
          <w:sz w:val="24"/>
          <w:szCs w:val="24"/>
          <w:lang w:val="en-US"/>
        </w:rPr>
        <w:t>mimic</w:t>
      </w:r>
      <w:r w:rsidR="00CF0EB5">
        <w:rPr>
          <w:rFonts w:ascii="Lato" w:hAnsi="Lato"/>
          <w:sz w:val="24"/>
          <w:szCs w:val="24"/>
          <w:lang w:val="en-US"/>
        </w:rPr>
        <w:t xml:space="preserve"> modeler’s judgement when visually adjusting </w:t>
      </w:r>
      <w:r w:rsidR="00561B66">
        <w:rPr>
          <w:rFonts w:ascii="Lato" w:hAnsi="Lato"/>
          <w:sz w:val="24"/>
          <w:szCs w:val="24"/>
          <w:lang w:val="en-US"/>
        </w:rPr>
        <w:t>RTK values for a best fit.</w:t>
      </w:r>
    </w:p>
    <w:p w14:paraId="1D0EAEE9" w14:textId="77777777" w:rsidR="00561B66" w:rsidRPr="00FF0548" w:rsidRDefault="00561B66" w:rsidP="00FF0548">
      <w:pPr>
        <w:pStyle w:val="ListParagraph"/>
        <w:numPr>
          <w:ilvl w:val="0"/>
          <w:numId w:val="29"/>
        </w:numPr>
        <w:jc w:val="both"/>
        <w:rPr>
          <w:rFonts w:ascii="Lato" w:hAnsi="Lato"/>
          <w:sz w:val="24"/>
          <w:szCs w:val="24"/>
          <w:lang w:val="en-US"/>
        </w:rPr>
      </w:pPr>
    </w:p>
    <w:p w14:paraId="425AA3A6" w14:textId="2362ED5E" w:rsidR="00D91CCD" w:rsidRPr="00D91CCD" w:rsidRDefault="00D77465" w:rsidP="009A55C4">
      <w:pPr>
        <w:pStyle w:val="Heading2"/>
      </w:pPr>
      <w:bookmarkStart w:id="23" w:name="_Toc4418996"/>
      <w:r>
        <w:lastRenderedPageBreak/>
        <w:t>Time Schedule</w:t>
      </w:r>
      <w:bookmarkEnd w:id="23"/>
    </w:p>
    <w:p w14:paraId="1CEEA2FD" w14:textId="77777777" w:rsidR="004D1891" w:rsidRPr="002944B4" w:rsidRDefault="00F91B25" w:rsidP="004D1891">
      <w:pPr>
        <w:keepNext/>
        <w:ind w:left="-284"/>
        <w:rPr>
          <w:lang w:val="en-US"/>
        </w:rPr>
      </w:pPr>
      <w:r>
        <w:rPr>
          <w:noProof/>
        </w:rPr>
        <w:drawing>
          <wp:inline distT="0" distB="0" distL="0" distR="0" wp14:anchorId="67FB08D9" wp14:editId="0BB327F8">
            <wp:extent cx="5731510" cy="525526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255260"/>
                    </a:xfrm>
                    <a:prstGeom prst="rect">
                      <a:avLst/>
                    </a:prstGeom>
                  </pic:spPr>
                </pic:pic>
              </a:graphicData>
            </a:graphic>
          </wp:inline>
        </w:drawing>
      </w:r>
    </w:p>
    <w:p w14:paraId="5D572B81" w14:textId="0AECC39F" w:rsidR="00B41642" w:rsidRPr="007A0A9D" w:rsidRDefault="004D1891" w:rsidP="00BB06C9">
      <w:pPr>
        <w:pStyle w:val="Caption"/>
        <w:jc w:val="center"/>
        <w:rPr>
          <w:rFonts w:asciiTheme="majorHAnsi" w:hAnsiTheme="majorHAnsi" w:cstheme="majorHAnsi"/>
          <w:b/>
          <w:bCs/>
          <w:color w:val="000000" w:themeColor="text1"/>
          <w:sz w:val="22"/>
          <w:szCs w:val="22"/>
          <w:lang w:val="en-US"/>
        </w:rPr>
      </w:pPr>
      <w:r w:rsidRPr="007A0A9D">
        <w:rPr>
          <w:rFonts w:asciiTheme="majorHAnsi" w:hAnsiTheme="majorHAnsi" w:cstheme="majorHAnsi"/>
          <w:color w:val="000000" w:themeColor="text1"/>
          <w:sz w:val="22"/>
          <w:szCs w:val="22"/>
          <w:lang w:val="en-US"/>
        </w:rPr>
        <w:t xml:space="preserve">Table </w:t>
      </w:r>
      <w:r w:rsidRPr="007A0A9D">
        <w:rPr>
          <w:rFonts w:asciiTheme="majorHAnsi" w:hAnsiTheme="majorHAnsi" w:cstheme="majorHAnsi"/>
          <w:color w:val="000000" w:themeColor="text1"/>
          <w:sz w:val="22"/>
          <w:szCs w:val="22"/>
        </w:rPr>
        <w:fldChar w:fldCharType="begin"/>
      </w:r>
      <w:r w:rsidRPr="007A0A9D">
        <w:rPr>
          <w:rFonts w:asciiTheme="majorHAnsi" w:hAnsiTheme="majorHAnsi" w:cstheme="majorHAnsi"/>
          <w:color w:val="000000" w:themeColor="text1"/>
          <w:sz w:val="22"/>
          <w:szCs w:val="22"/>
          <w:lang w:val="en-US"/>
        </w:rPr>
        <w:instrText xml:space="preserve"> SEQ Table \* ARABIC </w:instrText>
      </w:r>
      <w:r w:rsidRPr="007A0A9D">
        <w:rPr>
          <w:rFonts w:asciiTheme="majorHAnsi" w:hAnsiTheme="majorHAnsi" w:cstheme="majorHAnsi"/>
          <w:color w:val="000000" w:themeColor="text1"/>
          <w:sz w:val="22"/>
          <w:szCs w:val="22"/>
        </w:rPr>
        <w:fldChar w:fldCharType="separate"/>
      </w:r>
      <w:r w:rsidRPr="007A0A9D">
        <w:rPr>
          <w:rFonts w:asciiTheme="majorHAnsi" w:hAnsiTheme="majorHAnsi" w:cstheme="majorHAnsi"/>
          <w:noProof/>
          <w:color w:val="000000" w:themeColor="text1"/>
          <w:sz w:val="22"/>
          <w:szCs w:val="22"/>
          <w:lang w:val="en-US"/>
        </w:rPr>
        <w:t>1</w:t>
      </w:r>
      <w:r w:rsidRPr="007A0A9D">
        <w:rPr>
          <w:rFonts w:asciiTheme="majorHAnsi" w:hAnsiTheme="majorHAnsi" w:cstheme="majorHAnsi"/>
          <w:color w:val="000000" w:themeColor="text1"/>
          <w:sz w:val="22"/>
          <w:szCs w:val="22"/>
        </w:rPr>
        <w:fldChar w:fldCharType="end"/>
      </w:r>
      <w:r w:rsidR="009618CE" w:rsidRPr="007A0A9D">
        <w:rPr>
          <w:rFonts w:asciiTheme="majorHAnsi" w:hAnsiTheme="majorHAnsi" w:cstheme="majorHAnsi"/>
          <w:color w:val="000000" w:themeColor="text1"/>
          <w:sz w:val="22"/>
          <w:szCs w:val="22"/>
          <w:lang w:val="en-US"/>
        </w:rPr>
        <w:t>: Time Schedule</w:t>
      </w:r>
    </w:p>
    <w:p w14:paraId="36E36C6D" w14:textId="24E66E88" w:rsidR="003618F7" w:rsidRPr="007A0A9D" w:rsidRDefault="00B41642" w:rsidP="00C5500D">
      <w:pPr>
        <w:rPr>
          <w:rFonts w:asciiTheme="majorHAnsi" w:hAnsiTheme="majorHAnsi" w:cstheme="majorHAnsi"/>
          <w:bCs/>
          <w:color w:val="000000" w:themeColor="text1"/>
          <w:lang w:val="en-US"/>
        </w:rPr>
      </w:pPr>
      <w:r w:rsidRPr="007A0A9D">
        <w:rPr>
          <w:rFonts w:asciiTheme="majorHAnsi" w:hAnsiTheme="majorHAnsi" w:cstheme="majorHAnsi"/>
          <w:bCs/>
          <w:color w:val="000000" w:themeColor="text1"/>
          <w:lang w:val="en-US"/>
        </w:rPr>
        <w:t xml:space="preserve">1. </w:t>
      </w:r>
      <w:r w:rsidR="00045C7B" w:rsidRPr="007A0A9D">
        <w:rPr>
          <w:rFonts w:asciiTheme="majorHAnsi" w:hAnsiTheme="majorHAnsi" w:cstheme="majorHAnsi"/>
          <w:bCs/>
          <w:color w:val="000000" w:themeColor="text1"/>
          <w:lang w:val="en-US"/>
        </w:rPr>
        <w:t xml:space="preserve">Inception Report </w:t>
      </w:r>
      <w:r w:rsidR="003377ED" w:rsidRPr="007A0A9D">
        <w:rPr>
          <w:rFonts w:asciiTheme="majorHAnsi" w:hAnsiTheme="majorHAnsi" w:cstheme="majorHAnsi"/>
          <w:bCs/>
          <w:color w:val="000000" w:themeColor="text1"/>
          <w:lang w:val="en-US"/>
        </w:rPr>
        <w:t>(Online)</w:t>
      </w:r>
      <w:r w:rsidR="008147C9" w:rsidRPr="007A0A9D">
        <w:rPr>
          <w:rFonts w:asciiTheme="majorHAnsi" w:hAnsiTheme="majorHAnsi" w:cstheme="majorHAnsi"/>
          <w:bCs/>
          <w:color w:val="000000" w:themeColor="text1"/>
          <w:lang w:val="en-US"/>
        </w:rPr>
        <w:tab/>
      </w:r>
      <w:r w:rsidR="008147C9" w:rsidRPr="007A0A9D">
        <w:rPr>
          <w:rFonts w:asciiTheme="majorHAnsi" w:hAnsiTheme="majorHAnsi" w:cstheme="majorHAnsi"/>
          <w:bCs/>
          <w:color w:val="000000" w:themeColor="text1"/>
          <w:lang w:val="en-US"/>
        </w:rPr>
        <w:tab/>
      </w:r>
      <w:r w:rsidR="003377ED" w:rsidRPr="007A0A9D">
        <w:rPr>
          <w:rFonts w:asciiTheme="majorHAnsi" w:hAnsiTheme="majorHAnsi" w:cstheme="majorHAnsi"/>
          <w:bCs/>
          <w:color w:val="000000" w:themeColor="text1"/>
          <w:lang w:val="en-US"/>
        </w:rPr>
        <w:tab/>
      </w:r>
      <w:r w:rsidR="00045C7B" w:rsidRPr="007A0A9D">
        <w:rPr>
          <w:rFonts w:asciiTheme="majorHAnsi" w:hAnsiTheme="majorHAnsi" w:cstheme="majorHAnsi"/>
          <w:bCs/>
          <w:color w:val="000000" w:themeColor="text1"/>
          <w:lang w:val="en-US"/>
        </w:rPr>
        <w:t xml:space="preserve">12.04.2019 </w:t>
      </w:r>
      <w:r w:rsidR="00045C7B" w:rsidRPr="007A0A9D">
        <w:rPr>
          <w:rFonts w:asciiTheme="majorHAnsi" w:hAnsiTheme="majorHAnsi" w:cstheme="majorHAnsi"/>
          <w:bCs/>
          <w:color w:val="000000" w:themeColor="text1"/>
          <w:lang w:val="en-US"/>
        </w:rPr>
        <w:br/>
      </w:r>
      <w:r w:rsidRPr="007A0A9D">
        <w:rPr>
          <w:rFonts w:asciiTheme="majorHAnsi" w:hAnsiTheme="majorHAnsi" w:cstheme="majorHAnsi"/>
          <w:bCs/>
          <w:color w:val="000000" w:themeColor="text1"/>
          <w:lang w:val="en-US"/>
        </w:rPr>
        <w:t>2.</w:t>
      </w:r>
      <w:r w:rsidR="008147C9" w:rsidRPr="007A0A9D">
        <w:rPr>
          <w:rFonts w:asciiTheme="majorHAnsi" w:hAnsiTheme="majorHAnsi" w:cstheme="majorHAnsi"/>
          <w:bCs/>
          <w:color w:val="000000" w:themeColor="text1"/>
          <w:lang w:val="en-US"/>
        </w:rPr>
        <w:t xml:space="preserve"> Master Thesis First Seminar</w:t>
      </w:r>
      <w:r w:rsidRPr="007A0A9D">
        <w:rPr>
          <w:rFonts w:asciiTheme="majorHAnsi" w:hAnsiTheme="majorHAnsi" w:cstheme="majorHAnsi"/>
          <w:bCs/>
          <w:color w:val="000000" w:themeColor="text1"/>
          <w:lang w:val="en-US"/>
        </w:rPr>
        <w:t xml:space="preserve"> </w:t>
      </w:r>
      <w:r w:rsidR="003377ED" w:rsidRPr="007A0A9D">
        <w:rPr>
          <w:rFonts w:asciiTheme="majorHAnsi" w:hAnsiTheme="majorHAnsi" w:cstheme="majorHAnsi"/>
          <w:bCs/>
          <w:color w:val="000000" w:themeColor="text1"/>
          <w:lang w:val="en-US"/>
        </w:rPr>
        <w:t>(Online)</w:t>
      </w:r>
      <w:r w:rsidR="008147C9" w:rsidRPr="007A0A9D">
        <w:rPr>
          <w:rFonts w:asciiTheme="majorHAnsi" w:hAnsiTheme="majorHAnsi" w:cstheme="majorHAnsi"/>
          <w:bCs/>
          <w:color w:val="000000" w:themeColor="text1"/>
          <w:lang w:val="en-US"/>
        </w:rPr>
        <w:tab/>
      </w:r>
      <w:r w:rsidR="003377ED" w:rsidRPr="007A0A9D">
        <w:rPr>
          <w:rFonts w:asciiTheme="majorHAnsi" w:hAnsiTheme="majorHAnsi" w:cstheme="majorHAnsi"/>
          <w:bCs/>
          <w:color w:val="000000" w:themeColor="text1"/>
          <w:lang w:val="en-US"/>
        </w:rPr>
        <w:tab/>
        <w:t>16</w:t>
      </w:r>
      <w:r w:rsidR="000A0B4E" w:rsidRPr="007A0A9D">
        <w:rPr>
          <w:rFonts w:asciiTheme="majorHAnsi" w:hAnsiTheme="majorHAnsi" w:cstheme="majorHAnsi"/>
          <w:bCs/>
          <w:color w:val="000000" w:themeColor="text1"/>
          <w:lang w:val="en-US"/>
        </w:rPr>
        <w:t>.0</w:t>
      </w:r>
      <w:r w:rsidR="003377ED" w:rsidRPr="007A0A9D">
        <w:rPr>
          <w:rFonts w:asciiTheme="majorHAnsi" w:hAnsiTheme="majorHAnsi" w:cstheme="majorHAnsi"/>
          <w:bCs/>
          <w:color w:val="000000" w:themeColor="text1"/>
          <w:lang w:val="en-US"/>
        </w:rPr>
        <w:t>4</w:t>
      </w:r>
      <w:r w:rsidR="000A0B4E" w:rsidRPr="007A0A9D">
        <w:rPr>
          <w:rFonts w:asciiTheme="majorHAnsi" w:hAnsiTheme="majorHAnsi" w:cstheme="majorHAnsi"/>
          <w:bCs/>
          <w:color w:val="000000" w:themeColor="text1"/>
          <w:lang w:val="en-US"/>
        </w:rPr>
        <w:t>.2019</w:t>
      </w:r>
      <w:r w:rsidR="000A0B4E" w:rsidRPr="007A0A9D">
        <w:rPr>
          <w:rFonts w:asciiTheme="majorHAnsi" w:hAnsiTheme="majorHAnsi" w:cstheme="majorHAnsi"/>
          <w:bCs/>
          <w:color w:val="000000" w:themeColor="text1"/>
          <w:lang w:val="en-US"/>
        </w:rPr>
        <w:br/>
      </w:r>
      <w:r w:rsidRPr="007A0A9D">
        <w:rPr>
          <w:rFonts w:asciiTheme="majorHAnsi" w:hAnsiTheme="majorHAnsi" w:cstheme="majorHAnsi"/>
          <w:bCs/>
          <w:color w:val="000000" w:themeColor="text1"/>
          <w:lang w:val="en-US"/>
        </w:rPr>
        <w:t>3.</w:t>
      </w:r>
      <w:r w:rsidR="000A0B4E" w:rsidRPr="007A0A9D">
        <w:rPr>
          <w:rFonts w:asciiTheme="majorHAnsi" w:hAnsiTheme="majorHAnsi" w:cstheme="majorHAnsi"/>
          <w:bCs/>
          <w:color w:val="000000" w:themeColor="text1"/>
          <w:lang w:val="en-US"/>
        </w:rPr>
        <w:t xml:space="preserve"> </w:t>
      </w:r>
      <w:r w:rsidR="003377ED" w:rsidRPr="007A0A9D">
        <w:rPr>
          <w:rFonts w:asciiTheme="majorHAnsi" w:hAnsiTheme="majorHAnsi" w:cstheme="majorHAnsi"/>
          <w:bCs/>
          <w:color w:val="000000" w:themeColor="text1"/>
          <w:lang w:val="en-US"/>
        </w:rPr>
        <w:t>Master Thesis Second Seminar (Online)</w:t>
      </w:r>
      <w:r w:rsidR="003377ED" w:rsidRPr="007A0A9D">
        <w:rPr>
          <w:rFonts w:asciiTheme="majorHAnsi" w:hAnsiTheme="majorHAnsi" w:cstheme="majorHAnsi"/>
          <w:bCs/>
          <w:color w:val="000000" w:themeColor="text1"/>
          <w:lang w:val="en-US"/>
        </w:rPr>
        <w:tab/>
      </w:r>
      <w:r w:rsidR="003377ED" w:rsidRPr="007A0A9D">
        <w:rPr>
          <w:rFonts w:asciiTheme="majorHAnsi" w:hAnsiTheme="majorHAnsi" w:cstheme="majorHAnsi"/>
          <w:bCs/>
          <w:color w:val="000000" w:themeColor="text1"/>
          <w:lang w:val="en-US"/>
        </w:rPr>
        <w:tab/>
        <w:t>23.05.2019</w:t>
      </w:r>
      <w:r w:rsidR="003377ED" w:rsidRPr="007A0A9D">
        <w:rPr>
          <w:rFonts w:asciiTheme="majorHAnsi" w:hAnsiTheme="majorHAnsi" w:cstheme="majorHAnsi"/>
          <w:bCs/>
          <w:color w:val="000000" w:themeColor="text1"/>
          <w:lang w:val="en-US"/>
        </w:rPr>
        <w:br/>
      </w:r>
      <w:r w:rsidRPr="007A0A9D">
        <w:rPr>
          <w:rFonts w:asciiTheme="majorHAnsi" w:hAnsiTheme="majorHAnsi" w:cstheme="majorHAnsi"/>
          <w:bCs/>
          <w:color w:val="000000" w:themeColor="text1"/>
          <w:lang w:val="en-US"/>
        </w:rPr>
        <w:t xml:space="preserve">4. </w:t>
      </w:r>
      <w:r w:rsidR="003377ED" w:rsidRPr="007A0A9D">
        <w:rPr>
          <w:rFonts w:asciiTheme="majorHAnsi" w:hAnsiTheme="majorHAnsi" w:cstheme="majorHAnsi"/>
          <w:bCs/>
          <w:color w:val="000000" w:themeColor="text1"/>
          <w:lang w:val="en-US"/>
        </w:rPr>
        <w:t>Master Thesis Third Seminar (Online)</w:t>
      </w:r>
      <w:r w:rsidR="007D4F7B" w:rsidRPr="007A0A9D">
        <w:rPr>
          <w:rFonts w:asciiTheme="majorHAnsi" w:hAnsiTheme="majorHAnsi" w:cstheme="majorHAnsi"/>
          <w:bCs/>
          <w:color w:val="000000" w:themeColor="text1"/>
          <w:lang w:val="en-US"/>
        </w:rPr>
        <w:tab/>
      </w:r>
      <w:r w:rsidR="007D4F7B" w:rsidRPr="007A0A9D">
        <w:rPr>
          <w:rFonts w:asciiTheme="majorHAnsi" w:hAnsiTheme="majorHAnsi" w:cstheme="majorHAnsi"/>
          <w:bCs/>
          <w:color w:val="000000" w:themeColor="text1"/>
          <w:lang w:val="en-US"/>
        </w:rPr>
        <w:tab/>
        <w:t>04.07.2019</w:t>
      </w:r>
      <w:r w:rsidR="003377ED" w:rsidRPr="007A0A9D">
        <w:rPr>
          <w:rFonts w:asciiTheme="majorHAnsi" w:hAnsiTheme="majorHAnsi" w:cstheme="majorHAnsi"/>
          <w:bCs/>
          <w:color w:val="000000" w:themeColor="text1"/>
          <w:lang w:val="en-US"/>
        </w:rPr>
        <w:br/>
      </w:r>
      <w:r w:rsidRPr="007A0A9D">
        <w:rPr>
          <w:rFonts w:asciiTheme="majorHAnsi" w:hAnsiTheme="majorHAnsi" w:cstheme="majorHAnsi"/>
          <w:bCs/>
          <w:color w:val="000000" w:themeColor="text1"/>
          <w:lang w:val="en-US"/>
        </w:rPr>
        <w:t xml:space="preserve">5. </w:t>
      </w:r>
      <w:r w:rsidR="007D4F7B" w:rsidRPr="007A0A9D">
        <w:rPr>
          <w:rFonts w:asciiTheme="majorHAnsi" w:hAnsiTheme="majorHAnsi" w:cstheme="majorHAnsi"/>
          <w:bCs/>
          <w:color w:val="000000" w:themeColor="text1"/>
          <w:lang w:val="en-US"/>
        </w:rPr>
        <w:t>Final Thesis Report Submission (Online)</w:t>
      </w:r>
      <w:r w:rsidR="007D4F7B" w:rsidRPr="007A0A9D">
        <w:rPr>
          <w:rFonts w:asciiTheme="majorHAnsi" w:hAnsiTheme="majorHAnsi" w:cstheme="majorHAnsi"/>
          <w:bCs/>
          <w:color w:val="000000" w:themeColor="text1"/>
          <w:lang w:val="en-US"/>
        </w:rPr>
        <w:tab/>
      </w:r>
      <w:r w:rsidR="007D4F7B" w:rsidRPr="007A0A9D">
        <w:rPr>
          <w:rFonts w:asciiTheme="majorHAnsi" w:hAnsiTheme="majorHAnsi" w:cstheme="majorHAnsi"/>
          <w:bCs/>
          <w:color w:val="000000" w:themeColor="text1"/>
          <w:lang w:val="en-US"/>
        </w:rPr>
        <w:tab/>
      </w:r>
      <w:r w:rsidR="00386F7A" w:rsidRPr="007A0A9D">
        <w:rPr>
          <w:rFonts w:asciiTheme="majorHAnsi" w:hAnsiTheme="majorHAnsi" w:cstheme="majorHAnsi"/>
          <w:bCs/>
          <w:color w:val="000000" w:themeColor="text1"/>
          <w:lang w:val="en-US"/>
        </w:rPr>
        <w:t>15.08.2019</w:t>
      </w:r>
      <w:r w:rsidR="003377ED" w:rsidRPr="007A0A9D">
        <w:rPr>
          <w:rFonts w:asciiTheme="majorHAnsi" w:hAnsiTheme="majorHAnsi" w:cstheme="majorHAnsi"/>
          <w:bCs/>
          <w:color w:val="000000" w:themeColor="text1"/>
          <w:lang w:val="en-US"/>
        </w:rPr>
        <w:br/>
      </w:r>
      <w:r w:rsidRPr="007A0A9D">
        <w:rPr>
          <w:rFonts w:asciiTheme="majorHAnsi" w:hAnsiTheme="majorHAnsi" w:cstheme="majorHAnsi"/>
          <w:bCs/>
          <w:color w:val="000000" w:themeColor="text1"/>
          <w:lang w:val="en-US"/>
        </w:rPr>
        <w:t xml:space="preserve">6. </w:t>
      </w:r>
      <w:r w:rsidR="00386F7A" w:rsidRPr="007A0A9D">
        <w:rPr>
          <w:rFonts w:asciiTheme="majorHAnsi" w:hAnsiTheme="majorHAnsi" w:cstheme="majorHAnsi"/>
          <w:bCs/>
          <w:color w:val="000000" w:themeColor="text1"/>
          <w:lang w:val="en-US"/>
        </w:rPr>
        <w:t>Master Thesis Presentation (Presential</w:t>
      </w:r>
      <w:r w:rsidR="0032614E" w:rsidRPr="007A0A9D">
        <w:rPr>
          <w:rFonts w:asciiTheme="majorHAnsi" w:hAnsiTheme="majorHAnsi" w:cstheme="majorHAnsi"/>
          <w:bCs/>
          <w:color w:val="000000" w:themeColor="text1"/>
          <w:lang w:val="en-US"/>
        </w:rPr>
        <w:t xml:space="preserve"> - Germany</w:t>
      </w:r>
      <w:r w:rsidR="00386F7A" w:rsidRPr="007A0A9D">
        <w:rPr>
          <w:rFonts w:asciiTheme="majorHAnsi" w:hAnsiTheme="majorHAnsi" w:cstheme="majorHAnsi"/>
          <w:bCs/>
          <w:color w:val="000000" w:themeColor="text1"/>
          <w:lang w:val="en-US"/>
        </w:rPr>
        <w:t>)</w:t>
      </w:r>
      <w:r w:rsidR="0051150E" w:rsidRPr="007A0A9D">
        <w:rPr>
          <w:rFonts w:asciiTheme="majorHAnsi" w:hAnsiTheme="majorHAnsi" w:cstheme="majorHAnsi"/>
          <w:bCs/>
          <w:color w:val="000000" w:themeColor="text1"/>
          <w:lang w:val="en-US"/>
        </w:rPr>
        <w:tab/>
        <w:t>03.09.2019</w:t>
      </w:r>
      <w:r w:rsidR="003377ED" w:rsidRPr="007A0A9D">
        <w:rPr>
          <w:rFonts w:asciiTheme="majorHAnsi" w:hAnsiTheme="majorHAnsi" w:cstheme="majorHAnsi"/>
          <w:bCs/>
          <w:color w:val="000000" w:themeColor="text1"/>
          <w:lang w:val="en-US"/>
        </w:rPr>
        <w:br/>
      </w:r>
      <w:r w:rsidRPr="007A0A9D">
        <w:rPr>
          <w:rFonts w:asciiTheme="majorHAnsi" w:hAnsiTheme="majorHAnsi" w:cstheme="majorHAnsi"/>
          <w:bCs/>
          <w:color w:val="000000" w:themeColor="text1"/>
          <w:lang w:val="en-US"/>
        </w:rPr>
        <w:t>7.</w:t>
      </w:r>
      <w:r w:rsidR="00F91B25" w:rsidRPr="007A0A9D">
        <w:rPr>
          <w:rFonts w:asciiTheme="majorHAnsi" w:hAnsiTheme="majorHAnsi" w:cstheme="majorHAnsi"/>
          <w:bCs/>
          <w:color w:val="000000" w:themeColor="text1"/>
          <w:lang w:val="en-US"/>
        </w:rPr>
        <w:t xml:space="preserve"> Graduation Ceremony (Presential</w:t>
      </w:r>
      <w:r w:rsidR="0032614E" w:rsidRPr="007A0A9D">
        <w:rPr>
          <w:rFonts w:asciiTheme="majorHAnsi" w:hAnsiTheme="majorHAnsi" w:cstheme="majorHAnsi"/>
          <w:bCs/>
          <w:color w:val="000000" w:themeColor="text1"/>
          <w:lang w:val="en-US"/>
        </w:rPr>
        <w:t xml:space="preserve"> - Poland</w:t>
      </w:r>
      <w:r w:rsidR="00F91B25" w:rsidRPr="007A0A9D">
        <w:rPr>
          <w:rFonts w:asciiTheme="majorHAnsi" w:hAnsiTheme="majorHAnsi" w:cstheme="majorHAnsi"/>
          <w:bCs/>
          <w:color w:val="000000" w:themeColor="text1"/>
          <w:lang w:val="en-US"/>
        </w:rPr>
        <w:t>)</w:t>
      </w:r>
      <w:r w:rsidR="0051150E" w:rsidRPr="007A0A9D">
        <w:rPr>
          <w:rFonts w:asciiTheme="majorHAnsi" w:hAnsiTheme="majorHAnsi" w:cstheme="majorHAnsi"/>
          <w:bCs/>
          <w:color w:val="000000" w:themeColor="text1"/>
          <w:lang w:val="en-US"/>
        </w:rPr>
        <w:tab/>
        <w:t>09.09.2019</w:t>
      </w:r>
    </w:p>
    <w:p w14:paraId="57930E54" w14:textId="19E54EDF" w:rsidR="00DF0889" w:rsidRPr="007A0A9D" w:rsidRDefault="009B0058" w:rsidP="00753533">
      <w:pPr>
        <w:pStyle w:val="Heading1"/>
        <w:rPr>
          <w:rFonts w:cstheme="majorHAnsi"/>
          <w:sz w:val="22"/>
          <w:szCs w:val="22"/>
        </w:rPr>
      </w:pPr>
      <w:bookmarkStart w:id="24" w:name="_Ref4407653"/>
      <w:bookmarkStart w:id="25" w:name="_Toc4418997"/>
      <w:r w:rsidRPr="007A0A9D">
        <w:rPr>
          <w:rFonts w:cstheme="majorHAnsi"/>
          <w:sz w:val="22"/>
          <w:szCs w:val="22"/>
        </w:rPr>
        <w:t>HYDROLOG</w:t>
      </w:r>
      <w:r w:rsidR="0005703A" w:rsidRPr="007A0A9D">
        <w:rPr>
          <w:rFonts w:cstheme="majorHAnsi"/>
          <w:sz w:val="22"/>
          <w:szCs w:val="22"/>
        </w:rPr>
        <w:t>I</w:t>
      </w:r>
      <w:r w:rsidRPr="007A0A9D">
        <w:rPr>
          <w:rFonts w:cstheme="majorHAnsi"/>
          <w:sz w:val="22"/>
          <w:szCs w:val="22"/>
        </w:rPr>
        <w:t>CAL MODEL</w:t>
      </w:r>
      <w:bookmarkEnd w:id="24"/>
      <w:bookmarkEnd w:id="25"/>
    </w:p>
    <w:p w14:paraId="744A6D12" w14:textId="2B096072" w:rsidR="000F5CF6" w:rsidRPr="007A0A9D" w:rsidRDefault="000D3E19" w:rsidP="00C210D9">
      <w:pPr>
        <w:jc w:val="both"/>
        <w:rPr>
          <w:rFonts w:asciiTheme="majorHAnsi" w:hAnsiTheme="majorHAnsi" w:cstheme="majorHAnsi"/>
          <w:color w:val="000000" w:themeColor="text1"/>
          <w:lang w:val="en-US"/>
        </w:rPr>
      </w:pPr>
      <w:r w:rsidRPr="007A0A9D">
        <w:rPr>
          <w:rFonts w:asciiTheme="majorHAnsi" w:hAnsiTheme="majorHAnsi" w:cstheme="majorHAnsi"/>
          <w:color w:val="000000" w:themeColor="text1"/>
          <w:lang w:val="en-US"/>
        </w:rPr>
        <w:t xml:space="preserve">Flow </w:t>
      </w:r>
      <w:r w:rsidR="009D603E" w:rsidRPr="007A0A9D">
        <w:rPr>
          <w:rFonts w:asciiTheme="majorHAnsi" w:hAnsiTheme="majorHAnsi" w:cstheme="majorHAnsi"/>
          <w:color w:val="000000" w:themeColor="text1"/>
          <w:lang w:val="en-US"/>
        </w:rPr>
        <w:t xml:space="preserve">in the sanitary sewer network </w:t>
      </w:r>
      <w:r w:rsidR="0030544C" w:rsidRPr="007A0A9D">
        <w:rPr>
          <w:rFonts w:asciiTheme="majorHAnsi" w:hAnsiTheme="majorHAnsi" w:cstheme="majorHAnsi"/>
          <w:color w:val="000000" w:themeColor="text1"/>
          <w:lang w:val="en-US"/>
        </w:rPr>
        <w:t xml:space="preserve">can be classified as </w:t>
      </w:r>
      <w:r w:rsidR="00B922ED" w:rsidRPr="007A0A9D">
        <w:rPr>
          <w:rFonts w:asciiTheme="majorHAnsi" w:hAnsiTheme="majorHAnsi" w:cstheme="majorHAnsi"/>
          <w:color w:val="000000" w:themeColor="text1"/>
          <w:lang w:val="en-US"/>
        </w:rPr>
        <w:t>D</w:t>
      </w:r>
      <w:r w:rsidR="0030544C" w:rsidRPr="007A0A9D">
        <w:rPr>
          <w:rFonts w:asciiTheme="majorHAnsi" w:hAnsiTheme="majorHAnsi" w:cstheme="majorHAnsi"/>
          <w:color w:val="000000" w:themeColor="text1"/>
          <w:lang w:val="en-US"/>
        </w:rPr>
        <w:t>ry-</w:t>
      </w:r>
      <w:r w:rsidR="00B922ED" w:rsidRPr="007A0A9D">
        <w:rPr>
          <w:rFonts w:asciiTheme="majorHAnsi" w:hAnsiTheme="majorHAnsi" w:cstheme="majorHAnsi"/>
          <w:color w:val="000000" w:themeColor="text1"/>
          <w:lang w:val="en-US"/>
        </w:rPr>
        <w:t>W</w:t>
      </w:r>
      <w:r w:rsidR="0030544C" w:rsidRPr="007A0A9D">
        <w:rPr>
          <w:rFonts w:asciiTheme="majorHAnsi" w:hAnsiTheme="majorHAnsi" w:cstheme="majorHAnsi"/>
          <w:color w:val="000000" w:themeColor="text1"/>
          <w:lang w:val="en-US"/>
        </w:rPr>
        <w:t xml:space="preserve">eather </w:t>
      </w:r>
      <w:r w:rsidR="00B922ED" w:rsidRPr="007A0A9D">
        <w:rPr>
          <w:rFonts w:asciiTheme="majorHAnsi" w:hAnsiTheme="majorHAnsi" w:cstheme="majorHAnsi"/>
          <w:color w:val="000000" w:themeColor="text1"/>
          <w:lang w:val="en-US"/>
        </w:rPr>
        <w:t>F</w:t>
      </w:r>
      <w:r w:rsidR="0030544C" w:rsidRPr="007A0A9D">
        <w:rPr>
          <w:rFonts w:asciiTheme="majorHAnsi" w:hAnsiTheme="majorHAnsi" w:cstheme="majorHAnsi"/>
          <w:color w:val="000000" w:themeColor="text1"/>
          <w:lang w:val="en-US"/>
        </w:rPr>
        <w:t xml:space="preserve">low (DWF) and </w:t>
      </w:r>
      <w:r w:rsidR="00B922ED" w:rsidRPr="007A0A9D">
        <w:rPr>
          <w:rFonts w:asciiTheme="majorHAnsi" w:hAnsiTheme="majorHAnsi" w:cstheme="majorHAnsi"/>
          <w:color w:val="000000" w:themeColor="text1"/>
          <w:lang w:val="en-US"/>
        </w:rPr>
        <w:t>W</w:t>
      </w:r>
      <w:r w:rsidR="0030544C" w:rsidRPr="007A0A9D">
        <w:rPr>
          <w:rFonts w:asciiTheme="majorHAnsi" w:hAnsiTheme="majorHAnsi" w:cstheme="majorHAnsi"/>
          <w:color w:val="000000" w:themeColor="text1"/>
          <w:lang w:val="en-US"/>
        </w:rPr>
        <w:t>et-</w:t>
      </w:r>
      <w:r w:rsidR="00B922ED" w:rsidRPr="007A0A9D">
        <w:rPr>
          <w:rFonts w:asciiTheme="majorHAnsi" w:hAnsiTheme="majorHAnsi" w:cstheme="majorHAnsi"/>
          <w:color w:val="000000" w:themeColor="text1"/>
          <w:lang w:val="en-US"/>
        </w:rPr>
        <w:t>We</w:t>
      </w:r>
      <w:r w:rsidR="0030544C" w:rsidRPr="007A0A9D">
        <w:rPr>
          <w:rFonts w:asciiTheme="majorHAnsi" w:hAnsiTheme="majorHAnsi" w:cstheme="majorHAnsi"/>
          <w:color w:val="000000" w:themeColor="text1"/>
          <w:lang w:val="en-US"/>
        </w:rPr>
        <w:t xml:space="preserve">ather </w:t>
      </w:r>
      <w:r w:rsidR="00B922ED" w:rsidRPr="007A0A9D">
        <w:rPr>
          <w:rFonts w:asciiTheme="majorHAnsi" w:hAnsiTheme="majorHAnsi" w:cstheme="majorHAnsi"/>
          <w:color w:val="000000" w:themeColor="text1"/>
          <w:lang w:val="en-US"/>
        </w:rPr>
        <w:t>F</w:t>
      </w:r>
      <w:r w:rsidR="0030544C" w:rsidRPr="007A0A9D">
        <w:rPr>
          <w:rFonts w:asciiTheme="majorHAnsi" w:hAnsiTheme="majorHAnsi" w:cstheme="majorHAnsi"/>
          <w:color w:val="000000" w:themeColor="text1"/>
          <w:lang w:val="en-US"/>
        </w:rPr>
        <w:t>low (WWF)</w:t>
      </w:r>
      <w:r w:rsidR="004E4AC6" w:rsidRPr="007A0A9D">
        <w:rPr>
          <w:rFonts w:asciiTheme="majorHAnsi" w:hAnsiTheme="majorHAnsi" w:cstheme="majorHAnsi"/>
          <w:color w:val="000000" w:themeColor="text1"/>
          <w:lang w:val="en-US"/>
        </w:rPr>
        <w:t xml:space="preserve">. </w:t>
      </w:r>
      <w:r w:rsidR="00046000" w:rsidRPr="007A0A9D">
        <w:rPr>
          <w:rFonts w:asciiTheme="majorHAnsi" w:hAnsiTheme="majorHAnsi" w:cstheme="majorHAnsi"/>
          <w:color w:val="000000" w:themeColor="text1"/>
          <w:lang w:val="en-US"/>
        </w:rPr>
        <w:t xml:space="preserve">DWF can be </w:t>
      </w:r>
      <w:r w:rsidR="00332910" w:rsidRPr="007A0A9D">
        <w:rPr>
          <w:rFonts w:asciiTheme="majorHAnsi" w:hAnsiTheme="majorHAnsi" w:cstheme="majorHAnsi"/>
          <w:color w:val="000000" w:themeColor="text1"/>
          <w:lang w:val="en-US"/>
        </w:rPr>
        <w:t xml:space="preserve">further </w:t>
      </w:r>
      <w:r w:rsidR="00046000" w:rsidRPr="007A0A9D">
        <w:rPr>
          <w:rFonts w:asciiTheme="majorHAnsi" w:hAnsiTheme="majorHAnsi" w:cstheme="majorHAnsi"/>
          <w:color w:val="000000" w:themeColor="text1"/>
          <w:lang w:val="en-US"/>
        </w:rPr>
        <w:t xml:space="preserve">divided in two components: 1. </w:t>
      </w:r>
      <w:r w:rsidR="008A7CFD" w:rsidRPr="007A0A9D">
        <w:rPr>
          <w:rFonts w:asciiTheme="majorHAnsi" w:hAnsiTheme="majorHAnsi" w:cstheme="majorHAnsi"/>
          <w:color w:val="000000" w:themeColor="text1"/>
          <w:lang w:val="en-US"/>
        </w:rPr>
        <w:t xml:space="preserve">Base </w:t>
      </w:r>
      <w:r w:rsidR="00B922ED" w:rsidRPr="007A0A9D">
        <w:rPr>
          <w:rFonts w:asciiTheme="majorHAnsi" w:hAnsiTheme="majorHAnsi" w:cstheme="majorHAnsi"/>
          <w:color w:val="000000" w:themeColor="text1"/>
          <w:lang w:val="en-US"/>
        </w:rPr>
        <w:t>W</w:t>
      </w:r>
      <w:r w:rsidR="008A7CFD" w:rsidRPr="007A0A9D">
        <w:rPr>
          <w:rFonts w:asciiTheme="majorHAnsi" w:hAnsiTheme="majorHAnsi" w:cstheme="majorHAnsi"/>
          <w:color w:val="000000" w:themeColor="text1"/>
          <w:lang w:val="en-US"/>
        </w:rPr>
        <w:t xml:space="preserve">aste </w:t>
      </w:r>
      <w:r w:rsidR="00B922ED" w:rsidRPr="007A0A9D">
        <w:rPr>
          <w:rFonts w:asciiTheme="majorHAnsi" w:hAnsiTheme="majorHAnsi" w:cstheme="majorHAnsi"/>
          <w:color w:val="000000" w:themeColor="text1"/>
          <w:lang w:val="en-US"/>
        </w:rPr>
        <w:t>F</w:t>
      </w:r>
      <w:r w:rsidR="008A7CFD" w:rsidRPr="007A0A9D">
        <w:rPr>
          <w:rFonts w:asciiTheme="majorHAnsi" w:hAnsiTheme="majorHAnsi" w:cstheme="majorHAnsi"/>
          <w:color w:val="000000" w:themeColor="text1"/>
          <w:lang w:val="en-US"/>
        </w:rPr>
        <w:t>low</w:t>
      </w:r>
      <w:r w:rsidR="00046000" w:rsidRPr="007A0A9D">
        <w:rPr>
          <w:rFonts w:asciiTheme="majorHAnsi" w:hAnsiTheme="majorHAnsi" w:cstheme="majorHAnsi"/>
          <w:color w:val="000000" w:themeColor="text1"/>
          <w:lang w:val="en-US"/>
        </w:rPr>
        <w:t xml:space="preserve"> (BWF)</w:t>
      </w:r>
      <w:r w:rsidR="00637F6F" w:rsidRPr="007A0A9D">
        <w:rPr>
          <w:rFonts w:asciiTheme="majorHAnsi" w:hAnsiTheme="majorHAnsi" w:cstheme="majorHAnsi"/>
          <w:color w:val="000000" w:themeColor="text1"/>
          <w:lang w:val="en-US"/>
        </w:rPr>
        <w:t xml:space="preserve">: </w:t>
      </w:r>
      <w:r w:rsidR="00FE590C" w:rsidRPr="007A0A9D">
        <w:rPr>
          <w:rFonts w:asciiTheme="majorHAnsi" w:hAnsiTheme="majorHAnsi" w:cstheme="majorHAnsi"/>
          <w:color w:val="000000" w:themeColor="text1"/>
          <w:lang w:val="en-US"/>
        </w:rPr>
        <w:t xml:space="preserve">inflow of </w:t>
      </w:r>
      <w:r w:rsidR="00C351D2" w:rsidRPr="007A0A9D">
        <w:rPr>
          <w:rFonts w:asciiTheme="majorHAnsi" w:hAnsiTheme="majorHAnsi" w:cstheme="majorHAnsi"/>
          <w:color w:val="000000" w:themeColor="text1"/>
          <w:lang w:val="en-US"/>
        </w:rPr>
        <w:t xml:space="preserve">waste water coming from </w:t>
      </w:r>
      <w:r w:rsidR="00FE590C" w:rsidRPr="007A0A9D">
        <w:rPr>
          <w:rFonts w:asciiTheme="majorHAnsi" w:hAnsiTheme="majorHAnsi" w:cstheme="majorHAnsi"/>
          <w:color w:val="000000" w:themeColor="text1"/>
          <w:lang w:val="en-US"/>
        </w:rPr>
        <w:t>households, commercial and industrial sites</w:t>
      </w:r>
      <w:r w:rsidR="00C351D2" w:rsidRPr="007A0A9D">
        <w:rPr>
          <w:rFonts w:asciiTheme="majorHAnsi" w:hAnsiTheme="majorHAnsi" w:cstheme="majorHAnsi"/>
          <w:color w:val="000000" w:themeColor="text1"/>
          <w:lang w:val="en-US"/>
        </w:rPr>
        <w:t>; and 2.</w:t>
      </w:r>
      <w:r w:rsidR="008A7CFD" w:rsidRPr="007A0A9D">
        <w:rPr>
          <w:rFonts w:asciiTheme="majorHAnsi" w:hAnsiTheme="majorHAnsi" w:cstheme="majorHAnsi"/>
          <w:color w:val="000000" w:themeColor="text1"/>
          <w:lang w:val="en-US"/>
        </w:rPr>
        <w:t xml:space="preserve"> Groundwater Infiltration</w:t>
      </w:r>
      <w:r w:rsidR="00C351D2" w:rsidRPr="007A0A9D">
        <w:rPr>
          <w:rFonts w:asciiTheme="majorHAnsi" w:hAnsiTheme="majorHAnsi" w:cstheme="majorHAnsi"/>
          <w:color w:val="000000" w:themeColor="text1"/>
          <w:lang w:val="en-US"/>
        </w:rPr>
        <w:t xml:space="preserve"> (GWI):</w:t>
      </w:r>
      <w:r w:rsidR="00ED4AB7" w:rsidRPr="007A0A9D">
        <w:rPr>
          <w:rFonts w:asciiTheme="majorHAnsi" w:hAnsiTheme="majorHAnsi" w:cstheme="majorHAnsi"/>
          <w:color w:val="000000" w:themeColor="text1"/>
          <w:lang w:val="en-US"/>
        </w:rPr>
        <w:t xml:space="preserve"> Water</w:t>
      </w:r>
      <w:r w:rsidR="007B1133" w:rsidRPr="007A0A9D">
        <w:rPr>
          <w:rFonts w:asciiTheme="majorHAnsi" w:hAnsiTheme="majorHAnsi" w:cstheme="majorHAnsi"/>
          <w:color w:val="000000" w:themeColor="text1"/>
          <w:lang w:val="en-US"/>
        </w:rPr>
        <w:t xml:space="preserve"> </w:t>
      </w:r>
      <w:r w:rsidR="00ED4AB7" w:rsidRPr="007A0A9D">
        <w:rPr>
          <w:rFonts w:asciiTheme="majorHAnsi" w:hAnsiTheme="majorHAnsi" w:cstheme="majorHAnsi"/>
          <w:color w:val="000000" w:themeColor="text1"/>
          <w:lang w:val="en-US"/>
        </w:rPr>
        <w:t xml:space="preserve">from aquifers that infiltrates </w:t>
      </w:r>
      <w:r w:rsidR="00266A72" w:rsidRPr="007A0A9D">
        <w:rPr>
          <w:rFonts w:asciiTheme="majorHAnsi" w:hAnsiTheme="majorHAnsi" w:cstheme="majorHAnsi"/>
          <w:color w:val="000000" w:themeColor="text1"/>
          <w:lang w:val="en-US"/>
        </w:rPr>
        <w:t>into</w:t>
      </w:r>
      <w:r w:rsidR="007B1133" w:rsidRPr="007A0A9D">
        <w:rPr>
          <w:rFonts w:asciiTheme="majorHAnsi" w:hAnsiTheme="majorHAnsi" w:cstheme="majorHAnsi"/>
          <w:color w:val="000000" w:themeColor="text1"/>
          <w:lang w:val="en-US"/>
        </w:rPr>
        <w:t xml:space="preserve"> </w:t>
      </w:r>
      <w:r w:rsidR="00637F6F" w:rsidRPr="007A0A9D">
        <w:rPr>
          <w:rFonts w:asciiTheme="majorHAnsi" w:hAnsiTheme="majorHAnsi" w:cstheme="majorHAnsi"/>
          <w:color w:val="000000" w:themeColor="text1"/>
          <w:lang w:val="en-US"/>
        </w:rPr>
        <w:t xml:space="preserve">the network thought </w:t>
      </w:r>
      <w:r w:rsidR="00C210D9" w:rsidRPr="007A0A9D">
        <w:rPr>
          <w:rFonts w:asciiTheme="majorHAnsi" w:hAnsiTheme="majorHAnsi" w:cstheme="majorHAnsi"/>
          <w:color w:val="000000" w:themeColor="text1"/>
          <w:lang w:val="en-US"/>
        </w:rPr>
        <w:t xml:space="preserve">defects such as </w:t>
      </w:r>
      <w:r w:rsidR="00637F6F" w:rsidRPr="007A0A9D">
        <w:rPr>
          <w:rFonts w:asciiTheme="majorHAnsi" w:hAnsiTheme="majorHAnsi" w:cstheme="majorHAnsi"/>
          <w:color w:val="000000" w:themeColor="text1"/>
          <w:lang w:val="en-US"/>
        </w:rPr>
        <w:t>pipe cracks and leaky joints</w:t>
      </w:r>
      <w:r w:rsidR="00D91CCD">
        <w:rPr>
          <w:rFonts w:asciiTheme="majorHAnsi" w:hAnsiTheme="majorHAnsi" w:cstheme="majorHAnsi"/>
          <w:color w:val="000000" w:themeColor="text1"/>
          <w:lang w:val="en-US"/>
        </w:rPr>
        <w:fldChar w:fldCharType="begin" w:fldLock="1"/>
      </w:r>
      <w:r w:rsidR="005F7BD3">
        <w:rPr>
          <w:rFonts w:asciiTheme="majorHAnsi" w:hAnsiTheme="majorHAnsi" w:cstheme="majorHAnsi"/>
          <w:color w:val="000000" w:themeColor="text1"/>
          <w:lang w:val="en-US"/>
        </w:rPr>
        <w:instrText>ADDIN CSL_CITATION {"citationItems":[{"id":"ITEM-1","itemData":{"abstract":"A properly designed, operated and maintained sanitary sewer system is meant to collect and convey all of the sewage that flows into it to a wastewater treatment plant. However, occasional unintentional discharges of raw sewage from municipal sanitary sewers – called sanitary sewer overflows (SSOs) – occur in many systems. Rainfall-derived infiltration and inflow (RDII) into sanitary sewer systems has long been recognized as a major source of operating problems, causing poor performance of many sewer systems. RDII is the main cause of SSOs to customer basements, streets, or nearby streams and can also cause serious operating problems at wastewater treatment facilities. There is a need to develop proven methodologies and computer tools to assist communities in developing SSO control plans that are in line with their projected annual capital budgets and provide flexibility in future improvements. To accomplish this goal, EPA entered into a cooperative research and development agreement (CRADA) with Camp Dresser &amp; McKee, Inc. (CDM) to develop public-domain software tools to support SSO control planning. These tools, named the Sanitary Sewer Overflow Analysis and Planning (SSOAP) Toolbox, are accompanied by this technical document that describes how to use the Toolbox in analyzing infiltration/inflow, performing capacity analyses of sanitary sewer systems, and developing SSO control plans. It is the intent of this report to provide the Toolbox users with technical information needed for its effective use for analysis and mitigation of SSO-related problems. The technical report is not intended to serve as the user manual for the SSOAP Toolbox, which is a separate document included with the software package. Instead, it provides an introductory hydrologic approach and identifies a RDII methodology for initial incorporation into the SSOAP Toolbox; an overview of the required sewer system hydraulic analysis; and data collection requirements to support SSO planning and analysis using the SSOAP Toolbox. In addition, the report describes the tools and their functions for performing a sanitary sewer system capacity assessment. The report also includes a description of the application of EPA’s Storm Water Management Model Version 5 (SWMM5) application within the SSOAP Toolbox for assessing the baseline hydraulic conditions of the system and quantifying capacity improvements of various identified improvement scenarios. Guidance is provided for establishing system impr…","author":[{"dropping-particle":"","family":"Vallabhaneni","given":"Srinivas","non-dropping-particle":"","parse-names":false,"suffix":""},{"dropping-particle":"","family":"Burgess","given":"Edward H","non-dropping-particle":"","parse-names":false,"suffix":""}],"container-title":"Environmental Protection","id":"ITEM-1","issue":"October","issued":{"date-parts":[["2007"]]},"page":"1-104","title":"Computer Tools for Sanitary Sewer System Capacity Analysis and Computer Tools for Sanitary Sewer System","type":"article-journal"},"uris":["http://www.mendeley.com/documents/?uuid=3ee2631e-62b7-4ad2-b0d0-1b1f4a372a75"]}],"mendeley":{"formattedCitation":"[1]","plainTextFormattedCitation":"[1]","previouslyFormattedCitation":"[1]"},"properties":{"noteIndex":0},"schema":"https://github.com/citation-style-language/schema/raw/master/csl-citation.json"}</w:instrText>
      </w:r>
      <w:r w:rsidR="00D91CCD">
        <w:rPr>
          <w:rFonts w:asciiTheme="majorHAnsi" w:hAnsiTheme="majorHAnsi" w:cstheme="majorHAnsi"/>
          <w:color w:val="000000" w:themeColor="text1"/>
          <w:lang w:val="en-US"/>
        </w:rPr>
        <w:fldChar w:fldCharType="separate"/>
      </w:r>
      <w:r w:rsidR="00317616" w:rsidRPr="00317616">
        <w:rPr>
          <w:rFonts w:asciiTheme="majorHAnsi" w:hAnsiTheme="majorHAnsi" w:cstheme="majorHAnsi"/>
          <w:noProof/>
          <w:color w:val="000000" w:themeColor="text1"/>
          <w:lang w:val="en-US"/>
        </w:rPr>
        <w:t>[1]</w:t>
      </w:r>
      <w:r w:rsidR="00D91CCD">
        <w:rPr>
          <w:rFonts w:asciiTheme="majorHAnsi" w:hAnsiTheme="majorHAnsi" w:cstheme="majorHAnsi"/>
          <w:color w:val="000000" w:themeColor="text1"/>
          <w:lang w:val="en-US"/>
        </w:rPr>
        <w:fldChar w:fldCharType="end"/>
      </w:r>
      <w:r w:rsidR="00637F6F" w:rsidRPr="007A0A9D">
        <w:rPr>
          <w:rFonts w:asciiTheme="majorHAnsi" w:hAnsiTheme="majorHAnsi" w:cstheme="majorHAnsi"/>
          <w:color w:val="000000" w:themeColor="text1"/>
          <w:lang w:val="en-US"/>
        </w:rPr>
        <w:t>.</w:t>
      </w:r>
      <w:r w:rsidR="00B04F2E" w:rsidRPr="007A0A9D">
        <w:rPr>
          <w:rFonts w:asciiTheme="majorHAnsi" w:hAnsiTheme="majorHAnsi" w:cstheme="majorHAnsi"/>
          <w:color w:val="000000" w:themeColor="text1"/>
          <w:lang w:val="en-US"/>
        </w:rPr>
        <w:t xml:space="preserve"> </w:t>
      </w:r>
    </w:p>
    <w:p w14:paraId="58F0CA92" w14:textId="1937A79E" w:rsidR="00613876" w:rsidRPr="007A0A9D" w:rsidRDefault="00613876" w:rsidP="00C210D9">
      <w:pPr>
        <w:jc w:val="both"/>
        <w:rPr>
          <w:rFonts w:asciiTheme="majorHAnsi" w:hAnsiTheme="majorHAnsi" w:cstheme="majorHAnsi"/>
          <w:color w:val="000000" w:themeColor="text1"/>
          <w:lang w:val="en-US"/>
        </w:rPr>
      </w:pPr>
      <w:r w:rsidRPr="007A0A9D">
        <w:rPr>
          <w:rFonts w:asciiTheme="majorHAnsi" w:hAnsiTheme="majorHAnsi" w:cstheme="majorHAnsi"/>
          <w:color w:val="000000" w:themeColor="text1"/>
          <w:lang w:val="en-US"/>
        </w:rPr>
        <w:lastRenderedPageBreak/>
        <w:t xml:space="preserve">The </w:t>
      </w:r>
      <w:r w:rsidR="00DC68F0" w:rsidRPr="007A0A9D">
        <w:rPr>
          <w:rFonts w:asciiTheme="majorHAnsi" w:hAnsiTheme="majorHAnsi" w:cstheme="majorHAnsi"/>
          <w:color w:val="000000" w:themeColor="text1"/>
          <w:lang w:val="en-US"/>
        </w:rPr>
        <w:t>choice of</w:t>
      </w:r>
      <w:r w:rsidRPr="007A0A9D">
        <w:rPr>
          <w:rFonts w:asciiTheme="majorHAnsi" w:hAnsiTheme="majorHAnsi" w:cstheme="majorHAnsi"/>
          <w:color w:val="000000" w:themeColor="text1"/>
          <w:lang w:val="en-US"/>
        </w:rPr>
        <w:t xml:space="preserve"> the hydrological model in this study aims </w:t>
      </w:r>
      <w:r w:rsidR="00DC68F0" w:rsidRPr="007A0A9D">
        <w:rPr>
          <w:rFonts w:asciiTheme="majorHAnsi" w:hAnsiTheme="majorHAnsi" w:cstheme="majorHAnsi"/>
          <w:color w:val="000000" w:themeColor="text1"/>
          <w:lang w:val="en-US"/>
        </w:rPr>
        <w:t xml:space="preserve">the representation of </w:t>
      </w:r>
      <w:r w:rsidR="00332910" w:rsidRPr="007A0A9D">
        <w:rPr>
          <w:rFonts w:asciiTheme="majorHAnsi" w:hAnsiTheme="majorHAnsi" w:cstheme="majorHAnsi"/>
          <w:color w:val="000000" w:themeColor="text1"/>
          <w:lang w:val="en-US"/>
        </w:rPr>
        <w:t>RDII</w:t>
      </w:r>
      <w:r w:rsidR="007E1DA7">
        <w:rPr>
          <w:rFonts w:asciiTheme="majorHAnsi" w:hAnsiTheme="majorHAnsi" w:cstheme="majorHAnsi"/>
          <w:color w:val="000000" w:themeColor="text1"/>
          <w:lang w:val="en-US"/>
        </w:rPr>
        <w:t>,</w:t>
      </w:r>
      <w:r w:rsidR="00332910" w:rsidRPr="007A0A9D">
        <w:rPr>
          <w:rFonts w:asciiTheme="majorHAnsi" w:hAnsiTheme="majorHAnsi" w:cstheme="majorHAnsi"/>
          <w:color w:val="000000" w:themeColor="text1"/>
          <w:lang w:val="en-US"/>
        </w:rPr>
        <w:t xml:space="preserve"> which is the </w:t>
      </w:r>
      <w:r w:rsidR="00DC68F0" w:rsidRPr="007A0A9D">
        <w:rPr>
          <w:rFonts w:asciiTheme="majorHAnsi" w:hAnsiTheme="majorHAnsi" w:cstheme="majorHAnsi"/>
          <w:color w:val="000000" w:themeColor="text1"/>
          <w:lang w:val="en-US"/>
        </w:rPr>
        <w:t xml:space="preserve">incremental </w:t>
      </w:r>
      <w:r w:rsidR="007A1998" w:rsidRPr="007A0A9D">
        <w:rPr>
          <w:rFonts w:asciiTheme="majorHAnsi" w:hAnsiTheme="majorHAnsi" w:cstheme="majorHAnsi"/>
          <w:color w:val="000000" w:themeColor="text1"/>
          <w:lang w:val="en-US"/>
        </w:rPr>
        <w:t>flow into the sanitary sewer system cause</w:t>
      </w:r>
      <w:r w:rsidR="00CE4F3E" w:rsidRPr="007A0A9D">
        <w:rPr>
          <w:rFonts w:asciiTheme="majorHAnsi" w:hAnsiTheme="majorHAnsi" w:cstheme="majorHAnsi"/>
          <w:color w:val="000000" w:themeColor="text1"/>
          <w:lang w:val="en-US"/>
        </w:rPr>
        <w:t>d</w:t>
      </w:r>
      <w:r w:rsidR="007A1998" w:rsidRPr="007A0A9D">
        <w:rPr>
          <w:rFonts w:asciiTheme="majorHAnsi" w:hAnsiTheme="majorHAnsi" w:cstheme="majorHAnsi"/>
          <w:color w:val="000000" w:themeColor="text1"/>
          <w:lang w:val="en-US"/>
        </w:rPr>
        <w:t xml:space="preserve"> by </w:t>
      </w:r>
      <w:r w:rsidR="008F51EF">
        <w:rPr>
          <w:rFonts w:asciiTheme="majorHAnsi" w:hAnsiTheme="majorHAnsi" w:cstheme="majorHAnsi"/>
          <w:color w:val="000000" w:themeColor="text1"/>
          <w:lang w:val="en-US"/>
        </w:rPr>
        <w:t>precipitation</w:t>
      </w:r>
      <w:r w:rsidR="007A1998" w:rsidRPr="007A0A9D">
        <w:rPr>
          <w:rFonts w:asciiTheme="majorHAnsi" w:hAnsiTheme="majorHAnsi" w:cstheme="majorHAnsi"/>
          <w:color w:val="000000" w:themeColor="text1"/>
          <w:lang w:val="en-US"/>
        </w:rPr>
        <w:t xml:space="preserve"> (rainfall or snowmelt). </w:t>
      </w:r>
      <w:r w:rsidR="007A0A9D" w:rsidRPr="007A0A9D">
        <w:rPr>
          <w:rFonts w:asciiTheme="majorHAnsi" w:hAnsiTheme="majorHAnsi" w:cstheme="majorHAnsi"/>
          <w:color w:val="000000" w:themeColor="text1"/>
          <w:lang w:val="en-US"/>
        </w:rPr>
        <w:fldChar w:fldCharType="begin"/>
      </w:r>
      <w:r w:rsidR="007A0A9D" w:rsidRPr="007A0A9D">
        <w:rPr>
          <w:rFonts w:asciiTheme="majorHAnsi" w:hAnsiTheme="majorHAnsi" w:cstheme="majorHAnsi"/>
          <w:color w:val="000000" w:themeColor="text1"/>
          <w:lang w:val="en-US"/>
        </w:rPr>
        <w:instrText xml:space="preserve"> REF _Ref4487623 \h  \* MERGEFORMAT </w:instrText>
      </w:r>
      <w:r w:rsidR="007A0A9D" w:rsidRPr="007A0A9D">
        <w:rPr>
          <w:rFonts w:asciiTheme="majorHAnsi" w:hAnsiTheme="majorHAnsi" w:cstheme="majorHAnsi"/>
          <w:color w:val="000000" w:themeColor="text1"/>
          <w:lang w:val="en-US"/>
        </w:rPr>
      </w:r>
      <w:r w:rsidR="007A0A9D" w:rsidRPr="007A0A9D">
        <w:rPr>
          <w:rFonts w:asciiTheme="majorHAnsi" w:hAnsiTheme="majorHAnsi" w:cstheme="majorHAnsi"/>
          <w:color w:val="000000" w:themeColor="text1"/>
          <w:lang w:val="en-US"/>
        </w:rPr>
        <w:fldChar w:fldCharType="separate"/>
      </w:r>
      <w:r w:rsidR="007A0A9D" w:rsidRPr="007A0A9D">
        <w:rPr>
          <w:rFonts w:asciiTheme="majorHAnsi" w:hAnsiTheme="majorHAnsi" w:cstheme="majorHAnsi"/>
          <w:color w:val="000000" w:themeColor="text1"/>
          <w:lang w:val="en-US"/>
        </w:rPr>
        <w:t xml:space="preserve">Figure </w:t>
      </w:r>
      <w:r w:rsidR="007A0A9D" w:rsidRPr="007A0A9D">
        <w:rPr>
          <w:rFonts w:asciiTheme="majorHAnsi" w:hAnsiTheme="majorHAnsi" w:cstheme="majorHAnsi"/>
          <w:noProof/>
          <w:color w:val="000000" w:themeColor="text1"/>
          <w:lang w:val="en-US"/>
        </w:rPr>
        <w:t>3</w:t>
      </w:r>
      <w:r w:rsidR="007A0A9D" w:rsidRPr="007A0A9D">
        <w:rPr>
          <w:rFonts w:asciiTheme="majorHAnsi" w:hAnsiTheme="majorHAnsi" w:cstheme="majorHAnsi"/>
          <w:color w:val="000000" w:themeColor="text1"/>
          <w:lang w:val="en-US"/>
        </w:rPr>
        <w:fldChar w:fldCharType="end"/>
      </w:r>
      <w:r w:rsidR="00606AB2" w:rsidRPr="007A0A9D">
        <w:rPr>
          <w:rFonts w:asciiTheme="majorHAnsi" w:hAnsiTheme="majorHAnsi" w:cstheme="majorHAnsi"/>
          <w:color w:val="000000" w:themeColor="text1"/>
          <w:lang w:val="en-US"/>
        </w:rPr>
        <w:t xml:space="preserve"> shows </w:t>
      </w:r>
      <w:r w:rsidR="00930ED1" w:rsidRPr="007A0A9D">
        <w:rPr>
          <w:rFonts w:asciiTheme="majorHAnsi" w:hAnsiTheme="majorHAnsi" w:cstheme="majorHAnsi"/>
          <w:color w:val="000000" w:themeColor="text1"/>
          <w:lang w:val="en-US"/>
        </w:rPr>
        <w:t xml:space="preserve">the typical characteristics of </w:t>
      </w:r>
      <w:r w:rsidR="00D7263E" w:rsidRPr="007A0A9D">
        <w:rPr>
          <w:rFonts w:asciiTheme="majorHAnsi" w:hAnsiTheme="majorHAnsi" w:cstheme="majorHAnsi"/>
          <w:color w:val="000000" w:themeColor="text1"/>
          <w:lang w:val="en-US"/>
        </w:rPr>
        <w:t xml:space="preserve">different components of sanitary sewer flow. </w:t>
      </w:r>
      <w:r w:rsidR="00F65E79" w:rsidRPr="007A0A9D">
        <w:rPr>
          <w:rFonts w:asciiTheme="majorHAnsi" w:hAnsiTheme="majorHAnsi" w:cstheme="majorHAnsi"/>
          <w:color w:val="000000" w:themeColor="text1"/>
          <w:lang w:val="en-US"/>
        </w:rPr>
        <w:t xml:space="preserve">RDII </w:t>
      </w:r>
      <w:r w:rsidR="0066529E" w:rsidRPr="007A0A9D">
        <w:rPr>
          <w:rFonts w:asciiTheme="majorHAnsi" w:hAnsiTheme="majorHAnsi" w:cstheme="majorHAnsi"/>
          <w:color w:val="000000" w:themeColor="text1"/>
          <w:lang w:val="en-US"/>
        </w:rPr>
        <w:t>need</w:t>
      </w:r>
      <w:r w:rsidR="00F65E79" w:rsidRPr="007A0A9D">
        <w:rPr>
          <w:rFonts w:asciiTheme="majorHAnsi" w:hAnsiTheme="majorHAnsi" w:cstheme="majorHAnsi"/>
          <w:color w:val="000000" w:themeColor="text1"/>
          <w:lang w:val="en-US"/>
        </w:rPr>
        <w:t>s</w:t>
      </w:r>
      <w:r w:rsidR="0066529E" w:rsidRPr="007A0A9D">
        <w:rPr>
          <w:rFonts w:asciiTheme="majorHAnsi" w:hAnsiTheme="majorHAnsi" w:cstheme="majorHAnsi"/>
          <w:color w:val="000000" w:themeColor="text1"/>
          <w:lang w:val="en-US"/>
        </w:rPr>
        <w:t xml:space="preserve"> to be first </w:t>
      </w:r>
      <w:r w:rsidR="00331C04" w:rsidRPr="007A0A9D">
        <w:rPr>
          <w:rFonts w:asciiTheme="majorHAnsi" w:hAnsiTheme="majorHAnsi" w:cstheme="majorHAnsi"/>
          <w:color w:val="000000" w:themeColor="text1"/>
          <w:lang w:val="en-US"/>
        </w:rPr>
        <w:t>separated from DWF</w:t>
      </w:r>
      <w:r w:rsidR="0066529E" w:rsidRPr="007A0A9D">
        <w:rPr>
          <w:rFonts w:asciiTheme="majorHAnsi" w:hAnsiTheme="majorHAnsi" w:cstheme="majorHAnsi"/>
          <w:color w:val="000000" w:themeColor="text1"/>
          <w:lang w:val="en-US"/>
        </w:rPr>
        <w:t xml:space="preserve"> </w:t>
      </w:r>
      <w:r w:rsidR="005135CA" w:rsidRPr="007A0A9D">
        <w:rPr>
          <w:rFonts w:asciiTheme="majorHAnsi" w:hAnsiTheme="majorHAnsi" w:cstheme="majorHAnsi"/>
          <w:color w:val="000000" w:themeColor="text1"/>
          <w:lang w:val="en-US"/>
        </w:rPr>
        <w:t xml:space="preserve">when processing raw data coming from flow meters. </w:t>
      </w:r>
      <w:r w:rsidR="00F65E79" w:rsidRPr="007A0A9D">
        <w:rPr>
          <w:rFonts w:asciiTheme="majorHAnsi" w:hAnsiTheme="majorHAnsi" w:cstheme="majorHAnsi"/>
          <w:color w:val="000000" w:themeColor="text1"/>
          <w:lang w:val="en-US"/>
        </w:rPr>
        <w:t xml:space="preserve">More about the methods to </w:t>
      </w:r>
      <w:r w:rsidR="00B938D6" w:rsidRPr="007A0A9D">
        <w:rPr>
          <w:rFonts w:asciiTheme="majorHAnsi" w:hAnsiTheme="majorHAnsi" w:cstheme="majorHAnsi"/>
          <w:color w:val="000000" w:themeColor="text1"/>
          <w:lang w:val="en-US"/>
        </w:rPr>
        <w:t xml:space="preserve">separate the components </w:t>
      </w:r>
      <w:r w:rsidR="00E20495" w:rsidRPr="007A0A9D">
        <w:rPr>
          <w:rFonts w:asciiTheme="majorHAnsi" w:hAnsiTheme="majorHAnsi" w:cstheme="majorHAnsi"/>
          <w:color w:val="000000" w:themeColor="text1"/>
          <w:lang w:val="en-US"/>
        </w:rPr>
        <w:t xml:space="preserve">are discussed on section </w:t>
      </w:r>
      <w:r w:rsidR="00C01DFB" w:rsidRPr="007A0A9D">
        <w:rPr>
          <w:rFonts w:asciiTheme="majorHAnsi" w:hAnsiTheme="majorHAnsi" w:cstheme="majorHAnsi"/>
          <w:color w:val="000000" w:themeColor="text1"/>
          <w:lang w:val="en-US"/>
        </w:rPr>
        <w:fldChar w:fldCharType="begin"/>
      </w:r>
      <w:r w:rsidR="00C01DFB" w:rsidRPr="007A0A9D">
        <w:rPr>
          <w:rFonts w:asciiTheme="majorHAnsi" w:hAnsiTheme="majorHAnsi" w:cstheme="majorHAnsi"/>
          <w:color w:val="000000" w:themeColor="text1"/>
          <w:lang w:val="en-US"/>
        </w:rPr>
        <w:instrText xml:space="preserve"> REF _Ref4428128 \r \h </w:instrText>
      </w:r>
      <w:r w:rsidR="007A0A9D" w:rsidRPr="007A0A9D">
        <w:rPr>
          <w:rFonts w:asciiTheme="majorHAnsi" w:hAnsiTheme="majorHAnsi" w:cstheme="majorHAnsi"/>
          <w:color w:val="000000" w:themeColor="text1"/>
          <w:lang w:val="en-US"/>
        </w:rPr>
        <w:instrText xml:space="preserve"> \* MERGEFORMAT </w:instrText>
      </w:r>
      <w:r w:rsidR="00C01DFB" w:rsidRPr="007A0A9D">
        <w:rPr>
          <w:rFonts w:asciiTheme="majorHAnsi" w:hAnsiTheme="majorHAnsi" w:cstheme="majorHAnsi"/>
          <w:color w:val="000000" w:themeColor="text1"/>
          <w:lang w:val="en-US"/>
        </w:rPr>
      </w:r>
      <w:r w:rsidR="00C01DFB" w:rsidRPr="007A0A9D">
        <w:rPr>
          <w:rFonts w:asciiTheme="majorHAnsi" w:hAnsiTheme="majorHAnsi" w:cstheme="majorHAnsi"/>
          <w:color w:val="000000" w:themeColor="text1"/>
          <w:lang w:val="en-US"/>
        </w:rPr>
        <w:fldChar w:fldCharType="separate"/>
      </w:r>
      <w:r w:rsidR="00C01DFB" w:rsidRPr="007A0A9D">
        <w:rPr>
          <w:rFonts w:asciiTheme="majorHAnsi" w:hAnsiTheme="majorHAnsi" w:cstheme="majorHAnsi"/>
          <w:color w:val="000000" w:themeColor="text1"/>
          <w:lang w:val="en-US"/>
        </w:rPr>
        <w:t>4.2</w:t>
      </w:r>
      <w:r w:rsidR="00C01DFB" w:rsidRPr="007A0A9D">
        <w:rPr>
          <w:rFonts w:asciiTheme="majorHAnsi" w:hAnsiTheme="majorHAnsi" w:cstheme="majorHAnsi"/>
          <w:color w:val="000000" w:themeColor="text1"/>
          <w:lang w:val="en-US"/>
        </w:rPr>
        <w:fldChar w:fldCharType="end"/>
      </w:r>
      <w:r w:rsidR="00C01DFB" w:rsidRPr="007A0A9D">
        <w:rPr>
          <w:rFonts w:asciiTheme="majorHAnsi" w:hAnsiTheme="majorHAnsi" w:cstheme="majorHAnsi"/>
          <w:color w:val="000000" w:themeColor="text1"/>
          <w:lang w:val="en-US"/>
        </w:rPr>
        <w:t>.</w:t>
      </w:r>
    </w:p>
    <w:p w14:paraId="42FDA549" w14:textId="77777777" w:rsidR="001A65C4" w:rsidRDefault="005F1831" w:rsidP="001A65C4">
      <w:pPr>
        <w:keepNext/>
        <w:jc w:val="both"/>
      </w:pPr>
      <w:r>
        <w:rPr>
          <w:noProof/>
        </w:rPr>
        <w:drawing>
          <wp:inline distT="0" distB="0" distL="0" distR="0" wp14:anchorId="7FC13016" wp14:editId="10D30FF4">
            <wp:extent cx="5459104" cy="3712384"/>
            <wp:effectExtent l="0" t="0" r="825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77964" cy="3725210"/>
                    </a:xfrm>
                    <a:prstGeom prst="rect">
                      <a:avLst/>
                    </a:prstGeom>
                  </pic:spPr>
                </pic:pic>
              </a:graphicData>
            </a:graphic>
          </wp:inline>
        </w:drawing>
      </w:r>
    </w:p>
    <w:p w14:paraId="559B7A1F" w14:textId="40EC96D2" w:rsidR="00B04F2E" w:rsidRPr="00DE2F3D" w:rsidRDefault="001A65C4" w:rsidP="00DE2F3D">
      <w:pPr>
        <w:pStyle w:val="Caption"/>
        <w:jc w:val="center"/>
        <w:rPr>
          <w:rFonts w:asciiTheme="majorHAnsi" w:hAnsiTheme="majorHAnsi" w:cstheme="majorHAnsi"/>
          <w:color w:val="000000" w:themeColor="text1"/>
          <w:lang w:val="en-US"/>
        </w:rPr>
      </w:pPr>
      <w:bookmarkStart w:id="26" w:name="_Ref4487623"/>
      <w:r w:rsidRPr="00DE2F3D">
        <w:rPr>
          <w:rFonts w:asciiTheme="majorHAnsi" w:hAnsiTheme="majorHAnsi" w:cstheme="majorHAnsi"/>
          <w:color w:val="000000" w:themeColor="text1"/>
          <w:lang w:val="en-US"/>
        </w:rPr>
        <w:t xml:space="preserve">Figure </w:t>
      </w:r>
      <w:r w:rsidRPr="00DE2F3D">
        <w:rPr>
          <w:rFonts w:asciiTheme="majorHAnsi" w:hAnsiTheme="majorHAnsi" w:cstheme="majorHAnsi"/>
          <w:color w:val="000000" w:themeColor="text1"/>
        </w:rPr>
        <w:fldChar w:fldCharType="begin"/>
      </w:r>
      <w:r w:rsidRPr="00DE2F3D">
        <w:rPr>
          <w:rFonts w:asciiTheme="majorHAnsi" w:hAnsiTheme="majorHAnsi" w:cstheme="majorHAnsi"/>
          <w:color w:val="000000" w:themeColor="text1"/>
          <w:lang w:val="en-US"/>
        </w:rPr>
        <w:instrText xml:space="preserve"> SEQ Figure \* ARABIC </w:instrText>
      </w:r>
      <w:r w:rsidRPr="00DE2F3D">
        <w:rPr>
          <w:rFonts w:asciiTheme="majorHAnsi" w:hAnsiTheme="majorHAnsi" w:cstheme="majorHAnsi"/>
          <w:color w:val="000000" w:themeColor="text1"/>
        </w:rPr>
        <w:fldChar w:fldCharType="separate"/>
      </w:r>
      <w:r w:rsidRPr="00DE2F3D">
        <w:rPr>
          <w:rFonts w:asciiTheme="majorHAnsi" w:hAnsiTheme="majorHAnsi" w:cstheme="majorHAnsi"/>
          <w:noProof/>
          <w:color w:val="000000" w:themeColor="text1"/>
          <w:lang w:val="en-US"/>
        </w:rPr>
        <w:t>3</w:t>
      </w:r>
      <w:r w:rsidRPr="00DE2F3D">
        <w:rPr>
          <w:rFonts w:asciiTheme="majorHAnsi" w:hAnsiTheme="majorHAnsi" w:cstheme="majorHAnsi"/>
          <w:color w:val="000000" w:themeColor="text1"/>
        </w:rPr>
        <w:fldChar w:fldCharType="end"/>
      </w:r>
      <w:bookmarkEnd w:id="26"/>
      <w:r w:rsidRPr="00DE2F3D">
        <w:rPr>
          <w:rFonts w:asciiTheme="majorHAnsi" w:hAnsiTheme="majorHAnsi" w:cstheme="majorHAnsi"/>
          <w:color w:val="000000" w:themeColor="text1"/>
          <w:lang w:val="en-US"/>
        </w:rPr>
        <w:t xml:space="preserve">: </w:t>
      </w:r>
      <w:r w:rsidR="00CF2961" w:rsidRPr="00DE2F3D">
        <w:rPr>
          <w:rFonts w:asciiTheme="majorHAnsi" w:hAnsiTheme="majorHAnsi" w:cstheme="majorHAnsi"/>
          <w:color w:val="000000" w:themeColor="text1"/>
          <w:lang w:val="en-US"/>
        </w:rPr>
        <w:t>Components of wet-weather wastewater flow</w:t>
      </w:r>
      <w:r w:rsidR="00DE2F3D" w:rsidRPr="00DE2F3D">
        <w:rPr>
          <w:rFonts w:asciiTheme="majorHAnsi" w:hAnsiTheme="majorHAnsi" w:cstheme="majorHAnsi"/>
          <w:color w:val="000000" w:themeColor="text1"/>
          <w:lang w:val="en-US"/>
        </w:rPr>
        <w:t xml:space="preserve"> </w:t>
      </w:r>
      <w:r w:rsidR="00DE2F3D" w:rsidRPr="00DE2F3D">
        <w:rPr>
          <w:rFonts w:asciiTheme="majorHAnsi" w:hAnsiTheme="majorHAnsi" w:cstheme="majorHAnsi"/>
          <w:color w:val="000000" w:themeColor="text1"/>
          <w:lang w:val="en-US"/>
        </w:rPr>
        <w:fldChar w:fldCharType="begin" w:fldLock="1"/>
      </w:r>
      <w:r w:rsidR="005F7BD3">
        <w:rPr>
          <w:rFonts w:asciiTheme="majorHAnsi" w:hAnsiTheme="majorHAnsi" w:cstheme="majorHAnsi"/>
          <w:color w:val="000000" w:themeColor="text1"/>
          <w:lang w:val="en-US"/>
        </w:rPr>
        <w:instrText>ADDIN CSL_CITATION {"citationItems":[{"id":"ITEM-1","itemData":{"abstract":"A properly designed, operated and maintained sanitary sewer system is meant to collect and convey all of the sewage that flows into it to a wastewater treatment plant. However, occasional unintentional discharges of raw sewage from municipal sanitary sewers – called sanitary sewer overflows (SSOs) – occur in many systems. Rainfall-derived infiltration and inflow (RDII) into sanitary sewer systems has long been recognized as a major source of operating problems, causing poor performance of many sewer systems. RDII is the main cause of SSOs to customer basements, streets, or nearby streams and can also cause serious operating problems at wastewater treatment facilities. There is a need to develop proven methodologies and computer tools to assist communities in developing SSO control plans that are in line with their projected annual capital budgets and provide flexibility in future improvements. To accomplish this goal, EPA entered into a cooperative research and development agreement (CRADA) with Camp Dresser &amp; McKee, Inc. (CDM) to develop public-domain software tools to support SSO control planning. These tools, named the Sanitary Sewer Overflow Analysis and Planning (SSOAP) Toolbox, are accompanied by this technical document that describes how to use the Toolbox in analyzing infiltration/inflow, performing capacity analyses of sanitary sewer systems, and developing SSO control plans. It is the intent of this report to provide the Toolbox users with technical information needed for its effective use for analysis and mitigation of SSO-related problems. The technical report is not intended to serve as the user manual for the SSOAP Toolbox, which is a separate document included with the software package. Instead, it provides an introductory hydrologic approach and identifies a RDII methodology for initial incorporation into the SSOAP Toolbox; an overview of the required sewer system hydraulic analysis; and data collection requirements to support SSO planning and analysis using the SSOAP Toolbox. In addition, the report describes the tools and their functions for performing a sanitary sewer system capacity assessment. The report also includes a description of the application of EPA’s Storm Water Management Model Version 5 (SWMM5) application within the SSOAP Toolbox for assessing the baseline hydraulic conditions of the system and quantifying capacity improvements of various identified improvement scenarios. Guidance is provided for establishing system impr…","author":[{"dropping-particle":"","family":"Vallabhaneni","given":"Srinivas","non-dropping-particle":"","parse-names":false,"suffix":""},{"dropping-particle":"","family":"Burgess","given":"Edward H","non-dropping-particle":"","parse-names":false,"suffix":""}],"container-title":"Environmental Protection","id":"ITEM-1","issue":"October","issued":{"date-parts":[["2007"]]},"page":"1-104","title":"Computer Tools for Sanitary Sewer System Capacity Analysis and Computer Tools for Sanitary Sewer System","type":"article-journal"},"uris":["http://www.mendeley.com/documents/?uuid=3ee2631e-62b7-4ad2-b0d0-1b1f4a372a75"]}],"mendeley":{"formattedCitation":"[1]","plainTextFormattedCitation":"[1]","previouslyFormattedCitation":"[1]"},"properties":{"noteIndex":0},"schema":"https://github.com/citation-style-language/schema/raw/master/csl-citation.json"}</w:instrText>
      </w:r>
      <w:r w:rsidR="00DE2F3D" w:rsidRPr="00DE2F3D">
        <w:rPr>
          <w:rFonts w:asciiTheme="majorHAnsi" w:hAnsiTheme="majorHAnsi" w:cstheme="majorHAnsi"/>
          <w:color w:val="000000" w:themeColor="text1"/>
          <w:lang w:val="en-US"/>
        </w:rPr>
        <w:fldChar w:fldCharType="separate"/>
      </w:r>
      <w:r w:rsidR="00317616" w:rsidRPr="00317616">
        <w:rPr>
          <w:rFonts w:asciiTheme="majorHAnsi" w:hAnsiTheme="majorHAnsi" w:cstheme="majorHAnsi"/>
          <w:i w:val="0"/>
          <w:noProof/>
          <w:color w:val="000000" w:themeColor="text1"/>
          <w:lang w:val="en-US"/>
        </w:rPr>
        <w:t>[1]</w:t>
      </w:r>
      <w:r w:rsidR="00DE2F3D" w:rsidRPr="00DE2F3D">
        <w:rPr>
          <w:rFonts w:asciiTheme="majorHAnsi" w:hAnsiTheme="majorHAnsi" w:cstheme="majorHAnsi"/>
          <w:color w:val="000000" w:themeColor="text1"/>
          <w:lang w:val="en-US"/>
        </w:rPr>
        <w:fldChar w:fldCharType="end"/>
      </w:r>
    </w:p>
    <w:p w14:paraId="42F27D04" w14:textId="56573EBB" w:rsidR="005D0785" w:rsidRDefault="005D0785" w:rsidP="00753533">
      <w:pPr>
        <w:rPr>
          <w:lang w:val="en-US"/>
        </w:rPr>
      </w:pPr>
    </w:p>
    <w:p w14:paraId="6C0E6B17" w14:textId="5855359D" w:rsidR="005D0785" w:rsidRDefault="005D0785" w:rsidP="00753533">
      <w:pPr>
        <w:rPr>
          <w:lang w:val="en-US"/>
        </w:rPr>
      </w:pPr>
    </w:p>
    <w:p w14:paraId="72F052A9" w14:textId="3FEBAD40" w:rsidR="003865CF" w:rsidRDefault="001F7828" w:rsidP="00753533">
      <w:pPr>
        <w:rPr>
          <w:lang w:val="en-US"/>
        </w:rPr>
      </w:pPr>
      <w:r w:rsidRPr="001F7828">
        <w:rPr>
          <w:noProof/>
          <w:lang w:val="en-US"/>
        </w:rPr>
        <w:lastRenderedPageBreak/>
        <w:drawing>
          <wp:inline distT="0" distB="0" distL="0" distR="0" wp14:anchorId="303DD158" wp14:editId="0F516065">
            <wp:extent cx="5731510" cy="36601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660140"/>
                    </a:xfrm>
                    <a:prstGeom prst="rect">
                      <a:avLst/>
                    </a:prstGeom>
                  </pic:spPr>
                </pic:pic>
              </a:graphicData>
            </a:graphic>
          </wp:inline>
        </w:drawing>
      </w:r>
    </w:p>
    <w:p w14:paraId="4F6250AF" w14:textId="77777777" w:rsidR="001F7828" w:rsidRDefault="001F7828" w:rsidP="00753533">
      <w:pPr>
        <w:rPr>
          <w:lang w:val="en-US"/>
        </w:rPr>
      </w:pPr>
    </w:p>
    <w:p w14:paraId="707792C6" w14:textId="7E276F0B" w:rsidR="00F96FC7" w:rsidRPr="009A55C4" w:rsidRDefault="00EF00BA" w:rsidP="009A55C4">
      <w:pPr>
        <w:pStyle w:val="Heading2"/>
      </w:pPr>
      <w:bookmarkStart w:id="27" w:name="_Toc4418998"/>
      <w:bookmarkStart w:id="28" w:name="_Ref7958343"/>
      <w:r w:rsidRPr="009A55C4">
        <w:t xml:space="preserve">Methods to Quantify </w:t>
      </w:r>
      <w:r w:rsidR="00F264AA" w:rsidRPr="009A55C4">
        <w:t>Rainfall Dependent Infiltration and Inflow</w:t>
      </w:r>
      <w:bookmarkEnd w:id="27"/>
      <w:bookmarkEnd w:id="28"/>
    </w:p>
    <w:p w14:paraId="246CBD4E" w14:textId="77777777" w:rsidR="000E31B7" w:rsidRDefault="00F62C8B" w:rsidP="00B00C6A">
      <w:pPr>
        <w:jc w:val="both"/>
        <w:rPr>
          <w:rFonts w:asciiTheme="majorHAnsi" w:hAnsiTheme="majorHAnsi" w:cstheme="majorHAnsi"/>
          <w:lang w:val="en-US"/>
        </w:rPr>
      </w:pPr>
      <w:r>
        <w:rPr>
          <w:rFonts w:asciiTheme="majorHAnsi" w:hAnsiTheme="majorHAnsi" w:cstheme="majorHAnsi"/>
          <w:lang w:val="en-US"/>
        </w:rPr>
        <w:t xml:space="preserve">As mentioned on section </w:t>
      </w:r>
      <w:r w:rsidRPr="00F62C8B">
        <w:rPr>
          <w:rFonts w:asciiTheme="majorHAnsi" w:hAnsiTheme="majorHAnsi" w:cstheme="majorHAnsi"/>
          <w:highlight w:val="yellow"/>
          <w:lang w:val="en-US"/>
        </w:rPr>
        <w:t>1</w:t>
      </w:r>
      <w:r>
        <w:rPr>
          <w:rFonts w:asciiTheme="majorHAnsi" w:hAnsiTheme="majorHAnsi" w:cstheme="majorHAnsi"/>
          <w:lang w:val="en-US"/>
        </w:rPr>
        <w:t>. There are different ways stormwater</w:t>
      </w:r>
      <w:r w:rsidR="0027596D">
        <w:rPr>
          <w:rFonts w:asciiTheme="majorHAnsi" w:hAnsiTheme="majorHAnsi" w:cstheme="majorHAnsi"/>
          <w:lang w:val="en-US"/>
        </w:rPr>
        <w:t xml:space="preserve"> or snowmelt</w:t>
      </w:r>
      <w:r>
        <w:rPr>
          <w:rFonts w:asciiTheme="majorHAnsi" w:hAnsiTheme="majorHAnsi" w:cstheme="majorHAnsi"/>
          <w:lang w:val="en-US"/>
        </w:rPr>
        <w:t xml:space="preserve"> finds its way into the </w:t>
      </w:r>
      <w:r w:rsidR="0027596D">
        <w:rPr>
          <w:rFonts w:asciiTheme="majorHAnsi" w:hAnsiTheme="majorHAnsi" w:cstheme="majorHAnsi"/>
          <w:lang w:val="en-US"/>
        </w:rPr>
        <w:t xml:space="preserve">sanitary </w:t>
      </w:r>
      <w:r>
        <w:rPr>
          <w:rFonts w:asciiTheme="majorHAnsi" w:hAnsiTheme="majorHAnsi" w:cstheme="majorHAnsi"/>
          <w:lang w:val="en-US"/>
        </w:rPr>
        <w:t>sewer li</w:t>
      </w:r>
      <w:r w:rsidR="0027596D">
        <w:rPr>
          <w:rFonts w:asciiTheme="majorHAnsi" w:hAnsiTheme="majorHAnsi" w:cstheme="majorHAnsi"/>
          <w:lang w:val="en-US"/>
        </w:rPr>
        <w:t xml:space="preserve">nes which ideally would have only wastewater from urban developments such as households, commercial centers, factories, </w:t>
      </w:r>
      <w:r w:rsidR="0027596D" w:rsidRPr="00F66D97">
        <w:rPr>
          <w:rFonts w:asciiTheme="majorHAnsi" w:hAnsiTheme="majorHAnsi" w:cstheme="majorHAnsi"/>
          <w:highlight w:val="yellow"/>
          <w:lang w:val="en-US"/>
        </w:rPr>
        <w:t xml:space="preserve">etc. </w:t>
      </w:r>
      <w:r w:rsidR="004159A7" w:rsidRPr="00F66D97">
        <w:rPr>
          <w:rFonts w:asciiTheme="majorHAnsi" w:hAnsiTheme="majorHAnsi" w:cstheme="majorHAnsi"/>
          <w:highlight w:val="yellow"/>
          <w:lang w:val="en-US"/>
        </w:rPr>
        <w:t>The increase of the expected flow in sanitary sewer networks can be trigged by an event such as a storm or elevation of the groundwater table</w:t>
      </w:r>
      <w:r w:rsidR="002D49DD" w:rsidRPr="00F66D97">
        <w:rPr>
          <w:rFonts w:asciiTheme="majorHAnsi" w:hAnsiTheme="majorHAnsi" w:cstheme="majorHAnsi"/>
          <w:highlight w:val="yellow"/>
          <w:lang w:val="en-US"/>
        </w:rPr>
        <w:t xml:space="preserve">. </w:t>
      </w:r>
      <w:r w:rsidR="00F66D97">
        <w:rPr>
          <w:rFonts w:asciiTheme="majorHAnsi" w:hAnsiTheme="majorHAnsi" w:cstheme="majorHAnsi"/>
          <w:highlight w:val="yellow"/>
          <w:lang w:val="en-US"/>
        </w:rPr>
        <w:t xml:space="preserve">From rainfall or snowmelt </w:t>
      </w:r>
      <w:r w:rsidR="004E25B0">
        <w:rPr>
          <w:rFonts w:asciiTheme="majorHAnsi" w:hAnsiTheme="majorHAnsi" w:cstheme="majorHAnsi"/>
          <w:highlight w:val="yellow"/>
          <w:lang w:val="en-US"/>
        </w:rPr>
        <w:t>water flows over the soil surface and inf</w:t>
      </w:r>
      <w:r w:rsidR="00B81C74">
        <w:rPr>
          <w:rFonts w:asciiTheme="majorHAnsi" w:hAnsiTheme="majorHAnsi" w:cstheme="majorHAnsi"/>
          <w:highlight w:val="yellow"/>
          <w:lang w:val="en-US"/>
        </w:rPr>
        <w:t>lows</w:t>
      </w:r>
      <w:r w:rsidR="004E25B0">
        <w:rPr>
          <w:rFonts w:asciiTheme="majorHAnsi" w:hAnsiTheme="majorHAnsi" w:cstheme="majorHAnsi"/>
          <w:highlight w:val="yellow"/>
          <w:lang w:val="en-US"/>
        </w:rPr>
        <w:t xml:space="preserve"> to the sanitary sewer through manhole leaky covers or directly from roof-drain and foundation connections.</w:t>
      </w:r>
      <w:r w:rsidR="00B81C74">
        <w:rPr>
          <w:rFonts w:asciiTheme="majorHAnsi" w:hAnsiTheme="majorHAnsi" w:cstheme="majorHAnsi"/>
          <w:highlight w:val="yellow"/>
          <w:lang w:val="en-US"/>
        </w:rPr>
        <w:t xml:space="preserve"> The flow increases in the sanitary sewer due to inflow is generally observed few hours after the beginning of the storm or snowmelt. As depicted in figure X, rainfall or snowmelt  </w:t>
      </w:r>
      <w:r w:rsidR="004E25B0">
        <w:rPr>
          <w:rFonts w:asciiTheme="majorHAnsi" w:hAnsiTheme="majorHAnsi" w:cstheme="majorHAnsi"/>
          <w:highlight w:val="yellow"/>
          <w:lang w:val="en-US"/>
        </w:rPr>
        <w:t xml:space="preserve"> Once the water infiltrates, it moves </w:t>
      </w:r>
      <w:r w:rsidR="00B81C74">
        <w:rPr>
          <w:rFonts w:asciiTheme="majorHAnsi" w:hAnsiTheme="majorHAnsi" w:cstheme="majorHAnsi"/>
          <w:highlight w:val="yellow"/>
          <w:lang w:val="en-US"/>
        </w:rPr>
        <w:t xml:space="preserve">through </w:t>
      </w:r>
      <w:r w:rsidR="004E25B0">
        <w:rPr>
          <w:rFonts w:asciiTheme="majorHAnsi" w:hAnsiTheme="majorHAnsi" w:cstheme="majorHAnsi"/>
          <w:highlight w:val="yellow"/>
          <w:lang w:val="en-US"/>
        </w:rPr>
        <w:t xml:space="preserve">the </w:t>
      </w:r>
      <w:r w:rsidR="00B81C74">
        <w:rPr>
          <w:rFonts w:asciiTheme="majorHAnsi" w:hAnsiTheme="majorHAnsi" w:cstheme="majorHAnsi"/>
          <w:highlight w:val="yellow"/>
          <w:lang w:val="en-US"/>
        </w:rPr>
        <w:t xml:space="preserve">soil porous </w:t>
      </w:r>
      <w:r w:rsidR="004E25B0">
        <w:rPr>
          <w:rFonts w:asciiTheme="majorHAnsi" w:hAnsiTheme="majorHAnsi" w:cstheme="majorHAnsi"/>
          <w:highlight w:val="yellow"/>
          <w:lang w:val="en-US"/>
        </w:rPr>
        <w:t xml:space="preserve">with a much slower </w:t>
      </w:r>
      <w:r w:rsidR="00B81C74">
        <w:rPr>
          <w:rFonts w:asciiTheme="majorHAnsi" w:hAnsiTheme="majorHAnsi" w:cstheme="majorHAnsi"/>
          <w:highlight w:val="yellow"/>
          <w:lang w:val="en-US"/>
        </w:rPr>
        <w:t xml:space="preserve">velocity </w:t>
      </w:r>
      <w:r w:rsidR="004E25B0">
        <w:rPr>
          <w:rFonts w:asciiTheme="majorHAnsi" w:hAnsiTheme="majorHAnsi" w:cstheme="majorHAnsi"/>
          <w:highlight w:val="yellow"/>
          <w:lang w:val="en-US"/>
        </w:rPr>
        <w:t>due to t</w:t>
      </w:r>
      <w:r w:rsidR="000E31B7">
        <w:rPr>
          <w:rFonts w:asciiTheme="majorHAnsi" w:hAnsiTheme="majorHAnsi" w:cstheme="majorHAnsi"/>
          <w:highlight w:val="yellow"/>
          <w:lang w:val="en-US"/>
        </w:rPr>
        <w:t xml:space="preserve">he </w:t>
      </w:r>
      <w:r w:rsidR="004E25B0">
        <w:rPr>
          <w:rFonts w:asciiTheme="majorHAnsi" w:hAnsiTheme="majorHAnsi" w:cstheme="majorHAnsi"/>
          <w:highlight w:val="yellow"/>
          <w:lang w:val="en-US"/>
        </w:rPr>
        <w:t>characteristics of the</w:t>
      </w:r>
      <w:r w:rsidR="000E31B7">
        <w:rPr>
          <w:rFonts w:asciiTheme="majorHAnsi" w:hAnsiTheme="majorHAnsi" w:cstheme="majorHAnsi"/>
          <w:highlight w:val="yellow"/>
          <w:lang w:val="en-US"/>
        </w:rPr>
        <w:t xml:space="preserve"> groundwater flow. </w:t>
      </w:r>
      <w:r w:rsidR="002D49DD" w:rsidRPr="00F66D97">
        <w:rPr>
          <w:rFonts w:asciiTheme="majorHAnsi" w:hAnsiTheme="majorHAnsi" w:cstheme="majorHAnsi"/>
          <w:highlight w:val="yellow"/>
          <w:lang w:val="en-US"/>
        </w:rPr>
        <w:t xml:space="preserve">Infiltration </w:t>
      </w:r>
      <w:r w:rsidR="00F66D97">
        <w:rPr>
          <w:rFonts w:asciiTheme="majorHAnsi" w:hAnsiTheme="majorHAnsi" w:cstheme="majorHAnsi"/>
          <w:highlight w:val="yellow"/>
          <w:lang w:val="en-US"/>
        </w:rPr>
        <w:t>of</w:t>
      </w:r>
      <w:r w:rsidR="002D49DD" w:rsidRPr="00F66D97">
        <w:rPr>
          <w:rFonts w:asciiTheme="majorHAnsi" w:hAnsiTheme="majorHAnsi" w:cstheme="majorHAnsi"/>
          <w:highlight w:val="yellow"/>
          <w:lang w:val="en-US"/>
        </w:rPr>
        <w:t xml:space="preserve"> groundwater flow </w:t>
      </w:r>
      <w:r w:rsidR="004159A7" w:rsidRPr="00F66D97">
        <w:rPr>
          <w:rFonts w:asciiTheme="majorHAnsi" w:hAnsiTheme="majorHAnsi" w:cstheme="majorHAnsi"/>
          <w:highlight w:val="yellow"/>
          <w:lang w:val="en-US"/>
        </w:rPr>
        <w:t>which reaches the elevation of pipe. D</w:t>
      </w:r>
      <w:r w:rsidR="0027596D" w:rsidRPr="00F66D97">
        <w:rPr>
          <w:rFonts w:asciiTheme="majorHAnsi" w:hAnsiTheme="majorHAnsi" w:cstheme="majorHAnsi"/>
          <w:highlight w:val="yellow"/>
          <w:lang w:val="en-US"/>
        </w:rPr>
        <w:t>irect roof drain connections. Groundwater infiltration from saturated soil.</w:t>
      </w:r>
      <w:r w:rsidR="00F66D97">
        <w:rPr>
          <w:rFonts w:asciiTheme="majorHAnsi" w:hAnsiTheme="majorHAnsi" w:cstheme="majorHAnsi"/>
          <w:lang w:val="en-US"/>
        </w:rPr>
        <w:t xml:space="preserve"> </w:t>
      </w:r>
      <w:r w:rsidR="0027596D">
        <w:rPr>
          <w:rFonts w:asciiTheme="majorHAnsi" w:hAnsiTheme="majorHAnsi" w:cstheme="majorHAnsi"/>
          <w:lang w:val="en-US"/>
        </w:rPr>
        <w:t xml:space="preserve"> </w:t>
      </w:r>
      <w:r>
        <w:rPr>
          <w:rFonts w:asciiTheme="majorHAnsi" w:hAnsiTheme="majorHAnsi" w:cstheme="majorHAnsi"/>
          <w:lang w:val="en-US"/>
        </w:rPr>
        <w:t xml:space="preserve"> </w:t>
      </w:r>
    </w:p>
    <w:p w14:paraId="09631092" w14:textId="7650AD2E" w:rsidR="00F62C8B" w:rsidRDefault="000E31B7" w:rsidP="00B00C6A">
      <w:pPr>
        <w:jc w:val="both"/>
        <w:rPr>
          <w:rFonts w:asciiTheme="majorHAnsi" w:hAnsiTheme="majorHAnsi" w:cstheme="majorHAnsi"/>
          <w:lang w:val="en-US"/>
        </w:rPr>
      </w:pPr>
      <w:r>
        <w:rPr>
          <w:rFonts w:asciiTheme="majorHAnsi" w:hAnsiTheme="majorHAnsi" w:cstheme="majorHAnsi"/>
          <w:lang w:val="en-US"/>
        </w:rPr>
        <w:t xml:space="preserve">There are many processes where. Function of the infiltration, groundwater flow, surface runoff, flow through pipe fissures. </w:t>
      </w:r>
      <w:r w:rsidR="00F62C8B">
        <w:rPr>
          <w:rFonts w:asciiTheme="majorHAnsi" w:hAnsiTheme="majorHAnsi" w:cstheme="majorHAnsi"/>
          <w:lang w:val="en-US"/>
        </w:rPr>
        <w:br/>
      </w:r>
      <w:r w:rsidR="00F62C8B">
        <w:rPr>
          <w:rFonts w:asciiTheme="majorHAnsi" w:hAnsiTheme="majorHAnsi" w:cstheme="majorHAnsi"/>
          <w:lang w:val="en-US"/>
        </w:rPr>
        <w:br/>
        <w:t xml:space="preserve">Rainfall dependent infiltration and inflow have been modeled with different methods. </w:t>
      </w:r>
      <w:r w:rsidR="007A3215" w:rsidRPr="00097008">
        <w:rPr>
          <w:rFonts w:asciiTheme="majorHAnsi" w:hAnsiTheme="majorHAnsi" w:cstheme="majorHAnsi"/>
          <w:lang w:val="en-US"/>
        </w:rPr>
        <w:t xml:space="preserve">Bennet (1999) </w:t>
      </w:r>
      <w:r w:rsidR="00A54975" w:rsidRPr="00097008">
        <w:rPr>
          <w:rFonts w:asciiTheme="majorHAnsi" w:hAnsiTheme="majorHAnsi" w:cstheme="majorHAnsi"/>
          <w:b/>
          <w:lang w:val="en-US"/>
        </w:rPr>
        <w:fldChar w:fldCharType="begin" w:fldLock="1"/>
      </w:r>
      <w:r w:rsidR="005F7BD3">
        <w:rPr>
          <w:rFonts w:asciiTheme="majorHAnsi" w:hAnsiTheme="majorHAnsi" w:cstheme="majorHAnsi"/>
          <w:b/>
          <w:lang w:val="en-US"/>
        </w:rPr>
        <w:instrText>ADDIN CSL_CITATION {"citationItems":[{"id":"ITEM-1","itemData":{"ISBN":"1893664139","author":[{"dropping-particle":"","family":"Bennett","given":"David","non-dropping-particle":"","parse-names":false,"suffix":""},{"dropping-particle":"","family":"Rowe","given":"Reggie","non-dropping-particle":"","parse-names":false,"suffix":""},{"dropping-particle":"","family":"Strum","given":"Marie","non-dropping-particle":"","parse-names":false,"suffix":""},{"dropping-particle":"","family":"Wood","given":"David","non-dropping-particle":"","parse-names":false,"suffix":""},{"dropping-particle":"","family":"Schultz","given":"Nancy","non-dropping-particle":"","parse-names":false,"suffix":""},{"dropping-particle":"","family":"Roach","given":"Kelly","non-dropping-particle":"","parse-names":false,"suffix":""},{"dropping-particle":"","family":"Spence","given":"Mike","non-dropping-particle":"","parse-names":false,"suffix":""},{"dropping-particle":"","family":"Adderley","given":"Virgil","non-dropping-particle":"","parse-names":false,"suffix":""}],"container-title":"Development","id":"ITEM-1","issued":{"date-parts":[["1999"]]},"number-of-pages":"197","title":"Using flow prediction technologies to control sanitary sewer overflows","type":"book"},"uris":["http://www.mendeley.com/documents/?uuid=5051e80c-4a0e-4c07-9f55-c1f38f1c0296"]}],"mendeley":{"formattedCitation":"[2]","plainTextFormattedCitation":"[2]","previouslyFormattedCitation":"[2]"},"properties":{"noteIndex":0},"schema":"https://github.com/citation-style-language/schema/raw/master/csl-citation.json"}</w:instrText>
      </w:r>
      <w:r w:rsidR="00A54975" w:rsidRPr="00097008">
        <w:rPr>
          <w:rFonts w:asciiTheme="majorHAnsi" w:hAnsiTheme="majorHAnsi" w:cstheme="majorHAnsi"/>
          <w:b/>
          <w:lang w:val="en-US"/>
        </w:rPr>
        <w:fldChar w:fldCharType="separate"/>
      </w:r>
      <w:r w:rsidR="00317616" w:rsidRPr="00317616">
        <w:rPr>
          <w:rFonts w:asciiTheme="majorHAnsi" w:hAnsiTheme="majorHAnsi" w:cstheme="majorHAnsi"/>
          <w:noProof/>
          <w:lang w:val="en-US"/>
        </w:rPr>
        <w:t>[2]</w:t>
      </w:r>
      <w:r w:rsidR="00A54975" w:rsidRPr="00097008">
        <w:rPr>
          <w:rFonts w:asciiTheme="majorHAnsi" w:hAnsiTheme="majorHAnsi" w:cstheme="majorHAnsi"/>
          <w:b/>
          <w:lang w:val="en-US"/>
        </w:rPr>
        <w:fldChar w:fldCharType="end"/>
      </w:r>
      <w:r w:rsidR="00A54975" w:rsidRPr="00097008">
        <w:rPr>
          <w:rFonts w:asciiTheme="majorHAnsi" w:hAnsiTheme="majorHAnsi" w:cstheme="majorHAnsi"/>
          <w:b/>
          <w:lang w:val="en-US"/>
        </w:rPr>
        <w:t xml:space="preserve"> </w:t>
      </w:r>
      <w:r w:rsidR="00382EBB" w:rsidRPr="00097008">
        <w:rPr>
          <w:rFonts w:asciiTheme="majorHAnsi" w:hAnsiTheme="majorHAnsi" w:cstheme="majorHAnsi"/>
          <w:lang w:val="en-US"/>
        </w:rPr>
        <w:t>carried a literature review and case study of around 10</w:t>
      </w:r>
      <w:r w:rsidR="00382EBB" w:rsidRPr="00097008">
        <w:rPr>
          <w:rFonts w:asciiTheme="majorHAnsi" w:hAnsiTheme="majorHAnsi" w:cstheme="majorHAnsi"/>
          <w:b/>
          <w:lang w:val="en-US"/>
        </w:rPr>
        <w:t xml:space="preserve"> </w:t>
      </w:r>
      <w:r w:rsidR="003974BD" w:rsidRPr="00097008">
        <w:rPr>
          <w:rFonts w:asciiTheme="majorHAnsi" w:hAnsiTheme="majorHAnsi" w:cstheme="majorHAnsi"/>
          <w:lang w:val="en-US"/>
        </w:rPr>
        <w:t>different methods for quantifying RDII</w:t>
      </w:r>
      <w:r w:rsidR="00382EBB" w:rsidRPr="00097008">
        <w:rPr>
          <w:rFonts w:asciiTheme="majorHAnsi" w:hAnsiTheme="majorHAnsi" w:cstheme="majorHAnsi"/>
          <w:lang w:val="en-US"/>
        </w:rPr>
        <w:t xml:space="preserve">. </w:t>
      </w:r>
    </w:p>
    <w:p w14:paraId="0D043CE4" w14:textId="4714F0B4" w:rsidR="00815C2B" w:rsidRDefault="00477CFA" w:rsidP="00B00C6A">
      <w:pPr>
        <w:jc w:val="both"/>
        <w:rPr>
          <w:rFonts w:asciiTheme="majorHAnsi" w:hAnsiTheme="majorHAnsi" w:cstheme="majorHAnsi"/>
          <w:lang w:val="en-US"/>
        </w:rPr>
      </w:pPr>
      <w:r w:rsidRPr="00097008">
        <w:rPr>
          <w:rFonts w:asciiTheme="majorHAnsi" w:hAnsiTheme="majorHAnsi" w:cstheme="majorHAnsi"/>
          <w:lang w:val="en-US"/>
        </w:rPr>
        <w:t>The study</w:t>
      </w:r>
      <w:r w:rsidR="005F6D7D" w:rsidRPr="00097008">
        <w:rPr>
          <w:rFonts w:asciiTheme="majorHAnsi" w:hAnsiTheme="majorHAnsi" w:cstheme="majorHAnsi"/>
          <w:lang w:val="en-US"/>
        </w:rPr>
        <w:t xml:space="preserve"> concluded that</w:t>
      </w:r>
      <w:r w:rsidR="007B3EE3" w:rsidRPr="00097008">
        <w:rPr>
          <w:rFonts w:asciiTheme="majorHAnsi" w:hAnsiTheme="majorHAnsi" w:cstheme="majorHAnsi"/>
          <w:lang w:val="en-US"/>
        </w:rPr>
        <w:t xml:space="preserve"> only</w:t>
      </w:r>
      <w:r w:rsidR="0014260B">
        <w:rPr>
          <w:rFonts w:asciiTheme="majorHAnsi" w:hAnsiTheme="majorHAnsi" w:cstheme="majorHAnsi"/>
          <w:lang w:val="en-US"/>
        </w:rPr>
        <w:t xml:space="preserve"> the</w:t>
      </w:r>
      <w:r w:rsidR="005F6D7D" w:rsidRPr="00097008">
        <w:rPr>
          <w:rFonts w:asciiTheme="majorHAnsi" w:hAnsiTheme="majorHAnsi" w:cstheme="majorHAnsi"/>
          <w:lang w:val="en-US"/>
        </w:rPr>
        <w:t xml:space="preserve"> regression</w:t>
      </w:r>
      <w:r w:rsidR="007B3EE3" w:rsidRPr="00097008">
        <w:rPr>
          <w:rFonts w:asciiTheme="majorHAnsi" w:hAnsiTheme="majorHAnsi" w:cstheme="majorHAnsi"/>
          <w:lang w:val="en-US"/>
        </w:rPr>
        <w:t xml:space="preserve"> and</w:t>
      </w:r>
      <w:r w:rsidR="005F6D7D" w:rsidRPr="00097008">
        <w:rPr>
          <w:rFonts w:asciiTheme="majorHAnsi" w:hAnsiTheme="majorHAnsi" w:cstheme="majorHAnsi"/>
          <w:lang w:val="en-US"/>
        </w:rPr>
        <w:t xml:space="preserve"> unit hydrograph</w:t>
      </w:r>
      <w:r w:rsidR="0014260B">
        <w:rPr>
          <w:rFonts w:asciiTheme="majorHAnsi" w:hAnsiTheme="majorHAnsi" w:cstheme="majorHAnsi"/>
          <w:lang w:val="en-US"/>
        </w:rPr>
        <w:t xml:space="preserve"> methods</w:t>
      </w:r>
      <w:r w:rsidR="00817632" w:rsidRPr="00097008">
        <w:rPr>
          <w:rFonts w:asciiTheme="majorHAnsi" w:hAnsiTheme="majorHAnsi" w:cstheme="majorHAnsi"/>
          <w:lang w:val="en-US"/>
        </w:rPr>
        <w:t xml:space="preserve"> are</w:t>
      </w:r>
      <w:r w:rsidR="007B3EE3" w:rsidRPr="00097008">
        <w:rPr>
          <w:rFonts w:asciiTheme="majorHAnsi" w:hAnsiTheme="majorHAnsi" w:cstheme="majorHAnsi"/>
          <w:lang w:val="en-US"/>
        </w:rPr>
        <w:t xml:space="preserve"> suitable </w:t>
      </w:r>
      <w:r w:rsidR="009E355E" w:rsidRPr="00097008">
        <w:rPr>
          <w:rFonts w:asciiTheme="majorHAnsi" w:hAnsiTheme="majorHAnsi" w:cstheme="majorHAnsi"/>
          <w:lang w:val="en-US"/>
        </w:rPr>
        <w:t>when applying continuous simulation</w:t>
      </w:r>
      <w:r w:rsidR="004711B8" w:rsidRPr="00097008">
        <w:rPr>
          <w:rFonts w:asciiTheme="majorHAnsi" w:hAnsiTheme="majorHAnsi" w:cstheme="majorHAnsi"/>
          <w:lang w:val="en-US"/>
        </w:rPr>
        <w:t xml:space="preserve"> for</w:t>
      </w:r>
      <w:r w:rsidR="007E0449" w:rsidRPr="00097008">
        <w:rPr>
          <w:rFonts w:asciiTheme="majorHAnsi" w:hAnsiTheme="majorHAnsi" w:cstheme="majorHAnsi"/>
          <w:lang w:val="en-US"/>
        </w:rPr>
        <w:t xml:space="preserve"> long-term modelling</w:t>
      </w:r>
      <w:r w:rsidR="004711B8" w:rsidRPr="00097008">
        <w:rPr>
          <w:rFonts w:asciiTheme="majorHAnsi" w:hAnsiTheme="majorHAnsi" w:cstheme="majorHAnsi"/>
          <w:lang w:val="en-US"/>
        </w:rPr>
        <w:t>.</w:t>
      </w:r>
      <w:r w:rsidR="00226C19" w:rsidRPr="00097008">
        <w:rPr>
          <w:rFonts w:asciiTheme="majorHAnsi" w:hAnsiTheme="majorHAnsi" w:cstheme="majorHAnsi"/>
          <w:lang w:val="en-US"/>
        </w:rPr>
        <w:t xml:space="preserve"> </w:t>
      </w:r>
      <w:r w:rsidR="00AC110A" w:rsidRPr="00097008">
        <w:rPr>
          <w:rFonts w:asciiTheme="majorHAnsi" w:hAnsiTheme="majorHAnsi" w:cstheme="majorHAnsi"/>
          <w:lang w:val="en-US"/>
        </w:rPr>
        <w:t xml:space="preserve">The </w:t>
      </w:r>
      <w:r w:rsidR="00E65A94" w:rsidRPr="00097008">
        <w:rPr>
          <w:rFonts w:asciiTheme="majorHAnsi" w:hAnsiTheme="majorHAnsi" w:cstheme="majorHAnsi"/>
          <w:lang w:val="en-US"/>
        </w:rPr>
        <w:t>unit hydrograph</w:t>
      </w:r>
      <w:r w:rsidR="0064791B" w:rsidRPr="00097008">
        <w:rPr>
          <w:rFonts w:asciiTheme="majorHAnsi" w:hAnsiTheme="majorHAnsi" w:cstheme="majorHAnsi"/>
          <w:lang w:val="en-US"/>
        </w:rPr>
        <w:t xml:space="preserve"> </w:t>
      </w:r>
      <w:r w:rsidR="00054E72" w:rsidRPr="00097008">
        <w:rPr>
          <w:rFonts w:asciiTheme="majorHAnsi" w:hAnsiTheme="majorHAnsi" w:cstheme="majorHAnsi"/>
          <w:lang w:val="en-US"/>
        </w:rPr>
        <w:t xml:space="preserve">(UH) </w:t>
      </w:r>
      <w:r w:rsidR="0064791B" w:rsidRPr="00097008">
        <w:rPr>
          <w:rFonts w:asciiTheme="majorHAnsi" w:hAnsiTheme="majorHAnsi" w:cstheme="majorHAnsi"/>
          <w:lang w:val="en-US"/>
        </w:rPr>
        <w:t xml:space="preserve">method also provided the best </w:t>
      </w:r>
      <w:r w:rsidR="00054E72" w:rsidRPr="00097008">
        <w:rPr>
          <w:rFonts w:asciiTheme="majorHAnsi" w:hAnsiTheme="majorHAnsi" w:cstheme="majorHAnsi"/>
          <w:lang w:val="en-US"/>
        </w:rPr>
        <w:t xml:space="preserve">consistent match to storm peaks. </w:t>
      </w:r>
      <w:proofErr w:type="spellStart"/>
      <w:r w:rsidRPr="00097008">
        <w:rPr>
          <w:rFonts w:asciiTheme="majorHAnsi" w:hAnsiTheme="majorHAnsi" w:cstheme="majorHAnsi"/>
          <w:lang w:val="en-US"/>
        </w:rPr>
        <w:t>Vallabhaneni</w:t>
      </w:r>
      <w:proofErr w:type="spellEnd"/>
      <w:r w:rsidRPr="00097008">
        <w:rPr>
          <w:rFonts w:asciiTheme="majorHAnsi" w:hAnsiTheme="majorHAnsi" w:cstheme="majorHAnsi"/>
          <w:lang w:val="en-US"/>
        </w:rPr>
        <w:t xml:space="preserve"> and </w:t>
      </w:r>
      <w:proofErr w:type="spellStart"/>
      <w:r w:rsidRPr="00097008">
        <w:rPr>
          <w:rFonts w:asciiTheme="majorHAnsi" w:hAnsiTheme="majorHAnsi" w:cstheme="majorHAnsi"/>
          <w:lang w:val="en-US"/>
        </w:rPr>
        <w:t>Burguess</w:t>
      </w:r>
      <w:proofErr w:type="spellEnd"/>
      <w:r w:rsidRPr="00097008">
        <w:rPr>
          <w:rFonts w:asciiTheme="majorHAnsi" w:hAnsiTheme="majorHAnsi" w:cstheme="majorHAnsi"/>
          <w:lang w:val="en-US"/>
        </w:rPr>
        <w:t xml:space="preserve"> (2007) </w:t>
      </w:r>
      <w:r w:rsidRPr="00097008">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{"citationItems":[{"id":"ITEM-1","itemData":{"abstract":"A properly designed, operated and maintained sanitary sewer system is meant to collect and convey all of the sewage that flows into it to a wastewater treatment plant. However, occasional unintentional discharges of raw sewage from municipal sanitary sewers – called sanitary sewer overflows (SSOs) – occur in many systems. Rainfall-derived infiltration and inflow (RDII) into sanitary sewer systems has long been recognized as a major source of operating problems, causing poor performance of many sewer systems. RDII is the main cause of SSOs to customer basements, streets, or nearby streams and can also cause serious operating problems at wastewater treatment facilities. There is a need to develop proven methodologies and computer tools to assist communities in developing SSO control plans that are in line with their projected annual capital budgets and provide flexibility in future improvements. To accomplish this goal, EPA entered into a cooperative research and development agreement (CRADA) with Camp Dresser &amp; McKee, Inc. (CDM) to develop public-domain software tools to support SSO control planning. These tools, named the Sanitary Sewer Overflow Analysis and Planning (SSOAP) Toolbox, are accompanied by this technical document that describes how to use the Toolbox in analyzing infiltration/inflow, performing capacity analyses of sanitary sewer systems, and developing SSO control plans. It is the intent of this report to provide the Toolbox users with technical information needed for its effective use for analysis and mitigation of SSO-related problems. The technical report is not intended to serve as the user manual for the SSOAP Toolbox, which is a separate document included with the software package. Instead, it provides an introductory hydrologic approach and identifies a RDII methodology for initial incorporation into the SSOAP Toolbox; an overview of the required sewer system hydraulic analysis; and data collection requirements to support SSO planning and analysis using the SSOAP Toolbox. In addition, the report describes the tools and their functions for performing a sanitary sewer system capacity assessment. The report also includes a description of the application of EPA’s Storm Water Management Model Version 5 (SWMM5) application within the SSOAP Toolbox for assessing the baseline hydraulic conditions of the system and quantifying capacity improvements of various identified improvement scenarios. Guidance is provided for establishing system impr…","author":[{"dropping-particle":"","family":"Vallabhaneni","given":"Srinivas","non-dropping-particle":"","parse-names":false,"suffix":""},{"dropping-particle":"","family":"Burgess","given":"Edward H","non-dropping-particle":"","parse-names":false,"suffix":""}],"container-title":"Environmental Protection","id":"ITEM-1","issue":"October","issued":{"date-parts":[["2007"]]},"page":"1-104","title":"Computer Tools for Sanitary Sewer System Capacity Analysis and Computer Tools for Sanitary Sewer System","type":"article-journal"},"uris":["http://www.mendeley.com/documents/?uuid=3ee2631e-62b7-4ad2-b0d0-1b1f4a372a75"]}],"mendeley":{"formattedCitation":"[1]","plainTextFormattedCitation":"[1]","previouslyFormattedCitation":"[1]"},"properties":{"noteIndex":0},"schema":"https://github.com/citation-style-language/schema/raw/master/csl-citation.json"}</w:instrText>
      </w:r>
      <w:r w:rsidRPr="00097008">
        <w:rPr>
          <w:rFonts w:asciiTheme="majorHAnsi" w:hAnsiTheme="majorHAnsi" w:cstheme="majorHAnsi"/>
          <w:lang w:val="en-US"/>
        </w:rPr>
        <w:fldChar w:fldCharType="separate"/>
      </w:r>
      <w:r w:rsidR="00317616" w:rsidRPr="00317616">
        <w:rPr>
          <w:rFonts w:asciiTheme="majorHAnsi" w:hAnsiTheme="majorHAnsi" w:cstheme="majorHAnsi"/>
          <w:noProof/>
          <w:lang w:val="en-US"/>
        </w:rPr>
        <w:t>[1]</w:t>
      </w:r>
      <w:r w:rsidRPr="00097008">
        <w:rPr>
          <w:rFonts w:asciiTheme="majorHAnsi" w:hAnsiTheme="majorHAnsi" w:cstheme="majorHAnsi"/>
          <w:lang w:val="en-US"/>
        </w:rPr>
        <w:fldChar w:fldCharType="end"/>
      </w:r>
      <w:r w:rsidRPr="00097008">
        <w:rPr>
          <w:rFonts w:asciiTheme="majorHAnsi" w:hAnsiTheme="majorHAnsi" w:cstheme="majorHAnsi"/>
          <w:lang w:val="en-US"/>
        </w:rPr>
        <w:t xml:space="preserve"> and </w:t>
      </w:r>
      <w:r w:rsidR="00CE4674" w:rsidRPr="00097008">
        <w:rPr>
          <w:rFonts w:asciiTheme="majorHAnsi" w:hAnsiTheme="majorHAnsi" w:cstheme="majorHAnsi"/>
          <w:lang w:val="en-US"/>
        </w:rPr>
        <w:t>U.S. EPA</w:t>
      </w:r>
      <w:r w:rsidR="00513E01" w:rsidRPr="00097008">
        <w:rPr>
          <w:rFonts w:asciiTheme="majorHAnsi" w:hAnsiTheme="majorHAnsi" w:cstheme="majorHAnsi"/>
          <w:lang w:val="en-US"/>
        </w:rPr>
        <w:t xml:space="preserve"> (2008)</w:t>
      </w:r>
      <w:r w:rsidR="00CE4674" w:rsidRPr="00097008">
        <w:rPr>
          <w:rFonts w:asciiTheme="majorHAnsi" w:hAnsiTheme="majorHAnsi" w:cstheme="majorHAnsi"/>
          <w:lang w:val="en-US"/>
        </w:rPr>
        <w:t xml:space="preserve"> </w:t>
      </w:r>
      <w:r w:rsidR="00CE4674" w:rsidRPr="00097008">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{"citationItems":[{"id":"ITEM-1","itemData":{"author":[{"dropping-particle":"","family":"Epa","given":"Us","non-dropping-particle":"","parse-names":false,"suffix":""},{"dropping-particle":"","family":"of Research","given":"Office","non-dropping-particle":"","parse-names":false,"suffix":""},{"dropping-particle":"","family":"Supply","given":"Water","non-dropping-particle":"","parse-names":false,"suffix":""},{"dropping-particle":"","family":"Resources Division","given":"Water","non-dropping-particle":"","parse-names":false,"suffix":""}],"id":"ITEM-1","issued":{"date-parts":[["0"]]},"title":"Review of Sewer Design Criteria and RDII Prediction Methods January 2008","type":"report"},"uris":["http://www.mendeley.com/documents/?uuid=571e52f4-5fb6-3343-9701-c4d5f22a51ea"]}],"mendeley":{"formattedCitation":"[13]","plainTextFormattedCitation":"[13]","previouslyFormattedCitation":"[13]"},"properties":{"noteIndex":0},"schema":"https://github.com/citation-style-language/schema/raw/master/csl-citation.json"}</w:instrText>
      </w:r>
      <w:r w:rsidR="00CE4674" w:rsidRPr="00097008">
        <w:rPr>
          <w:rFonts w:asciiTheme="majorHAnsi" w:hAnsiTheme="majorHAnsi" w:cstheme="majorHAnsi"/>
          <w:lang w:val="en-US"/>
        </w:rPr>
        <w:fldChar w:fldCharType="separate"/>
      </w:r>
      <w:r w:rsidR="00317616" w:rsidRPr="00317616">
        <w:rPr>
          <w:rFonts w:asciiTheme="majorHAnsi" w:hAnsiTheme="majorHAnsi" w:cstheme="majorHAnsi"/>
          <w:noProof/>
          <w:lang w:val="en-US"/>
        </w:rPr>
        <w:t>[13]</w:t>
      </w:r>
      <w:r w:rsidR="00CE4674" w:rsidRPr="00097008">
        <w:rPr>
          <w:rFonts w:asciiTheme="majorHAnsi" w:hAnsiTheme="majorHAnsi" w:cstheme="majorHAnsi"/>
          <w:lang w:val="en-US"/>
        </w:rPr>
        <w:fldChar w:fldCharType="end"/>
      </w:r>
      <w:r w:rsidR="00605ABA" w:rsidRPr="00097008">
        <w:rPr>
          <w:rFonts w:asciiTheme="majorHAnsi" w:hAnsiTheme="majorHAnsi" w:cstheme="majorHAnsi"/>
          <w:lang w:val="en-US"/>
        </w:rPr>
        <w:t xml:space="preserve"> </w:t>
      </w:r>
      <w:r w:rsidRPr="00097008">
        <w:rPr>
          <w:rFonts w:asciiTheme="majorHAnsi" w:hAnsiTheme="majorHAnsi" w:cstheme="majorHAnsi"/>
          <w:lang w:val="en-US"/>
        </w:rPr>
        <w:t>also considered sewer network rehabilitation capabilities as a factor for evaluation of the methods</w:t>
      </w:r>
      <w:r w:rsidR="00563715" w:rsidRPr="00097008">
        <w:rPr>
          <w:rFonts w:asciiTheme="majorHAnsi" w:hAnsiTheme="majorHAnsi" w:cstheme="majorHAnsi"/>
          <w:lang w:val="en-US"/>
        </w:rPr>
        <w:t xml:space="preserve"> and </w:t>
      </w:r>
      <w:r w:rsidR="003A2E0B" w:rsidRPr="00097008">
        <w:rPr>
          <w:rFonts w:asciiTheme="majorHAnsi" w:hAnsiTheme="majorHAnsi" w:cstheme="majorHAnsi"/>
          <w:lang w:val="en-US"/>
        </w:rPr>
        <w:t xml:space="preserve">suggested that regression </w:t>
      </w:r>
      <w:r w:rsidR="00563715" w:rsidRPr="00097008">
        <w:rPr>
          <w:rFonts w:asciiTheme="majorHAnsi" w:hAnsiTheme="majorHAnsi" w:cstheme="majorHAnsi"/>
          <w:lang w:val="en-US"/>
        </w:rPr>
        <w:t xml:space="preserve">should be used when more than 2 years of </w:t>
      </w:r>
      <w:r w:rsidR="000F686F" w:rsidRPr="00097008">
        <w:rPr>
          <w:rFonts w:asciiTheme="majorHAnsi" w:hAnsiTheme="majorHAnsi" w:cstheme="majorHAnsi"/>
          <w:lang w:val="en-US"/>
        </w:rPr>
        <w:t xml:space="preserve">recorded flow and rainfall </w:t>
      </w:r>
      <w:r w:rsidR="004C7578" w:rsidRPr="00097008">
        <w:rPr>
          <w:rFonts w:asciiTheme="majorHAnsi" w:hAnsiTheme="majorHAnsi" w:cstheme="majorHAnsi"/>
          <w:lang w:val="en-US"/>
        </w:rPr>
        <w:t>data is available.</w:t>
      </w:r>
      <w:r w:rsidR="00236064" w:rsidRPr="00097008">
        <w:rPr>
          <w:rFonts w:asciiTheme="majorHAnsi" w:hAnsiTheme="majorHAnsi" w:cstheme="majorHAnsi"/>
          <w:lang w:val="en-US"/>
        </w:rPr>
        <w:t xml:space="preserve"> When no flow </w:t>
      </w:r>
      <w:r w:rsidR="00BB6A7E" w:rsidRPr="00097008">
        <w:rPr>
          <w:rFonts w:asciiTheme="majorHAnsi" w:hAnsiTheme="majorHAnsi" w:cstheme="majorHAnsi"/>
          <w:lang w:val="en-US"/>
        </w:rPr>
        <w:t xml:space="preserve">is available, the Constant Unit </w:t>
      </w:r>
      <w:r w:rsidR="0020441B" w:rsidRPr="00097008">
        <w:rPr>
          <w:rFonts w:asciiTheme="majorHAnsi" w:hAnsiTheme="majorHAnsi" w:cstheme="majorHAnsi"/>
          <w:lang w:val="en-US"/>
        </w:rPr>
        <w:t xml:space="preserve">Rate </w:t>
      </w:r>
      <w:r w:rsidR="00BB6A7E" w:rsidRPr="00097008">
        <w:rPr>
          <w:rFonts w:asciiTheme="majorHAnsi" w:hAnsiTheme="majorHAnsi" w:cstheme="majorHAnsi"/>
          <w:lang w:val="en-US"/>
        </w:rPr>
        <w:t>RDII Method seems to be useful</w:t>
      </w:r>
      <w:r w:rsidR="0020441B" w:rsidRPr="00097008">
        <w:rPr>
          <w:rFonts w:asciiTheme="majorHAnsi" w:hAnsiTheme="majorHAnsi" w:cstheme="majorHAnsi"/>
          <w:lang w:val="en-US"/>
        </w:rPr>
        <w:t xml:space="preserve"> since it accounts </w:t>
      </w:r>
      <w:r w:rsidR="00CA4F07" w:rsidRPr="00097008">
        <w:rPr>
          <w:rFonts w:asciiTheme="majorHAnsi" w:hAnsiTheme="majorHAnsi" w:cstheme="majorHAnsi"/>
          <w:lang w:val="en-US"/>
        </w:rPr>
        <w:t>for spatial characteristics of the Sewershed</w:t>
      </w:r>
      <w:r w:rsidR="00EC3878" w:rsidRPr="00097008">
        <w:rPr>
          <w:rFonts w:asciiTheme="majorHAnsi" w:hAnsiTheme="majorHAnsi" w:cstheme="majorHAnsi"/>
          <w:lang w:val="en-US"/>
        </w:rPr>
        <w:t xml:space="preserve"> and information of pipe characteristics and </w:t>
      </w:r>
      <w:r w:rsidR="000F1040" w:rsidRPr="00097008">
        <w:rPr>
          <w:rFonts w:asciiTheme="majorHAnsi" w:hAnsiTheme="majorHAnsi" w:cstheme="majorHAnsi"/>
          <w:lang w:val="en-US"/>
        </w:rPr>
        <w:lastRenderedPageBreak/>
        <w:t>population</w:t>
      </w:r>
      <w:r w:rsidR="00EC3878" w:rsidRPr="00097008">
        <w:rPr>
          <w:rFonts w:asciiTheme="majorHAnsi" w:hAnsiTheme="majorHAnsi" w:cstheme="majorHAnsi"/>
          <w:lang w:val="en-US"/>
        </w:rPr>
        <w:t>.</w:t>
      </w:r>
      <w:r w:rsidR="0020441B" w:rsidRPr="00097008">
        <w:rPr>
          <w:rFonts w:asciiTheme="majorHAnsi" w:hAnsiTheme="majorHAnsi" w:cstheme="majorHAnsi"/>
          <w:lang w:val="en-US"/>
        </w:rPr>
        <w:t xml:space="preserve"> </w:t>
      </w:r>
      <w:r w:rsidR="004C7578" w:rsidRPr="00097008">
        <w:rPr>
          <w:rFonts w:asciiTheme="majorHAnsi" w:hAnsiTheme="majorHAnsi" w:cstheme="majorHAnsi"/>
          <w:lang w:val="en-US"/>
        </w:rPr>
        <w:t>Moreover, U.S. EPA (2008) study</w:t>
      </w:r>
      <w:r w:rsidR="003A2E0B" w:rsidRPr="00097008">
        <w:rPr>
          <w:rFonts w:asciiTheme="majorHAnsi" w:hAnsiTheme="majorHAnsi" w:cstheme="majorHAnsi"/>
          <w:lang w:val="en-US"/>
        </w:rPr>
        <w:t xml:space="preserve"> </w:t>
      </w:r>
      <w:r w:rsidR="00644068" w:rsidRPr="00097008">
        <w:rPr>
          <w:rFonts w:asciiTheme="majorHAnsi" w:hAnsiTheme="majorHAnsi" w:cstheme="majorHAnsi"/>
          <w:lang w:val="en-US"/>
        </w:rPr>
        <w:t xml:space="preserve">concluded that </w:t>
      </w:r>
      <w:r w:rsidR="001B14C0" w:rsidRPr="00097008">
        <w:rPr>
          <w:rFonts w:asciiTheme="majorHAnsi" w:hAnsiTheme="majorHAnsi" w:cstheme="majorHAnsi"/>
          <w:lang w:val="en-US"/>
        </w:rPr>
        <w:t xml:space="preserve">Unit Hydrograph RTK method </w:t>
      </w:r>
      <w:r w:rsidR="00E24512">
        <w:rPr>
          <w:rFonts w:asciiTheme="majorHAnsi" w:hAnsiTheme="majorHAnsi" w:cstheme="majorHAnsi"/>
          <w:lang w:val="en-US"/>
        </w:rPr>
        <w:t xml:space="preserve">can be useful to identify if </w:t>
      </w:r>
      <w:r w:rsidR="008A5D2E">
        <w:rPr>
          <w:rFonts w:asciiTheme="majorHAnsi" w:hAnsiTheme="majorHAnsi" w:cstheme="majorHAnsi"/>
          <w:lang w:val="en-US"/>
        </w:rPr>
        <w:t xml:space="preserve">which portion of </w:t>
      </w:r>
      <w:r w:rsidR="00E24512">
        <w:rPr>
          <w:rFonts w:asciiTheme="majorHAnsi" w:hAnsiTheme="majorHAnsi" w:cstheme="majorHAnsi"/>
          <w:lang w:val="en-US"/>
        </w:rPr>
        <w:t xml:space="preserve">the wet-weather </w:t>
      </w:r>
      <w:r w:rsidR="00592C74">
        <w:rPr>
          <w:rFonts w:asciiTheme="majorHAnsi" w:hAnsiTheme="majorHAnsi" w:cstheme="majorHAnsi"/>
          <w:lang w:val="en-US"/>
        </w:rPr>
        <w:t>flow</w:t>
      </w:r>
      <w:r w:rsidR="00543F5F">
        <w:rPr>
          <w:rFonts w:asciiTheme="majorHAnsi" w:hAnsiTheme="majorHAnsi" w:cstheme="majorHAnsi"/>
          <w:lang w:val="en-US"/>
        </w:rPr>
        <w:t xml:space="preserve"> is caused by</w:t>
      </w:r>
      <w:r w:rsidR="00302028" w:rsidRPr="00097008">
        <w:rPr>
          <w:rFonts w:asciiTheme="majorHAnsi" w:hAnsiTheme="majorHAnsi" w:cstheme="majorHAnsi"/>
          <w:lang w:val="en-US"/>
        </w:rPr>
        <w:t xml:space="preserve"> inflow </w:t>
      </w:r>
      <w:r w:rsidR="00F62C8B">
        <w:rPr>
          <w:rFonts w:asciiTheme="majorHAnsi" w:hAnsiTheme="majorHAnsi" w:cstheme="majorHAnsi"/>
          <w:lang w:val="en-US"/>
        </w:rPr>
        <w:t xml:space="preserve">and which portion is caused by </w:t>
      </w:r>
      <w:r w:rsidR="00302028" w:rsidRPr="00097008">
        <w:rPr>
          <w:rFonts w:asciiTheme="majorHAnsi" w:hAnsiTheme="majorHAnsi" w:cstheme="majorHAnsi"/>
          <w:lang w:val="en-US"/>
        </w:rPr>
        <w:t>infiltration</w:t>
      </w:r>
      <w:r w:rsidR="00513E01" w:rsidRPr="00097008">
        <w:rPr>
          <w:rFonts w:asciiTheme="majorHAnsi" w:hAnsiTheme="majorHAnsi" w:cstheme="majorHAnsi"/>
          <w:lang w:val="en-US"/>
        </w:rPr>
        <w:t>.</w:t>
      </w:r>
      <w:r w:rsidR="007224EC" w:rsidRPr="00097008">
        <w:rPr>
          <w:rFonts w:asciiTheme="majorHAnsi" w:hAnsiTheme="majorHAnsi" w:cstheme="majorHAnsi"/>
          <w:lang w:val="en-US"/>
        </w:rPr>
        <w:t xml:space="preserve"> Knowing </w:t>
      </w:r>
      <w:r w:rsidR="002967B5" w:rsidRPr="00097008">
        <w:rPr>
          <w:rFonts w:asciiTheme="majorHAnsi" w:hAnsiTheme="majorHAnsi" w:cstheme="majorHAnsi"/>
          <w:lang w:val="en-US"/>
        </w:rPr>
        <w:t xml:space="preserve">whether RDII is more impacted by inflow or infiltration </w:t>
      </w:r>
      <w:r w:rsidR="00854F70" w:rsidRPr="00097008">
        <w:rPr>
          <w:rFonts w:asciiTheme="majorHAnsi" w:hAnsiTheme="majorHAnsi" w:cstheme="majorHAnsi"/>
          <w:lang w:val="en-US"/>
        </w:rPr>
        <w:t xml:space="preserve">is relevant when </w:t>
      </w:r>
      <w:r w:rsidR="007224EC" w:rsidRPr="00097008">
        <w:rPr>
          <w:rFonts w:asciiTheme="majorHAnsi" w:hAnsiTheme="majorHAnsi" w:cstheme="majorHAnsi"/>
          <w:lang w:val="en-US"/>
        </w:rPr>
        <w:t>evaluating the sanitary sewer network for</w:t>
      </w:r>
      <w:r w:rsidR="00854F70" w:rsidRPr="00097008">
        <w:rPr>
          <w:rFonts w:asciiTheme="majorHAnsi" w:hAnsiTheme="majorHAnsi" w:cstheme="majorHAnsi"/>
          <w:lang w:val="en-US"/>
        </w:rPr>
        <w:t xml:space="preserve"> rehabilitation</w:t>
      </w:r>
      <w:r w:rsidR="005E45AD" w:rsidRPr="00097008">
        <w:rPr>
          <w:rFonts w:asciiTheme="majorHAnsi" w:hAnsiTheme="majorHAnsi" w:cstheme="majorHAnsi"/>
          <w:lang w:val="en-US"/>
        </w:rPr>
        <w:t>.</w:t>
      </w:r>
      <w:r w:rsidR="00AC5486" w:rsidRPr="00097008">
        <w:rPr>
          <w:rFonts w:asciiTheme="majorHAnsi" w:hAnsiTheme="majorHAnsi" w:cstheme="majorHAnsi"/>
          <w:lang w:val="en-US"/>
        </w:rPr>
        <w:t xml:space="preserve"> </w:t>
      </w:r>
    </w:p>
    <w:p w14:paraId="6FEB6A03" w14:textId="0660410F" w:rsidR="006E49D2" w:rsidRDefault="00AC5486" w:rsidP="00B00C6A">
      <w:pPr>
        <w:jc w:val="both"/>
        <w:rPr>
          <w:rFonts w:asciiTheme="majorHAnsi" w:hAnsiTheme="majorHAnsi" w:cstheme="majorHAnsi"/>
          <w:lang w:val="en-US"/>
        </w:rPr>
      </w:pPr>
      <w:r w:rsidRPr="00097008">
        <w:rPr>
          <w:rFonts w:asciiTheme="majorHAnsi" w:hAnsiTheme="majorHAnsi" w:cstheme="majorHAnsi"/>
          <w:lang w:val="en-US"/>
        </w:rPr>
        <w:t xml:space="preserve">It is important to </w:t>
      </w:r>
      <w:r w:rsidR="0053128A" w:rsidRPr="00097008">
        <w:rPr>
          <w:rFonts w:asciiTheme="majorHAnsi" w:hAnsiTheme="majorHAnsi" w:cstheme="majorHAnsi"/>
          <w:lang w:val="en-US"/>
        </w:rPr>
        <w:t xml:space="preserve">mention that the studies also concluded that there is no RDII quantification method that can be universally applied, since their use depend on available data and characteristics of the </w:t>
      </w:r>
      <w:r w:rsidR="00AC57B2" w:rsidRPr="00097008">
        <w:rPr>
          <w:rFonts w:asciiTheme="majorHAnsi" w:hAnsiTheme="majorHAnsi" w:cstheme="majorHAnsi"/>
          <w:lang w:val="en-US"/>
        </w:rPr>
        <w:t>catchment.</w:t>
      </w:r>
      <w:r w:rsidR="007C4A21" w:rsidRPr="00097008">
        <w:rPr>
          <w:rFonts w:asciiTheme="majorHAnsi" w:hAnsiTheme="majorHAnsi" w:cstheme="majorHAnsi"/>
          <w:lang w:val="en-US"/>
        </w:rPr>
        <w:t xml:space="preserve"> </w:t>
      </w:r>
      <w:r w:rsidR="00605ABA" w:rsidRPr="00097008">
        <w:rPr>
          <w:rFonts w:asciiTheme="majorHAnsi" w:hAnsiTheme="majorHAnsi" w:cstheme="majorHAnsi"/>
          <w:lang w:val="en-US"/>
        </w:rPr>
        <w:t xml:space="preserve">The </w:t>
      </w:r>
      <w:r w:rsidR="008C665E" w:rsidRPr="00097008">
        <w:rPr>
          <w:rFonts w:asciiTheme="majorHAnsi" w:hAnsiTheme="majorHAnsi" w:cstheme="majorHAnsi"/>
          <w:lang w:val="en-US"/>
        </w:rPr>
        <w:t xml:space="preserve">goal </w:t>
      </w:r>
      <w:r w:rsidR="00605ABA" w:rsidRPr="00097008">
        <w:rPr>
          <w:rFonts w:asciiTheme="majorHAnsi" w:hAnsiTheme="majorHAnsi" w:cstheme="majorHAnsi"/>
          <w:lang w:val="en-US"/>
        </w:rPr>
        <w:t xml:space="preserve">of </w:t>
      </w:r>
      <w:proofErr w:type="spellStart"/>
      <w:r w:rsidR="008C665E" w:rsidRPr="00097008">
        <w:rPr>
          <w:rFonts w:asciiTheme="majorHAnsi" w:hAnsiTheme="majorHAnsi" w:cstheme="majorHAnsi"/>
          <w:lang w:val="en-US"/>
        </w:rPr>
        <w:t>Vallabhaneni</w:t>
      </w:r>
      <w:proofErr w:type="spellEnd"/>
      <w:r w:rsidR="008C665E" w:rsidRPr="00097008">
        <w:rPr>
          <w:rFonts w:asciiTheme="majorHAnsi" w:hAnsiTheme="majorHAnsi" w:cstheme="majorHAnsi"/>
          <w:lang w:val="en-US"/>
        </w:rPr>
        <w:t xml:space="preserve"> and </w:t>
      </w:r>
      <w:proofErr w:type="spellStart"/>
      <w:r w:rsidR="008C665E" w:rsidRPr="00097008">
        <w:rPr>
          <w:rFonts w:asciiTheme="majorHAnsi" w:hAnsiTheme="majorHAnsi" w:cstheme="majorHAnsi"/>
          <w:lang w:val="en-US"/>
        </w:rPr>
        <w:t>Burguess</w:t>
      </w:r>
      <w:proofErr w:type="spellEnd"/>
      <w:r w:rsidR="008C665E" w:rsidRPr="00097008">
        <w:rPr>
          <w:rFonts w:asciiTheme="majorHAnsi" w:hAnsiTheme="majorHAnsi" w:cstheme="majorHAnsi"/>
          <w:lang w:val="en-US"/>
        </w:rPr>
        <w:t xml:space="preserve"> (2007) </w:t>
      </w:r>
      <w:r w:rsidR="008C665E" w:rsidRPr="00097008">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{"citationItems":[{"id":"ITEM-1","itemData":{"abstract":"A properly designed, operated and maintained sanitary sewer system is meant to collect and convey all of the sewage that flows into it to a wastewater treatment plant. However, occasional unintentional discharges of raw sewage from municipal sanitary sewers – called sanitary sewer overflows (SSOs) – occur in many systems. Rainfall-derived infiltration and inflow (RDII) into sanitary sewer systems has long been recognized as a major source of operating problems, causing poor performance of many sewer systems. RDII is the main cause of SSOs to customer basements, streets, or nearby streams and can also cause serious operating problems at wastewater treatment facilities. There is a need to develop proven methodologies and computer tools to assist communities in developing SSO control plans that are in line with their projected annual capital budgets and provide flexibility in future improvements. To accomplish this goal, EPA entered into a cooperative research and development agreement (CRADA) with Camp Dresser &amp; McKee, Inc. (CDM) to develop public-domain software tools to support SSO control planning. These tools, named the Sanitary Sewer Overflow Analysis and Planning (SSOAP) Toolbox, are accompanied by this technical document that describes how to use the Toolbox in analyzing infiltration/inflow, performing capacity analyses of sanitary sewer systems, and developing SSO control plans. It is the intent of this report to provide the Toolbox users with technical information needed for its effective use for analysis and mitigation of SSO-related problems. The technical report is not intended to serve as the user manual for the SSOAP Toolbox, which is a separate document included with the software package. Instead, it provides an introductory hydrologic approach and identifies a RDII methodology for initial incorporation into the SSOAP Toolbox; an overview of the required sewer system hydraulic analysis; and data collection requirements to support SSO planning and analysis using the SSOAP Toolbox. In addition, the report describes the tools and their functions for performing a sanitary sewer system capacity assessment. The report also includes a description of the application of EPA’s Storm Water Management Model Version 5 (SWMM5) application within the SSOAP Toolbox for assessing the baseline hydraulic conditions of the system and quantifying capacity improvements of various identified improvement scenarios. Guidance is provided for establishing system impr…","author":[{"dropping-particle":"","family":"Vallabhaneni","given":"Srinivas","non-dropping-particle":"","parse-names":false,"suffix":""},{"dropping-particle":"","family":"Burgess","given":"Edward H","non-dropping-particle":"","parse-names":false,"suffix":""}],"container-title":"Environmental Protection","id":"ITEM-1","issue":"October","issued":{"date-parts":[["2007"]]},"page":"1-104","title":"Computer Tools for Sanitary Sewer System Capacity Analysis and Computer Tools for Sanitary Sewer System","type":"article-journal"},"uris":["http://www.mendeley.com/documents/?uuid=3ee2631e-62b7-4ad2-b0d0-1b1f4a372a75"]}],"mendeley":{"formattedCitation":"[1]","plainTextFormattedCitation":"[1]","previouslyFormattedCitation":"[1]"},"properties":{"noteIndex":0},"schema":"https://github.com/citation-style-language/schema/raw/master/csl-citation.json"}</w:instrText>
      </w:r>
      <w:r w:rsidR="008C665E" w:rsidRPr="00097008">
        <w:rPr>
          <w:rFonts w:asciiTheme="majorHAnsi" w:hAnsiTheme="majorHAnsi" w:cstheme="majorHAnsi"/>
          <w:lang w:val="en-US"/>
        </w:rPr>
        <w:fldChar w:fldCharType="separate"/>
      </w:r>
      <w:r w:rsidR="00317616" w:rsidRPr="00317616">
        <w:rPr>
          <w:rFonts w:asciiTheme="majorHAnsi" w:hAnsiTheme="majorHAnsi" w:cstheme="majorHAnsi"/>
          <w:noProof/>
          <w:lang w:val="en-US"/>
        </w:rPr>
        <w:t>[1]</w:t>
      </w:r>
      <w:r w:rsidR="008C665E" w:rsidRPr="00097008">
        <w:rPr>
          <w:rFonts w:asciiTheme="majorHAnsi" w:hAnsiTheme="majorHAnsi" w:cstheme="majorHAnsi"/>
          <w:lang w:val="en-US"/>
        </w:rPr>
        <w:fldChar w:fldCharType="end"/>
      </w:r>
      <w:r w:rsidR="008C665E" w:rsidRPr="00097008">
        <w:rPr>
          <w:rFonts w:asciiTheme="majorHAnsi" w:hAnsiTheme="majorHAnsi" w:cstheme="majorHAnsi"/>
          <w:lang w:val="en-US"/>
        </w:rPr>
        <w:t xml:space="preserve"> and U.S. EPA (2008) </w:t>
      </w:r>
      <w:r w:rsidR="008C665E" w:rsidRPr="00097008">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{"citationItems":[{"id":"ITEM-1","itemData":{"author":[{"dropping-particle":"","family":"Epa","given":"Us","non-dropping-particle":"","parse-names":false,"suffix":""},{"dropping-particle":"","family":"of Research","given":"Office","non-dropping-particle":"","parse-names":false,"suffix":""},{"dropping-particle":"","family":"Supply","given":"Water","non-dropping-particle":"","parse-names":false,"suffix":""},{"dropping-particle":"","family":"Resources Division","given":"Water","non-dropping-particle":"","parse-names":false,"suffix":""}],"id":"ITEM-1","issued":{"date-parts":[["0"]]},"title":"Review of Sewer Design Criteria and RDII Prediction Methods January 2008","type":"report"},"uris":["http://www.mendeley.com/documents/?uuid=571e52f4-5fb6-3343-9701-c4d5f22a51ea"]}],"mendeley":{"formattedCitation":"[13]","plainTextFormattedCitation":"[13]","previouslyFormattedCitation":"[13]"},"properties":{"noteIndex":0},"schema":"https://github.com/citation-style-language/schema/raw/master/csl-citation.json"}</w:instrText>
      </w:r>
      <w:r w:rsidR="008C665E" w:rsidRPr="00097008">
        <w:rPr>
          <w:rFonts w:asciiTheme="majorHAnsi" w:hAnsiTheme="majorHAnsi" w:cstheme="majorHAnsi"/>
          <w:lang w:val="en-US"/>
        </w:rPr>
        <w:fldChar w:fldCharType="separate"/>
      </w:r>
      <w:r w:rsidR="00317616" w:rsidRPr="00317616">
        <w:rPr>
          <w:rFonts w:asciiTheme="majorHAnsi" w:hAnsiTheme="majorHAnsi" w:cstheme="majorHAnsi"/>
          <w:noProof/>
          <w:lang w:val="en-US"/>
        </w:rPr>
        <w:t>[13]</w:t>
      </w:r>
      <w:r w:rsidR="008C665E" w:rsidRPr="00097008">
        <w:rPr>
          <w:rFonts w:asciiTheme="majorHAnsi" w:hAnsiTheme="majorHAnsi" w:cstheme="majorHAnsi"/>
          <w:lang w:val="en-US"/>
        </w:rPr>
        <w:fldChar w:fldCharType="end"/>
      </w:r>
      <w:r w:rsidR="00605ABA" w:rsidRPr="00097008">
        <w:rPr>
          <w:rFonts w:asciiTheme="majorHAnsi" w:hAnsiTheme="majorHAnsi" w:cstheme="majorHAnsi"/>
          <w:lang w:val="en-US"/>
        </w:rPr>
        <w:t xml:space="preserve"> </w:t>
      </w:r>
      <w:r w:rsidR="008C665E" w:rsidRPr="00097008">
        <w:rPr>
          <w:rFonts w:asciiTheme="majorHAnsi" w:hAnsiTheme="majorHAnsi" w:cstheme="majorHAnsi"/>
          <w:lang w:val="en-US"/>
        </w:rPr>
        <w:t>reviews were</w:t>
      </w:r>
      <w:r w:rsidR="00605ABA" w:rsidRPr="00097008">
        <w:rPr>
          <w:rFonts w:asciiTheme="majorHAnsi" w:hAnsiTheme="majorHAnsi" w:cstheme="majorHAnsi"/>
          <w:lang w:val="en-US"/>
        </w:rPr>
        <w:t xml:space="preserve"> to choose </w:t>
      </w:r>
      <w:r w:rsidR="00CC65F1" w:rsidRPr="00097008">
        <w:rPr>
          <w:rFonts w:asciiTheme="majorHAnsi" w:hAnsiTheme="majorHAnsi" w:cstheme="majorHAnsi"/>
          <w:lang w:val="en-US"/>
        </w:rPr>
        <w:t xml:space="preserve">the most suitable method to be first implemented in </w:t>
      </w:r>
      <w:r w:rsidR="009B131C" w:rsidRPr="00097008">
        <w:rPr>
          <w:rFonts w:asciiTheme="majorHAnsi" w:hAnsiTheme="majorHAnsi" w:cstheme="majorHAnsi"/>
          <w:lang w:val="en-US"/>
        </w:rPr>
        <w:t xml:space="preserve">a </w:t>
      </w:r>
      <w:r w:rsidR="002A0780">
        <w:rPr>
          <w:rFonts w:asciiTheme="majorHAnsi" w:hAnsiTheme="majorHAnsi" w:cstheme="majorHAnsi"/>
          <w:lang w:val="en-US"/>
        </w:rPr>
        <w:t xml:space="preserve">toolbox named as </w:t>
      </w:r>
      <w:r w:rsidR="0098682D" w:rsidRPr="00097008">
        <w:rPr>
          <w:rFonts w:asciiTheme="majorHAnsi" w:hAnsiTheme="majorHAnsi" w:cstheme="majorHAnsi"/>
          <w:lang w:val="en-US"/>
        </w:rPr>
        <w:t xml:space="preserve">Sanitary Sewer Overflow Analysis and Planning (SSOAP). </w:t>
      </w:r>
    </w:p>
    <w:p w14:paraId="35AC86DC" w14:textId="77777777" w:rsidR="00F62C8B" w:rsidRPr="00097008" w:rsidRDefault="00F62C8B" w:rsidP="00B00C6A">
      <w:pPr>
        <w:jc w:val="both"/>
        <w:rPr>
          <w:rFonts w:asciiTheme="majorHAnsi" w:hAnsiTheme="majorHAnsi" w:cstheme="majorHAnsi"/>
          <w:lang w:val="en-US"/>
        </w:rPr>
      </w:pPr>
    </w:p>
    <w:p w14:paraId="6C91A918" w14:textId="06AA5258" w:rsidR="006002F4" w:rsidRPr="00097008" w:rsidRDefault="00D7791C" w:rsidP="00097008">
      <w:pPr>
        <w:jc w:val="both"/>
        <w:rPr>
          <w:rFonts w:asciiTheme="majorHAnsi" w:hAnsiTheme="majorHAnsi" w:cstheme="majorHAnsi"/>
          <w:lang w:val="en-US"/>
        </w:rPr>
      </w:pPr>
      <w:r w:rsidRPr="00097008">
        <w:rPr>
          <w:rFonts w:asciiTheme="majorHAnsi" w:hAnsiTheme="majorHAnsi" w:cstheme="majorHAnsi"/>
          <w:lang w:val="en-US"/>
        </w:rPr>
        <w:t>SSOAP</w:t>
      </w:r>
      <w:r w:rsidR="008C69B6" w:rsidRPr="00097008">
        <w:rPr>
          <w:rFonts w:asciiTheme="majorHAnsi" w:hAnsiTheme="majorHAnsi" w:cstheme="majorHAnsi"/>
          <w:lang w:val="en-US"/>
        </w:rPr>
        <w:t xml:space="preserve"> </w:t>
      </w:r>
      <w:r w:rsidR="000F1040" w:rsidRPr="00097008">
        <w:rPr>
          <w:rFonts w:asciiTheme="majorHAnsi" w:hAnsiTheme="majorHAnsi" w:cstheme="majorHAnsi"/>
          <w:lang w:val="en-US"/>
        </w:rPr>
        <w:t>Toolbox</w:t>
      </w:r>
      <w:r w:rsidR="008C69B6" w:rsidRPr="00097008">
        <w:rPr>
          <w:rFonts w:asciiTheme="majorHAnsi" w:hAnsiTheme="majorHAnsi" w:cstheme="majorHAnsi"/>
          <w:lang w:val="en-US"/>
        </w:rPr>
        <w:t xml:space="preserve"> </w:t>
      </w:r>
      <w:r w:rsidR="007A3B08" w:rsidRPr="00097008">
        <w:rPr>
          <w:rFonts w:asciiTheme="majorHAnsi" w:hAnsiTheme="majorHAnsi" w:cstheme="majorHAnsi"/>
          <w:lang w:val="en-US"/>
        </w:rPr>
        <w:t xml:space="preserve">developed by U.S. EPA </w:t>
      </w:r>
      <w:r w:rsidR="00B524E2" w:rsidRPr="00097008">
        <w:rPr>
          <w:rFonts w:asciiTheme="majorHAnsi" w:hAnsiTheme="majorHAnsi" w:cstheme="majorHAnsi"/>
          <w:lang w:val="en-US"/>
        </w:rPr>
        <w:t xml:space="preserve">has tools to support the </w:t>
      </w:r>
      <w:r w:rsidR="00C0429A" w:rsidRPr="00097008">
        <w:rPr>
          <w:rFonts w:asciiTheme="majorHAnsi" w:hAnsiTheme="majorHAnsi" w:cstheme="majorHAnsi"/>
          <w:lang w:val="en-US"/>
        </w:rPr>
        <w:t xml:space="preserve">quantification and management of RDII in sanitary sewer networks. </w:t>
      </w:r>
      <w:r w:rsidR="005102D1" w:rsidRPr="00097008">
        <w:rPr>
          <w:rFonts w:asciiTheme="majorHAnsi" w:hAnsiTheme="majorHAnsi" w:cstheme="majorHAnsi"/>
          <w:lang w:val="en-US"/>
        </w:rPr>
        <w:t xml:space="preserve">These tools can be helpful and are relevant for this study. </w:t>
      </w:r>
      <w:r w:rsidR="005D7488" w:rsidRPr="00097008">
        <w:rPr>
          <w:rFonts w:asciiTheme="majorHAnsi" w:hAnsiTheme="majorHAnsi" w:cstheme="majorHAnsi"/>
          <w:lang w:val="en-US"/>
        </w:rPr>
        <w:t xml:space="preserve">The RDII Analysis Tool </w:t>
      </w:r>
      <w:r w:rsidR="0080636A" w:rsidRPr="00097008">
        <w:rPr>
          <w:rFonts w:asciiTheme="majorHAnsi" w:hAnsiTheme="majorHAnsi" w:cstheme="majorHAnsi"/>
          <w:lang w:val="en-US"/>
        </w:rPr>
        <w:t xml:space="preserve">available in the SSOAP </w:t>
      </w:r>
      <w:r w:rsidR="000F1040" w:rsidRPr="00097008">
        <w:rPr>
          <w:rFonts w:asciiTheme="majorHAnsi" w:hAnsiTheme="majorHAnsi" w:cstheme="majorHAnsi"/>
          <w:lang w:val="en-US"/>
        </w:rPr>
        <w:t>Toolbox</w:t>
      </w:r>
      <w:r w:rsidR="0080636A" w:rsidRPr="00097008">
        <w:rPr>
          <w:rFonts w:asciiTheme="majorHAnsi" w:hAnsiTheme="majorHAnsi" w:cstheme="majorHAnsi"/>
          <w:lang w:val="en-US"/>
        </w:rPr>
        <w:t xml:space="preserve"> </w:t>
      </w:r>
      <w:r w:rsidR="00097008" w:rsidRPr="00097008">
        <w:rPr>
          <w:rFonts w:asciiTheme="majorHAnsi" w:hAnsiTheme="majorHAnsi" w:cstheme="majorHAnsi"/>
          <w:lang w:val="en-US"/>
        </w:rPr>
        <w:t>can</w:t>
      </w:r>
      <w:r w:rsidR="0080636A" w:rsidRPr="00097008">
        <w:rPr>
          <w:rFonts w:asciiTheme="majorHAnsi" w:hAnsiTheme="majorHAnsi" w:cstheme="majorHAnsi"/>
          <w:lang w:val="en-US"/>
        </w:rPr>
        <w:t xml:space="preserve"> identi</w:t>
      </w:r>
      <w:r w:rsidR="00EB40AF" w:rsidRPr="00097008">
        <w:rPr>
          <w:rFonts w:asciiTheme="majorHAnsi" w:hAnsiTheme="majorHAnsi" w:cstheme="majorHAnsi"/>
          <w:lang w:val="en-US"/>
        </w:rPr>
        <w:t>fy</w:t>
      </w:r>
      <w:r w:rsidR="00FB2F2F" w:rsidRPr="00097008">
        <w:rPr>
          <w:rFonts w:asciiTheme="majorHAnsi" w:hAnsiTheme="majorHAnsi" w:cstheme="majorHAnsi"/>
          <w:lang w:val="en-US"/>
        </w:rPr>
        <w:t xml:space="preserve"> and separate DWF and WWF, determine parameters for the set of Unit Hydrographs RTK</w:t>
      </w:r>
      <w:r w:rsidR="00A76CEB" w:rsidRPr="00097008">
        <w:rPr>
          <w:rFonts w:asciiTheme="majorHAnsi" w:hAnsiTheme="majorHAnsi" w:cstheme="majorHAnsi"/>
          <w:lang w:val="en-US"/>
        </w:rPr>
        <w:t xml:space="preserve">, and </w:t>
      </w:r>
      <w:r w:rsidR="00822192" w:rsidRPr="00097008">
        <w:rPr>
          <w:rFonts w:asciiTheme="majorHAnsi" w:hAnsiTheme="majorHAnsi" w:cstheme="majorHAnsi"/>
          <w:lang w:val="en-US"/>
        </w:rPr>
        <w:t>perform</w:t>
      </w:r>
      <w:r w:rsidR="007530DF" w:rsidRPr="00097008">
        <w:rPr>
          <w:rFonts w:asciiTheme="majorHAnsi" w:hAnsiTheme="majorHAnsi" w:cstheme="majorHAnsi"/>
          <w:lang w:val="en-US"/>
        </w:rPr>
        <w:t xml:space="preserve"> statistical analysis of the parameters </w:t>
      </w:r>
      <w:r w:rsidR="006F17E1" w:rsidRPr="00097008">
        <w:rPr>
          <w:rFonts w:asciiTheme="majorHAnsi" w:hAnsiTheme="majorHAnsi" w:cstheme="majorHAnsi"/>
          <w:lang w:val="en-US"/>
        </w:rPr>
        <w:t>to non-measured catchments and design storms</w:t>
      </w:r>
      <w:r w:rsidR="00450635">
        <w:rPr>
          <w:rFonts w:asciiTheme="majorHAnsi" w:hAnsiTheme="majorHAnsi" w:cstheme="majorHAnsi"/>
          <w:lang w:val="en-US"/>
        </w:rPr>
        <w:t xml:space="preserve"> </w:t>
      </w:r>
      <w:r w:rsidR="00450635">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{"citationItems":[{"id":"ITEM-1","itemData":{"abstract":"A properly designed, operated and maintained sanitary sewer system is meant to collect and convey all of the sewage that flows into it to a wastewater treatment plant. However, occasional unintentional discharges of raw sewage from municipal sanitary sewers – called sanitary sewer overflows (SSOs) – occur in many systems. Rainfall-derived infiltration and inflow (RDII) into sanitary sewer systems has long been recognized as a major source of operating problems, causing poor performance of many sewer systems. RDII is the main cause of SSOs to customer basements, streets, or nearby streams and can also cause serious operating problems at wastewater treatment facilities. There is a need to develop proven methodologies and computer tools to assist communities in developing SSO control plans that are in line with their projected annual capital budgets and provide flexibility in future improvements. To accomplish this goal, EPA entered into a cooperative research and development agreement (CRADA) with Camp Dresser &amp; McKee, Inc. (CDM) to develop public-domain software tools to support SSO control planning. These tools, named the Sanitary Sewer Overflow Analysis and Planning (SSOAP) Toolbox, are accompanied by this technical document that describes how to use the Toolbox in analyzing infiltration/inflow, performing capacity analyses of sanitary sewer systems, and developing SSO control plans. It is the intent of this report to provide the Toolbox users with technical information needed for its effective use for analysis and mitigation of SSO-related problems. The technical report is not intended to serve as the user manual for the SSOAP Toolbox, which is a separate document included with the software package. Instead, it provides an introductory hydrologic approach and identifies a RDII methodology for initial incorporation into the SSOAP Toolbox; an overview of the required sewer system hydraulic analysis; and data collection requirements to support SSO planning and analysis using the SSOAP Toolbox. In addition, the report describes the tools and their functions for performing a sanitary sewer system capacity assessment. The report also includes a description of the application of EPA’s Storm Water Management Model Version 5 (SWMM5) application within the SSOAP Toolbox for assessing the baseline hydraulic conditions of the system and quantifying capacity improvements of various identified improvement scenarios. Guidance is provided for establishing system impr…","author":[{"dropping-particle":"","family":"Vallabhaneni","given":"Srinivas","non-dropping-particle":"","parse-names":false,"suffix":""},{"dropping-particle":"","family":"Burgess","given":"Edward H","non-dropping-particle":"","parse-names":false,"suffix":""}],"container-title":"Environmental Protection","id":"ITEM-1","issue":"October","issued":{"date-parts":[["2007"]]},"page":"1-104","title":"Computer Tools for Sanitary Sewer System Capacity Analysis and Computer Tools for Sanitary Sewer System","type":"article-journal"},"uris":["http://www.mendeley.com/documents/?uuid=3ee2631e-62b7-4ad2-b0d0-1b1f4a372a75"]}],"mendeley":{"formattedCitation":"[1]","plainTextFormattedCitation":"[1]","previouslyFormattedCitation":"[1]"},"properties":{"noteIndex":0},"schema":"https://github.com/citation-style-language/schema/raw/master/csl-citation.json"}</w:instrText>
      </w:r>
      <w:r w:rsidR="00450635">
        <w:rPr>
          <w:rFonts w:asciiTheme="majorHAnsi" w:hAnsiTheme="majorHAnsi" w:cstheme="majorHAnsi"/>
          <w:lang w:val="en-US"/>
        </w:rPr>
        <w:fldChar w:fldCharType="separate"/>
      </w:r>
      <w:r w:rsidR="00317616" w:rsidRPr="00317616">
        <w:rPr>
          <w:rFonts w:asciiTheme="majorHAnsi" w:hAnsiTheme="majorHAnsi" w:cstheme="majorHAnsi"/>
          <w:noProof/>
          <w:lang w:val="en-US"/>
        </w:rPr>
        <w:t>[1]</w:t>
      </w:r>
      <w:r w:rsidR="00450635">
        <w:rPr>
          <w:rFonts w:asciiTheme="majorHAnsi" w:hAnsiTheme="majorHAnsi" w:cstheme="majorHAnsi"/>
          <w:lang w:val="en-US"/>
        </w:rPr>
        <w:fldChar w:fldCharType="end"/>
      </w:r>
      <w:r w:rsidR="006F17E1" w:rsidRPr="00097008">
        <w:rPr>
          <w:rFonts w:asciiTheme="majorHAnsi" w:hAnsiTheme="majorHAnsi" w:cstheme="majorHAnsi"/>
          <w:lang w:val="en-US"/>
        </w:rPr>
        <w:t xml:space="preserve">. </w:t>
      </w:r>
      <w:r w:rsidR="006002F4" w:rsidRPr="00097008">
        <w:rPr>
          <w:rFonts w:asciiTheme="majorHAnsi" w:hAnsiTheme="majorHAnsi" w:cstheme="majorHAnsi"/>
          <w:lang w:val="en-US"/>
        </w:rPr>
        <w:t xml:space="preserve">Other </w:t>
      </w:r>
      <w:r w:rsidR="000626C4" w:rsidRPr="00097008">
        <w:rPr>
          <w:rFonts w:asciiTheme="majorHAnsi" w:hAnsiTheme="majorHAnsi" w:cstheme="majorHAnsi"/>
          <w:lang w:val="en-US"/>
        </w:rPr>
        <w:t xml:space="preserve">characteristics of SSOAP that can be considered </w:t>
      </w:r>
      <w:r w:rsidR="002B23CF" w:rsidRPr="00097008">
        <w:rPr>
          <w:rFonts w:asciiTheme="majorHAnsi" w:hAnsiTheme="majorHAnsi" w:cstheme="majorHAnsi"/>
          <w:lang w:val="en-US"/>
        </w:rPr>
        <w:t>time-saving for this study are</w:t>
      </w:r>
      <w:r w:rsidR="006002F4" w:rsidRPr="00097008">
        <w:rPr>
          <w:rFonts w:asciiTheme="majorHAnsi" w:hAnsiTheme="majorHAnsi" w:cstheme="majorHAnsi"/>
          <w:lang w:val="en-US"/>
        </w:rPr>
        <w:t xml:space="preserve">: </w:t>
      </w:r>
      <w:r w:rsidR="006F17E1" w:rsidRPr="00097008">
        <w:rPr>
          <w:rFonts w:asciiTheme="majorHAnsi" w:hAnsiTheme="majorHAnsi" w:cstheme="majorHAnsi"/>
          <w:lang w:val="en-US"/>
        </w:rPr>
        <w:t xml:space="preserve">1. </w:t>
      </w:r>
      <w:r w:rsidR="006002F4" w:rsidRPr="00097008">
        <w:rPr>
          <w:rFonts w:asciiTheme="majorHAnsi" w:hAnsiTheme="majorHAnsi" w:cstheme="majorHAnsi"/>
          <w:lang w:val="en-US"/>
        </w:rPr>
        <w:t xml:space="preserve">free and open source; </w:t>
      </w:r>
      <w:r w:rsidR="006F17E1" w:rsidRPr="00097008">
        <w:rPr>
          <w:rFonts w:asciiTheme="majorHAnsi" w:hAnsiTheme="majorHAnsi" w:cstheme="majorHAnsi"/>
          <w:lang w:val="en-US"/>
        </w:rPr>
        <w:t>2</w:t>
      </w:r>
      <w:r w:rsidR="000626C4" w:rsidRPr="00097008">
        <w:rPr>
          <w:rFonts w:asciiTheme="majorHAnsi" w:hAnsiTheme="majorHAnsi" w:cstheme="majorHAnsi"/>
          <w:lang w:val="en-US"/>
        </w:rPr>
        <w:t xml:space="preserve">. </w:t>
      </w:r>
      <w:r w:rsidR="002B23CF" w:rsidRPr="00097008">
        <w:rPr>
          <w:rFonts w:asciiTheme="majorHAnsi" w:hAnsiTheme="majorHAnsi" w:cstheme="majorHAnsi"/>
          <w:lang w:val="en-US"/>
        </w:rPr>
        <w:t xml:space="preserve">Interface </w:t>
      </w:r>
      <w:r w:rsidR="006002F4" w:rsidRPr="00097008">
        <w:rPr>
          <w:rFonts w:asciiTheme="majorHAnsi" w:hAnsiTheme="majorHAnsi" w:cstheme="majorHAnsi"/>
          <w:lang w:val="en-US"/>
        </w:rPr>
        <w:t>with SWMM</w:t>
      </w:r>
      <w:r w:rsidR="008E2ACB" w:rsidRPr="00097008">
        <w:rPr>
          <w:rFonts w:asciiTheme="majorHAnsi" w:hAnsiTheme="majorHAnsi" w:cstheme="majorHAnsi"/>
          <w:lang w:val="en-US"/>
        </w:rPr>
        <w:t xml:space="preserve"> 5</w:t>
      </w:r>
      <w:r w:rsidR="00097008" w:rsidRPr="00097008">
        <w:rPr>
          <w:rFonts w:asciiTheme="majorHAnsi" w:hAnsiTheme="majorHAnsi" w:cstheme="majorHAnsi"/>
          <w:lang w:val="en-US"/>
        </w:rPr>
        <w:t>.</w:t>
      </w:r>
    </w:p>
    <w:p w14:paraId="769FADAB" w14:textId="77777777" w:rsidR="00D1519F" w:rsidRDefault="00D1519F" w:rsidP="00753533">
      <w:pPr>
        <w:rPr>
          <w:lang w:val="en-US"/>
        </w:rPr>
      </w:pPr>
    </w:p>
    <w:p w14:paraId="4DB75991" w14:textId="7CE4E3B3" w:rsidR="002C0AEB" w:rsidRDefault="002C0AEB" w:rsidP="00753533">
      <w:pPr>
        <w:rPr>
          <w:lang w:val="en-US"/>
        </w:rPr>
      </w:pPr>
      <w:r>
        <w:rPr>
          <w:lang w:val="en-US"/>
        </w:rPr>
        <w:t xml:space="preserve">Steps in SSOAP </w:t>
      </w:r>
      <w:r w:rsidR="000F4110">
        <w:rPr>
          <w:lang w:val="en-US"/>
        </w:rPr>
        <w:t xml:space="preserve">to </w:t>
      </w:r>
      <w:r w:rsidR="0093704F">
        <w:rPr>
          <w:lang w:val="en-US"/>
        </w:rPr>
        <w:t xml:space="preserve">decompose </w:t>
      </w:r>
      <w:r w:rsidR="00C6316A">
        <w:rPr>
          <w:lang w:val="en-US"/>
        </w:rPr>
        <w:t>hydrograph provided by a flow meter</w:t>
      </w:r>
      <w:r w:rsidR="0093704F">
        <w:rPr>
          <w:lang w:val="en-US"/>
        </w:rPr>
        <w:t xml:space="preserve"> - </w:t>
      </w:r>
      <w:r>
        <w:rPr>
          <w:lang w:val="en-US"/>
        </w:rPr>
        <w:t>based on quick</w:t>
      </w:r>
      <w:r w:rsidR="000F4110">
        <w:rPr>
          <w:lang w:val="en-US"/>
        </w:rPr>
        <w:t xml:space="preserve"> </w:t>
      </w:r>
      <w:r>
        <w:rPr>
          <w:lang w:val="en-US"/>
        </w:rPr>
        <w:t>start manual</w:t>
      </w:r>
    </w:p>
    <w:p w14:paraId="2C4837F3" w14:textId="708561F5" w:rsidR="002C0AEB" w:rsidRDefault="008B5E2C" w:rsidP="0093704F">
      <w:pPr>
        <w:pStyle w:val="ListParagraph"/>
        <w:numPr>
          <w:ilvl w:val="0"/>
          <w:numId w:val="21"/>
        </w:numPr>
        <w:rPr>
          <w:lang w:val="en-US"/>
        </w:rPr>
      </w:pPr>
      <w:r>
        <w:rPr>
          <w:lang w:val="en-US"/>
        </w:rPr>
        <w:t xml:space="preserve">Create New </w:t>
      </w:r>
      <w:r w:rsidR="00572F83">
        <w:rPr>
          <w:lang w:val="en-US"/>
        </w:rPr>
        <w:t>SSOAP Database where all next items will be placed</w:t>
      </w:r>
    </w:p>
    <w:p w14:paraId="1B612B47" w14:textId="643058A0" w:rsidR="00572F83" w:rsidRDefault="004155C4" w:rsidP="0093704F">
      <w:pPr>
        <w:pStyle w:val="ListParagraph"/>
        <w:numPr>
          <w:ilvl w:val="0"/>
          <w:numId w:val="21"/>
        </w:numPr>
        <w:rPr>
          <w:lang w:val="en-US"/>
        </w:rPr>
      </w:pPr>
      <w:r>
        <w:rPr>
          <w:lang w:val="en-US"/>
        </w:rPr>
        <w:t>Rainfall Data:</w:t>
      </w:r>
    </w:p>
    <w:p w14:paraId="2DC4EA03" w14:textId="368785FC" w:rsidR="004155C4" w:rsidRPr="00112AF1" w:rsidRDefault="009C3B9B" w:rsidP="00EB6137">
      <w:pPr>
        <w:pStyle w:val="ListParagraph"/>
        <w:numPr>
          <w:ilvl w:val="0"/>
          <w:numId w:val="22"/>
        </w:numPr>
        <w:ind w:left="1134"/>
        <w:rPr>
          <w:i/>
          <w:lang w:val="en-US"/>
        </w:rPr>
      </w:pPr>
      <w:r w:rsidRPr="00112AF1">
        <w:rPr>
          <w:i/>
          <w:highlight w:val="lightGray"/>
          <w:lang w:val="en-US"/>
        </w:rPr>
        <w:t xml:space="preserve">Management &gt; </w:t>
      </w:r>
      <w:r w:rsidR="004155C4" w:rsidRPr="00112AF1">
        <w:rPr>
          <w:i/>
          <w:highlight w:val="lightGray"/>
          <w:lang w:val="en-US"/>
        </w:rPr>
        <w:t>Create Rainfall gauge</w:t>
      </w:r>
      <w:r w:rsidR="004155C4" w:rsidRPr="00112AF1">
        <w:rPr>
          <w:i/>
          <w:lang w:val="en-US"/>
        </w:rPr>
        <w:t xml:space="preserve"> </w:t>
      </w:r>
    </w:p>
    <w:p w14:paraId="27AC974E" w14:textId="6F05315F" w:rsidR="009C3B9B" w:rsidRDefault="0086553B" w:rsidP="00EB6137">
      <w:pPr>
        <w:pStyle w:val="ListParagraph"/>
        <w:numPr>
          <w:ilvl w:val="0"/>
          <w:numId w:val="22"/>
        </w:numPr>
        <w:ind w:left="1134"/>
        <w:rPr>
          <w:lang w:val="en-US"/>
        </w:rPr>
      </w:pPr>
      <w:r w:rsidRPr="00112AF1">
        <w:rPr>
          <w:i/>
          <w:highlight w:val="lightGray"/>
          <w:lang w:val="en-US"/>
        </w:rPr>
        <w:t>Converter Setup &gt; Create new converter</w:t>
      </w:r>
      <w:r>
        <w:rPr>
          <w:lang w:val="en-US"/>
        </w:rPr>
        <w:t xml:space="preserve"> to read correctly values from </w:t>
      </w:r>
      <w:r w:rsidR="00EB6137">
        <w:rPr>
          <w:lang w:val="en-US"/>
        </w:rPr>
        <w:t xml:space="preserve">Rainfall </w:t>
      </w:r>
      <w:r>
        <w:rPr>
          <w:lang w:val="en-US"/>
        </w:rPr>
        <w:t>dataset</w:t>
      </w:r>
      <w:r w:rsidR="00A24028">
        <w:rPr>
          <w:lang w:val="en-US"/>
        </w:rPr>
        <w:t>.</w:t>
      </w:r>
    </w:p>
    <w:p w14:paraId="07A1E416" w14:textId="55682A47" w:rsidR="00EB6137" w:rsidRDefault="00EB6137" w:rsidP="00EB6137">
      <w:pPr>
        <w:pStyle w:val="ListParagraph"/>
        <w:numPr>
          <w:ilvl w:val="0"/>
          <w:numId w:val="22"/>
        </w:numPr>
        <w:ind w:left="1134"/>
        <w:rPr>
          <w:lang w:val="en-US"/>
        </w:rPr>
      </w:pPr>
      <w:r w:rsidRPr="00112AF1">
        <w:rPr>
          <w:i/>
          <w:lang w:val="en-US"/>
        </w:rPr>
        <w:t>Import</w:t>
      </w:r>
      <w:r>
        <w:rPr>
          <w:lang w:val="en-US"/>
        </w:rPr>
        <w:t xml:space="preserve"> </w:t>
      </w:r>
      <w:r w:rsidR="005A1F9F">
        <w:rPr>
          <w:lang w:val="en-US"/>
        </w:rPr>
        <w:t xml:space="preserve">from available rainfall dataset (csv). Your OS </w:t>
      </w:r>
      <w:r w:rsidR="00A24028">
        <w:rPr>
          <w:lang w:val="en-US"/>
        </w:rPr>
        <w:t>must</w:t>
      </w:r>
      <w:r w:rsidR="005A1F9F">
        <w:rPr>
          <w:lang w:val="en-US"/>
        </w:rPr>
        <w:t xml:space="preserve"> be set for </w:t>
      </w:r>
      <w:r w:rsidR="00A24028">
        <w:rPr>
          <w:lang w:val="en-US"/>
        </w:rPr>
        <w:t>comma and dot.</w:t>
      </w:r>
    </w:p>
    <w:p w14:paraId="55755245" w14:textId="2C19059C" w:rsidR="00A24028" w:rsidRDefault="001520E7" w:rsidP="001520E7">
      <w:pPr>
        <w:pStyle w:val="ListParagraph"/>
        <w:numPr>
          <w:ilvl w:val="0"/>
          <w:numId w:val="21"/>
        </w:numPr>
        <w:rPr>
          <w:lang w:val="en-US"/>
        </w:rPr>
      </w:pPr>
      <w:r>
        <w:rPr>
          <w:lang w:val="en-US"/>
        </w:rPr>
        <w:t>Flow Monitoring Data</w:t>
      </w:r>
      <w:r w:rsidR="00A3093C">
        <w:rPr>
          <w:lang w:val="en-US"/>
        </w:rPr>
        <w:t>: Similar three steps as it was for Rainfall data</w:t>
      </w:r>
    </w:p>
    <w:p w14:paraId="56F8FA47" w14:textId="3B090634" w:rsidR="00A3093C" w:rsidRDefault="00715AA6" w:rsidP="001520E7">
      <w:pPr>
        <w:pStyle w:val="ListParagraph"/>
        <w:numPr>
          <w:ilvl w:val="0"/>
          <w:numId w:val="21"/>
        </w:numPr>
        <w:rPr>
          <w:lang w:val="en-US"/>
        </w:rPr>
      </w:pPr>
      <w:r>
        <w:rPr>
          <w:lang w:val="en-US"/>
        </w:rPr>
        <w:t xml:space="preserve">Use </w:t>
      </w:r>
      <w:r w:rsidRPr="00112AF1">
        <w:rPr>
          <w:i/>
          <w:highlight w:val="lightGray"/>
          <w:lang w:val="en-US"/>
        </w:rPr>
        <w:t>Database Management &gt; Utilities</w:t>
      </w:r>
      <w:r>
        <w:rPr>
          <w:lang w:val="en-US"/>
        </w:rPr>
        <w:t xml:space="preserve"> </w:t>
      </w:r>
      <w:r w:rsidR="00FB1540">
        <w:rPr>
          <w:lang w:val="en-US"/>
        </w:rPr>
        <w:t>to analyze flow and rainfall data</w:t>
      </w:r>
    </w:p>
    <w:p w14:paraId="643FD4E7" w14:textId="32BB61FE" w:rsidR="00FB1540" w:rsidRDefault="00D32356" w:rsidP="001520E7">
      <w:pPr>
        <w:pStyle w:val="ListParagraph"/>
        <w:numPr>
          <w:ilvl w:val="0"/>
          <w:numId w:val="21"/>
        </w:numPr>
        <w:rPr>
          <w:lang w:val="en-US"/>
        </w:rPr>
      </w:pPr>
      <w:r>
        <w:rPr>
          <w:lang w:val="en-US"/>
        </w:rPr>
        <w:t>RDII Analysis Tool</w:t>
      </w:r>
      <w:r w:rsidR="00B21151">
        <w:rPr>
          <w:lang w:val="en-US"/>
        </w:rPr>
        <w:t>:</w:t>
      </w:r>
    </w:p>
    <w:p w14:paraId="59AB229E" w14:textId="46C21BC6" w:rsidR="00B21151" w:rsidRDefault="00396DAE" w:rsidP="007E082B">
      <w:pPr>
        <w:pStyle w:val="ListParagraph"/>
        <w:numPr>
          <w:ilvl w:val="0"/>
          <w:numId w:val="22"/>
        </w:numPr>
        <w:ind w:left="1134"/>
        <w:jc w:val="both"/>
        <w:rPr>
          <w:lang w:val="en-US"/>
        </w:rPr>
      </w:pPr>
      <w:r w:rsidRPr="002305DF">
        <w:rPr>
          <w:b/>
          <w:lang w:val="en-US"/>
        </w:rPr>
        <w:t>Identify Dry-Weather Flows:</w:t>
      </w:r>
      <w:r>
        <w:rPr>
          <w:lang w:val="en-US"/>
        </w:rPr>
        <w:t xml:space="preserve"> </w:t>
      </w:r>
      <w:r w:rsidR="00B21151" w:rsidRPr="00112AF1">
        <w:rPr>
          <w:i/>
          <w:highlight w:val="lightGray"/>
          <w:lang w:val="en-US"/>
        </w:rPr>
        <w:t xml:space="preserve">DWF Analysis </w:t>
      </w:r>
      <w:r w:rsidR="002E35AA" w:rsidRPr="00112AF1">
        <w:rPr>
          <w:i/>
          <w:highlight w:val="lightGray"/>
          <w:lang w:val="en-US"/>
        </w:rPr>
        <w:t xml:space="preserve">&gt; Automatic DWF </w:t>
      </w:r>
      <w:r w:rsidR="00E81ACF" w:rsidRPr="00112AF1">
        <w:rPr>
          <w:i/>
          <w:highlight w:val="lightGray"/>
          <w:lang w:val="en-US"/>
        </w:rPr>
        <w:t>&gt; Choose parameters for weekday and weekends</w:t>
      </w:r>
      <w:r w:rsidR="00E81ACF">
        <w:rPr>
          <w:lang w:val="en-US"/>
        </w:rPr>
        <w:t>. This will automatically exclude days with WWF</w:t>
      </w:r>
      <w:r>
        <w:rPr>
          <w:lang w:val="en-US"/>
        </w:rPr>
        <w:t>.</w:t>
      </w:r>
      <w:r w:rsidR="00630DE1">
        <w:rPr>
          <w:lang w:val="en-US"/>
        </w:rPr>
        <w:t xml:space="preserve"> </w:t>
      </w:r>
      <w:r w:rsidR="00922697">
        <w:rPr>
          <w:lang w:val="en-US"/>
        </w:rPr>
        <w:t xml:space="preserve">Holidays can also be left out of the analysis in </w:t>
      </w:r>
      <w:r w:rsidR="00922697" w:rsidRPr="00112AF1">
        <w:rPr>
          <w:i/>
          <w:highlight w:val="lightGray"/>
          <w:lang w:val="en-US"/>
        </w:rPr>
        <w:t xml:space="preserve">DWF Analysis &gt; </w:t>
      </w:r>
      <w:r w:rsidR="00922697" w:rsidRPr="00922697">
        <w:rPr>
          <w:i/>
          <w:highlight w:val="lightGray"/>
          <w:lang w:val="en-US"/>
        </w:rPr>
        <w:t>Holidays…</w:t>
      </w:r>
    </w:p>
    <w:p w14:paraId="5DA8CEAF" w14:textId="4092EBEA" w:rsidR="00396DAE" w:rsidRDefault="00396DAE" w:rsidP="007E082B">
      <w:pPr>
        <w:pStyle w:val="ListParagraph"/>
        <w:numPr>
          <w:ilvl w:val="0"/>
          <w:numId w:val="22"/>
        </w:numPr>
        <w:ind w:left="1134"/>
        <w:jc w:val="both"/>
        <w:rPr>
          <w:lang w:val="en-US"/>
        </w:rPr>
      </w:pPr>
      <w:r w:rsidRPr="002305DF">
        <w:rPr>
          <w:b/>
          <w:lang w:val="en-US"/>
        </w:rPr>
        <w:t xml:space="preserve">Identify </w:t>
      </w:r>
      <w:r w:rsidR="00B1291D" w:rsidRPr="002305DF">
        <w:rPr>
          <w:b/>
          <w:lang w:val="en-US"/>
        </w:rPr>
        <w:t>Groundwater Infiltration (GWI)</w:t>
      </w:r>
      <w:r w:rsidR="00B1291D">
        <w:rPr>
          <w:lang w:val="en-US"/>
        </w:rPr>
        <w:t xml:space="preserve">: </w:t>
      </w:r>
      <w:r w:rsidR="00112AF1" w:rsidRPr="00112AF1">
        <w:rPr>
          <w:i/>
          <w:highlight w:val="lightGray"/>
          <w:lang w:val="en-US"/>
        </w:rPr>
        <w:t>DWF Analysis &gt; Identify Minimum Nighttime Flows</w:t>
      </w:r>
      <w:r w:rsidR="00112AF1">
        <w:rPr>
          <w:lang w:val="en-US"/>
        </w:rPr>
        <w:t xml:space="preserve">. </w:t>
      </w:r>
      <w:r w:rsidR="00B1291D">
        <w:rPr>
          <w:lang w:val="en-US"/>
        </w:rPr>
        <w:t xml:space="preserve">This is done by </w:t>
      </w:r>
      <w:r w:rsidR="009835E6">
        <w:rPr>
          <w:lang w:val="en-US"/>
        </w:rPr>
        <w:t xml:space="preserve">finding </w:t>
      </w:r>
      <w:r w:rsidR="00B1291D">
        <w:rPr>
          <w:lang w:val="en-US"/>
        </w:rPr>
        <w:t>minimum nighttime flows</w:t>
      </w:r>
      <w:r w:rsidR="009835E6">
        <w:rPr>
          <w:lang w:val="en-US"/>
        </w:rPr>
        <w:t xml:space="preserve">. According to SSOAP guide, 10% of </w:t>
      </w:r>
      <w:r w:rsidR="008600BE">
        <w:rPr>
          <w:lang w:val="en-US"/>
        </w:rPr>
        <w:t xml:space="preserve">the flow during minimum nighttime comes from wastewater and the rest through GWI. </w:t>
      </w:r>
      <w:r w:rsidR="000D2DCF">
        <w:rPr>
          <w:lang w:val="en-US"/>
        </w:rPr>
        <w:t>It is assumed the minimum nighttime occurs at 4</w:t>
      </w:r>
      <w:r w:rsidR="00D92EBB">
        <w:rPr>
          <w:lang w:val="en-US"/>
        </w:rPr>
        <w:t xml:space="preserve"> a.m. This may change according to the location. </w:t>
      </w:r>
    </w:p>
    <w:p w14:paraId="7901290D" w14:textId="7E877930" w:rsidR="00A75EBB" w:rsidRPr="00341318" w:rsidRDefault="00341318" w:rsidP="007E082B">
      <w:pPr>
        <w:pStyle w:val="ListParagraph"/>
        <w:numPr>
          <w:ilvl w:val="0"/>
          <w:numId w:val="22"/>
        </w:numPr>
        <w:ind w:left="1134"/>
        <w:jc w:val="both"/>
        <w:rPr>
          <w:lang w:val="en-US"/>
        </w:rPr>
      </w:pPr>
      <w:r w:rsidRPr="002305DF">
        <w:rPr>
          <w:b/>
          <w:lang w:val="en-US"/>
        </w:rPr>
        <w:t>Adjustments and view the data:</w:t>
      </w:r>
      <w:r>
        <w:rPr>
          <w:lang w:val="en-US"/>
        </w:rPr>
        <w:t xml:space="preserve"> </w:t>
      </w:r>
      <w:r w:rsidR="007C36A0" w:rsidRPr="00112AF1">
        <w:rPr>
          <w:i/>
          <w:highlight w:val="lightGray"/>
          <w:lang w:val="en-US"/>
        </w:rPr>
        <w:t xml:space="preserve">DWF Analysis </w:t>
      </w:r>
      <w:r w:rsidR="007C36A0" w:rsidRPr="007C36A0">
        <w:rPr>
          <w:i/>
          <w:highlight w:val="lightGray"/>
          <w:lang w:val="en-US"/>
        </w:rPr>
        <w:t xml:space="preserve">&gt; </w:t>
      </w:r>
      <w:r w:rsidR="00C67BEB" w:rsidRPr="007C36A0">
        <w:rPr>
          <w:i/>
          <w:highlight w:val="lightGray"/>
          <w:lang w:val="en-US"/>
        </w:rPr>
        <w:t xml:space="preserve">Automatic DWF </w:t>
      </w:r>
      <w:r w:rsidR="007C36A0" w:rsidRPr="007C36A0">
        <w:rPr>
          <w:i/>
          <w:highlight w:val="lightGray"/>
          <w:lang w:val="en-US"/>
        </w:rPr>
        <w:t>Adjustment Calculation</w:t>
      </w:r>
      <w:r w:rsidR="00A331CB" w:rsidRPr="00A331CB">
        <w:rPr>
          <w:lang w:val="en-US"/>
        </w:rPr>
        <w:t xml:space="preserve"> </w:t>
      </w:r>
      <w:r w:rsidR="00B21B05">
        <w:rPr>
          <w:lang w:val="en-US"/>
        </w:rPr>
        <w:t>Difference</w:t>
      </w:r>
      <w:r w:rsidR="000648BA">
        <w:rPr>
          <w:lang w:val="en-US"/>
        </w:rPr>
        <w:t xml:space="preserve"> between the average flow for the given day </w:t>
      </w:r>
      <w:r w:rsidR="00B14A87">
        <w:rPr>
          <w:lang w:val="en-US"/>
        </w:rPr>
        <w:t>and the average flow of all DWF days</w:t>
      </w:r>
      <w:r w:rsidR="0076312A">
        <w:rPr>
          <w:lang w:val="en-US"/>
        </w:rPr>
        <w:t xml:space="preserve"> selected on </w:t>
      </w:r>
      <w:r w:rsidR="00CA2CBB">
        <w:rPr>
          <w:lang w:val="en-US"/>
        </w:rPr>
        <w:t>first step.</w:t>
      </w:r>
      <w:r w:rsidR="00D57FD2">
        <w:rPr>
          <w:lang w:val="en-US"/>
        </w:rPr>
        <w:t xml:space="preserve"> Values can be negative and positive. </w:t>
      </w:r>
      <w:r w:rsidR="00A423A5">
        <w:rPr>
          <w:lang w:val="en-US"/>
        </w:rPr>
        <w:t>This adjustment can be done to account for seasonal variations</w:t>
      </w:r>
      <w:r>
        <w:rPr>
          <w:lang w:val="en-US"/>
        </w:rPr>
        <w:t xml:space="preserve">. </w:t>
      </w:r>
      <w:r w:rsidR="00A75EBB" w:rsidRPr="00341318">
        <w:rPr>
          <w:lang w:val="en-US"/>
        </w:rPr>
        <w:t xml:space="preserve">Go for </w:t>
      </w:r>
      <w:r w:rsidR="00A75EBB" w:rsidRPr="00341318">
        <w:rPr>
          <w:i/>
          <w:highlight w:val="lightGray"/>
          <w:lang w:val="en-US"/>
        </w:rPr>
        <w:t>DWF Analysis &gt; View DWF Graph or Statistics</w:t>
      </w:r>
      <w:r w:rsidR="00A75EBB" w:rsidRPr="00341318">
        <w:rPr>
          <w:i/>
          <w:lang w:val="en-US"/>
        </w:rPr>
        <w:t xml:space="preserve"> </w:t>
      </w:r>
      <w:r w:rsidR="00A17F64" w:rsidRPr="00341318">
        <w:rPr>
          <w:lang w:val="en-US"/>
        </w:rPr>
        <w:t>to check if the DWF data seems correct.</w:t>
      </w:r>
    </w:p>
    <w:p w14:paraId="077B60FA" w14:textId="29034B53" w:rsidR="00747515" w:rsidRPr="00AA1BF7" w:rsidRDefault="00DA0B93" w:rsidP="007E082B">
      <w:pPr>
        <w:pStyle w:val="ListParagraph"/>
        <w:numPr>
          <w:ilvl w:val="0"/>
          <w:numId w:val="22"/>
        </w:numPr>
        <w:ind w:left="1134"/>
        <w:jc w:val="both"/>
        <w:rPr>
          <w:b/>
          <w:lang w:val="en-US"/>
        </w:rPr>
      </w:pPr>
      <w:r w:rsidRPr="00DA0B93">
        <w:rPr>
          <w:b/>
          <w:lang w:val="en-US"/>
        </w:rPr>
        <w:t>Identify Wet-Weather Flows</w:t>
      </w:r>
      <w:r>
        <w:rPr>
          <w:b/>
          <w:lang w:val="en-US"/>
        </w:rPr>
        <w:t xml:space="preserve">: </w:t>
      </w:r>
      <w:r>
        <w:rPr>
          <w:i/>
          <w:highlight w:val="lightGray"/>
          <w:lang w:val="en-US"/>
        </w:rPr>
        <w:t>W</w:t>
      </w:r>
      <w:r w:rsidRPr="00112AF1">
        <w:rPr>
          <w:i/>
          <w:highlight w:val="lightGray"/>
          <w:lang w:val="en-US"/>
        </w:rPr>
        <w:t xml:space="preserve">WF Analysis </w:t>
      </w:r>
      <w:r w:rsidRPr="00A16D84">
        <w:rPr>
          <w:i/>
          <w:highlight w:val="lightGray"/>
          <w:lang w:val="en-US"/>
        </w:rPr>
        <w:t xml:space="preserve">&gt; </w:t>
      </w:r>
      <w:r w:rsidR="00A16D84" w:rsidRPr="00A16D84">
        <w:rPr>
          <w:i/>
          <w:highlight w:val="lightGray"/>
          <w:lang w:val="en-US"/>
        </w:rPr>
        <w:t>Automatic RDII Event Identification</w:t>
      </w:r>
      <w:r w:rsidR="00A16D84">
        <w:rPr>
          <w:lang w:val="en-US"/>
        </w:rPr>
        <w:t xml:space="preserve"> </w:t>
      </w:r>
      <w:r w:rsidR="00103C4F">
        <w:rPr>
          <w:lang w:val="en-US"/>
        </w:rPr>
        <w:t>Here the user defines which kind of rainfall will be considered as an event</w:t>
      </w:r>
      <w:r w:rsidR="0052626B">
        <w:rPr>
          <w:lang w:val="en-US"/>
        </w:rPr>
        <w:t xml:space="preserve"> and which will be left out. This can be done by choosing a threshold such as: Peak, Volume or Duration. </w:t>
      </w:r>
      <w:r w:rsidR="00BB0643">
        <w:rPr>
          <w:lang w:val="en-US"/>
        </w:rPr>
        <w:t xml:space="preserve">Access </w:t>
      </w:r>
      <w:r w:rsidR="00BB0643" w:rsidRPr="00BB0643">
        <w:rPr>
          <w:i/>
          <w:highlight w:val="lightGray"/>
          <w:lang w:val="en-US"/>
        </w:rPr>
        <w:t>RDII Graph</w:t>
      </w:r>
      <w:r w:rsidR="00BB0643">
        <w:rPr>
          <w:i/>
          <w:lang w:val="en-US"/>
        </w:rPr>
        <w:t xml:space="preserve"> </w:t>
      </w:r>
      <w:r w:rsidR="00BB0643">
        <w:rPr>
          <w:lang w:val="en-US"/>
        </w:rPr>
        <w:t xml:space="preserve">to graphically adjust the chosen rainfall events. </w:t>
      </w:r>
    </w:p>
    <w:p w14:paraId="1672120A" w14:textId="48233691" w:rsidR="00AE33FB" w:rsidRDefault="00AE33FB" w:rsidP="00DC63D4">
      <w:pPr>
        <w:jc w:val="both"/>
        <w:rPr>
          <w:i/>
          <w:lang w:val="en-US"/>
        </w:rPr>
      </w:pPr>
    </w:p>
    <w:p w14:paraId="72538920" w14:textId="5B7ED90F" w:rsidR="00662F3D" w:rsidRDefault="007F4B87" w:rsidP="00CE4373">
      <w:pPr>
        <w:rPr>
          <w:i/>
          <w:lang w:val="en-US"/>
        </w:rPr>
      </w:pPr>
      <w:r>
        <w:rPr>
          <w:i/>
          <w:lang w:val="en-US"/>
        </w:rPr>
        <w:lastRenderedPageBreak/>
        <w:t>In</w:t>
      </w:r>
      <w:r w:rsidR="003663E6">
        <w:rPr>
          <w:i/>
          <w:lang w:val="en-US"/>
        </w:rPr>
        <w:t xml:space="preserve"> case RTK approach is the one chosen for this project</w:t>
      </w:r>
      <w:r w:rsidR="00CE4373">
        <w:rPr>
          <w:i/>
          <w:lang w:val="en-US"/>
        </w:rPr>
        <w:t>, the instructions below may help to define constraints and obj. functions for DDS algorithm</w:t>
      </w:r>
      <w:r w:rsidR="00CE4373">
        <w:rPr>
          <w:i/>
          <w:lang w:val="en-US"/>
        </w:rPr>
        <w:br/>
      </w:r>
      <w:r w:rsidR="00662F3D">
        <w:rPr>
          <w:i/>
          <w:lang w:val="en-US"/>
        </w:rPr>
        <w:t>_________</w:t>
      </w:r>
      <w:r w:rsidR="00662F3D">
        <w:rPr>
          <w:i/>
          <w:lang w:val="en-US"/>
        </w:rPr>
        <w:softHyphen/>
        <w:t>_________</w:t>
      </w:r>
      <w:r w:rsidR="00662F3D">
        <w:rPr>
          <w:i/>
          <w:lang w:val="en-US"/>
        </w:rPr>
        <w:softHyphen/>
        <w:t>_________</w:t>
      </w:r>
      <w:r w:rsidR="00662F3D">
        <w:rPr>
          <w:i/>
          <w:lang w:val="en-US"/>
        </w:rPr>
        <w:softHyphen/>
        <w:t>_________</w:t>
      </w:r>
      <w:r w:rsidR="00662F3D">
        <w:rPr>
          <w:i/>
          <w:lang w:val="en-US"/>
        </w:rPr>
        <w:softHyphen/>
        <w:t>_________</w:t>
      </w:r>
      <w:r w:rsidR="00662F3D">
        <w:rPr>
          <w:i/>
          <w:lang w:val="en-US"/>
        </w:rPr>
        <w:softHyphen/>
        <w:t>_________</w:t>
      </w:r>
      <w:r w:rsidR="00662F3D">
        <w:rPr>
          <w:i/>
          <w:lang w:val="en-US"/>
        </w:rPr>
        <w:softHyphen/>
        <w:t>_________</w:t>
      </w:r>
      <w:r w:rsidR="00662F3D">
        <w:rPr>
          <w:i/>
          <w:lang w:val="en-US"/>
        </w:rPr>
        <w:softHyphen/>
        <w:t>_________</w:t>
      </w:r>
      <w:r w:rsidR="00662F3D">
        <w:rPr>
          <w:i/>
          <w:lang w:val="en-US"/>
        </w:rPr>
        <w:softHyphen/>
        <w:t>__________</w:t>
      </w:r>
    </w:p>
    <w:p w14:paraId="1AEC37A6" w14:textId="79EC1E4E" w:rsidR="00855ED8" w:rsidRPr="00D275D5" w:rsidRDefault="00855ED8" w:rsidP="00DC63D4">
      <w:pPr>
        <w:jc w:val="both"/>
        <w:rPr>
          <w:i/>
          <w:lang w:val="en-US"/>
        </w:rPr>
      </w:pPr>
      <w:r w:rsidRPr="00D275D5">
        <w:rPr>
          <w:i/>
          <w:lang w:val="en-US"/>
        </w:rPr>
        <w:t>Copied and pasted from SSOAP guide manual</w:t>
      </w:r>
      <w:r>
        <w:rPr>
          <w:i/>
          <w:lang w:val="en-US"/>
        </w:rPr>
        <w:t xml:space="preserve">: </w:t>
      </w:r>
      <w:r w:rsidR="00662F3D">
        <w:rPr>
          <w:i/>
          <w:lang w:val="en-US"/>
        </w:rPr>
        <w:t>Practices when defining RTK parameters</w:t>
      </w:r>
    </w:p>
    <w:p w14:paraId="19AE49A1" w14:textId="4B71C962" w:rsidR="00DC63D4" w:rsidRPr="00D275D5" w:rsidRDefault="00DC63D4" w:rsidP="00DC63D4">
      <w:pPr>
        <w:jc w:val="both"/>
        <w:rPr>
          <w:i/>
          <w:lang w:val="en-US"/>
        </w:rPr>
      </w:pPr>
      <w:r w:rsidRPr="00D275D5">
        <w:rPr>
          <w:i/>
          <w:lang w:val="en-US"/>
        </w:rPr>
        <w:t xml:space="preserve">The </w:t>
      </w:r>
      <w:r w:rsidRPr="00AA1BF7">
        <w:rPr>
          <w:b/>
          <w:i/>
          <w:lang w:val="en-US"/>
        </w:rPr>
        <w:t>Consistency in Approach</w:t>
      </w:r>
      <w:r w:rsidRPr="00D275D5">
        <w:rPr>
          <w:i/>
          <w:lang w:val="en-US"/>
        </w:rPr>
        <w:t xml:space="preserve"> help topic provides some examples on how RDII analysts can work consistently – a key objective of which is to provide more meaningful comparison of results.  The following general guidelines may also be used when setting the unit hydrograph parameters for a flow monitor:</w:t>
      </w:r>
    </w:p>
    <w:p w14:paraId="3B2AF2B5" w14:textId="2D2209B7" w:rsidR="00DC63D4" w:rsidRPr="00D275D5" w:rsidRDefault="00DC63D4" w:rsidP="00DC63D4">
      <w:pPr>
        <w:jc w:val="both"/>
        <w:rPr>
          <w:i/>
          <w:lang w:val="en-US"/>
        </w:rPr>
      </w:pPr>
      <w:r w:rsidRPr="00D275D5">
        <w:rPr>
          <w:i/>
          <w:lang w:val="en-US"/>
        </w:rPr>
        <w:t xml:space="preserve">1. In general, the T and K parameters should be constant or similar for all events for a given meter. </w:t>
      </w:r>
    </w:p>
    <w:p w14:paraId="1B83181D" w14:textId="0E4CDFD9" w:rsidR="00DC63D4" w:rsidRPr="00D275D5" w:rsidRDefault="00DC63D4" w:rsidP="00DC63D4">
      <w:pPr>
        <w:jc w:val="both"/>
        <w:rPr>
          <w:i/>
          <w:lang w:val="en-US"/>
        </w:rPr>
      </w:pPr>
      <w:r w:rsidRPr="00D275D5">
        <w:rPr>
          <w:i/>
          <w:lang w:val="en-US"/>
        </w:rPr>
        <w:t xml:space="preserve">2. T and K for the three triangular unit hydrographs should generally be applied as follows: </w:t>
      </w:r>
    </w:p>
    <w:p w14:paraId="44F6DE61" w14:textId="3B856E8F" w:rsidR="00DC63D4" w:rsidRPr="00D275D5" w:rsidRDefault="00DC63D4" w:rsidP="00DC63D4">
      <w:pPr>
        <w:jc w:val="both"/>
        <w:rPr>
          <w:i/>
          <w:lang w:val="en-US"/>
        </w:rPr>
      </w:pPr>
      <w:r w:rsidRPr="00D275D5">
        <w:rPr>
          <w:i/>
          <w:lang w:val="en-US"/>
        </w:rPr>
        <w:t xml:space="preserve"> T1 less than T2 less than T3 </w:t>
      </w:r>
    </w:p>
    <w:p w14:paraId="0EDC5107" w14:textId="29A79735" w:rsidR="00DC63D4" w:rsidRPr="00D275D5" w:rsidRDefault="00DC63D4" w:rsidP="00DC63D4">
      <w:pPr>
        <w:jc w:val="both"/>
        <w:rPr>
          <w:i/>
          <w:lang w:val="en-US"/>
        </w:rPr>
      </w:pPr>
      <w:r w:rsidRPr="00D275D5">
        <w:rPr>
          <w:i/>
          <w:lang w:val="en-US"/>
        </w:rPr>
        <w:t xml:space="preserve"> (T1+T1*K1) less than (T2+T2*K2) less than (T3+T3*K3) </w:t>
      </w:r>
    </w:p>
    <w:p w14:paraId="3ACAF0B2" w14:textId="57947B5B" w:rsidR="00DC63D4" w:rsidRPr="00D275D5" w:rsidRDefault="00DC63D4" w:rsidP="00DC63D4">
      <w:pPr>
        <w:jc w:val="both"/>
        <w:rPr>
          <w:i/>
          <w:lang w:val="en-US"/>
        </w:rPr>
      </w:pPr>
      <w:r w:rsidRPr="00D275D5">
        <w:rPr>
          <w:i/>
          <w:lang w:val="en-US"/>
        </w:rPr>
        <w:t xml:space="preserve">3. The need to change T and K for a </w:t>
      </w:r>
      <w:proofErr w:type="gramStart"/>
      <w:r w:rsidRPr="00D275D5">
        <w:rPr>
          <w:i/>
          <w:lang w:val="en-US"/>
        </w:rPr>
        <w:t>particular event</w:t>
      </w:r>
      <w:proofErr w:type="gramEnd"/>
      <w:r w:rsidRPr="00D275D5">
        <w:rPr>
          <w:i/>
          <w:lang w:val="en-US"/>
        </w:rPr>
        <w:t xml:space="preserve"> to match the observed flows is often a sign that the rainfall data being used is not representative of the rainfall that fell over the basin for the event. </w:t>
      </w:r>
    </w:p>
    <w:p w14:paraId="63BAFAF7" w14:textId="31A121DE" w:rsidR="00DC63D4" w:rsidRPr="007719E5" w:rsidRDefault="00DC63D4" w:rsidP="00DC63D4">
      <w:pPr>
        <w:jc w:val="both"/>
        <w:rPr>
          <w:i/>
          <w:lang w:val="en-US"/>
        </w:rPr>
      </w:pPr>
      <w:r w:rsidRPr="00D275D5">
        <w:rPr>
          <w:i/>
          <w:lang w:val="en-US"/>
        </w:rPr>
        <w:t xml:space="preserve">4. The R values will vary from RDII event to RDII event. Generally, they are higher for wet antecedent moisture conditions and lower for dryer antecedent conditions.  Some of this variation can often be reduced through refinement of the initial abstraction parameters. Very high or low values for a single event may be a sign that the rainfall being used is not representative or perhaps a RDII pathway is active or inactive under certain conditions.  The latter may be determined by analyzing numerous events and identifying trends. </w:t>
      </w:r>
    </w:p>
    <w:p w14:paraId="41A7C320" w14:textId="0ABB350F" w:rsidR="00DC63D4" w:rsidRPr="00D275D5" w:rsidRDefault="00DC63D4" w:rsidP="00DC63D4">
      <w:pPr>
        <w:jc w:val="both"/>
        <w:rPr>
          <w:i/>
          <w:lang w:val="en-US"/>
        </w:rPr>
      </w:pPr>
      <w:r w:rsidRPr="00D275D5">
        <w:rPr>
          <w:i/>
          <w:lang w:val="en-US"/>
        </w:rPr>
        <w:t>5. R-values are typically lower during dry AMC season and higher in wet AMC season due to seasonal influence.  Often RTK evaluation will be performed for the two AMC seasons if data span the two seasons.  The seasons tend to track well with annual groundwater variation.  Between AMC seasons, TK should remain unchanged, but the R values are often significantly lower during growing periods than during wet AMC periods with much of the reduction in R coming from the delayed re</w:t>
      </w:r>
      <w:r w:rsidR="00021F43">
        <w:rPr>
          <w:i/>
          <w:lang w:val="en-US"/>
        </w:rPr>
        <w:t>s</w:t>
      </w:r>
      <w:r w:rsidRPr="00D275D5">
        <w:rPr>
          <w:i/>
          <w:lang w:val="en-US"/>
        </w:rPr>
        <w:t xml:space="preserve">ponse i.e., the </w:t>
      </w:r>
      <w:proofErr w:type="gramStart"/>
      <w:r w:rsidRPr="00D275D5">
        <w:rPr>
          <w:i/>
          <w:lang w:val="en-US"/>
        </w:rPr>
        <w:t>second and third unit</w:t>
      </w:r>
      <w:proofErr w:type="gramEnd"/>
      <w:r w:rsidRPr="00D275D5">
        <w:rPr>
          <w:i/>
          <w:lang w:val="en-US"/>
        </w:rPr>
        <w:t xml:space="preserve"> hydrographs. </w:t>
      </w:r>
    </w:p>
    <w:p w14:paraId="0151E1DF" w14:textId="572C28B5" w:rsidR="00DC63D4" w:rsidRDefault="00DC63D4" w:rsidP="00DC63D4">
      <w:pPr>
        <w:jc w:val="both"/>
        <w:rPr>
          <w:i/>
          <w:lang w:val="en-US"/>
        </w:rPr>
      </w:pPr>
      <w:r w:rsidRPr="00D275D5">
        <w:rPr>
          <w:i/>
          <w:lang w:val="en-US"/>
        </w:rPr>
        <w:t>6. The first step when using fitting unit hydrographs should be to adjust the default curve R, T, and K values to obtain a gross fit for all events for a given meter. Then, R-values can be adjusted for individual events to obtain the best reproduction of the observed RDII flows.</w:t>
      </w:r>
    </w:p>
    <w:p w14:paraId="54229081" w14:textId="4D0E7C27" w:rsidR="005C2A9F" w:rsidRDefault="005C2A9F" w:rsidP="00DC63D4">
      <w:pPr>
        <w:jc w:val="both"/>
        <w:rPr>
          <w:i/>
          <w:lang w:val="en-US"/>
        </w:rPr>
      </w:pPr>
    </w:p>
    <w:p w14:paraId="4B9182BF" w14:textId="1C5DEFBA" w:rsidR="005C2A9F" w:rsidRPr="005C2A9F" w:rsidRDefault="005C2A9F" w:rsidP="005C2A9F">
      <w:pPr>
        <w:jc w:val="both"/>
        <w:rPr>
          <w:i/>
          <w:lang w:val="en-US"/>
        </w:rPr>
      </w:pPr>
      <w:r w:rsidRPr="005C2A9F">
        <w:rPr>
          <w:i/>
          <w:lang w:val="en-US"/>
        </w:rPr>
        <w:t>Method Consistency Example Analysis of Continuous Record</w:t>
      </w:r>
    </w:p>
    <w:p w14:paraId="5F21F515" w14:textId="1FCC5FF4" w:rsidR="005C2A9F" w:rsidRPr="005C2A9F" w:rsidRDefault="005C2A9F" w:rsidP="005C2A9F">
      <w:pPr>
        <w:jc w:val="both"/>
        <w:rPr>
          <w:i/>
          <w:lang w:val="en-US"/>
        </w:rPr>
      </w:pPr>
      <w:r w:rsidRPr="005C2A9F">
        <w:rPr>
          <w:i/>
          <w:lang w:val="en-US"/>
        </w:rPr>
        <w:t xml:space="preserve">1. Verify approach meets objectives.  For this example, SWMM5 parameters are determined seasonally although SWMM5 resolution for parameters can be determined monthly.  Note:  due to limited number of events in a given month, monthly distinction may require a multi-year record to determine with any degree of confidence, and for a multi-year record would need to determine influence of annual variation.  </w:t>
      </w:r>
    </w:p>
    <w:p w14:paraId="6149AB1F" w14:textId="79652644" w:rsidR="005C2A9F" w:rsidRPr="005C2A9F" w:rsidRDefault="005C2A9F" w:rsidP="005C2A9F">
      <w:pPr>
        <w:jc w:val="both"/>
        <w:rPr>
          <w:i/>
          <w:lang w:val="en-US"/>
        </w:rPr>
      </w:pPr>
      <w:r w:rsidRPr="005C2A9F">
        <w:rPr>
          <w:i/>
          <w:lang w:val="en-US"/>
        </w:rPr>
        <w:t xml:space="preserve">2. Segregate analyses/results for comparison of seasonal/annual effects if spanning multiple seasons/years. </w:t>
      </w:r>
    </w:p>
    <w:p w14:paraId="67F9B379" w14:textId="53908208" w:rsidR="005C2A9F" w:rsidRPr="005C2A9F" w:rsidRDefault="005C2A9F" w:rsidP="005C2A9F">
      <w:pPr>
        <w:jc w:val="both"/>
        <w:rPr>
          <w:i/>
          <w:lang w:val="en-US"/>
        </w:rPr>
      </w:pPr>
      <w:r w:rsidRPr="005C2A9F">
        <w:rPr>
          <w:i/>
          <w:lang w:val="en-US"/>
        </w:rPr>
        <w:t xml:space="preserve">3. Vary GW Adjustment gradually </w:t>
      </w:r>
    </w:p>
    <w:p w14:paraId="1A2D8367" w14:textId="5CBAC2A6" w:rsidR="005C2A9F" w:rsidRPr="005C2A9F" w:rsidRDefault="005C2A9F" w:rsidP="005C2A9F">
      <w:pPr>
        <w:jc w:val="both"/>
        <w:rPr>
          <w:i/>
          <w:lang w:val="en-US"/>
        </w:rPr>
      </w:pPr>
      <w:r w:rsidRPr="005C2A9F">
        <w:rPr>
          <w:i/>
          <w:lang w:val="en-US"/>
        </w:rPr>
        <w:lastRenderedPageBreak/>
        <w:t xml:space="preserve">4. Focus on longest response event first to establish Ts and Ks, typically found in dormant season data </w:t>
      </w:r>
    </w:p>
    <w:p w14:paraId="065952B2" w14:textId="2B9C64BF" w:rsidR="005C2A9F" w:rsidRPr="005C2A9F" w:rsidRDefault="005C2A9F" w:rsidP="005C2A9F">
      <w:pPr>
        <w:jc w:val="both"/>
        <w:rPr>
          <w:i/>
          <w:lang w:val="en-US"/>
        </w:rPr>
      </w:pPr>
      <w:r w:rsidRPr="005C2A9F">
        <w:rPr>
          <w:i/>
          <w:lang w:val="en-US"/>
        </w:rPr>
        <w:t xml:space="preserve">5. Use all </w:t>
      </w:r>
      <w:proofErr w:type="gramStart"/>
      <w:r w:rsidRPr="005C2A9F">
        <w:rPr>
          <w:i/>
          <w:lang w:val="en-US"/>
        </w:rPr>
        <w:t>three unit</w:t>
      </w:r>
      <w:proofErr w:type="gramEnd"/>
      <w:r w:rsidRPr="005C2A9F">
        <w:rPr>
          <w:i/>
          <w:lang w:val="en-US"/>
        </w:rPr>
        <w:t xml:space="preserve"> hydrographs </w:t>
      </w:r>
    </w:p>
    <w:p w14:paraId="6A854D2E" w14:textId="3182CFA7" w:rsidR="005C2A9F" w:rsidRPr="005C2A9F" w:rsidRDefault="005C2A9F" w:rsidP="005C2A9F">
      <w:pPr>
        <w:jc w:val="both"/>
        <w:rPr>
          <w:i/>
          <w:lang w:val="en-US"/>
        </w:rPr>
      </w:pPr>
      <w:r w:rsidRPr="005C2A9F">
        <w:rPr>
          <w:i/>
          <w:lang w:val="en-US"/>
        </w:rPr>
        <w:t xml:space="preserve">6. T1&lt;T2&lt;T3 </w:t>
      </w:r>
    </w:p>
    <w:p w14:paraId="648AAE44" w14:textId="504A1266" w:rsidR="005C2A9F" w:rsidRPr="005C2A9F" w:rsidRDefault="005C2A9F" w:rsidP="005C2A9F">
      <w:pPr>
        <w:jc w:val="both"/>
        <w:rPr>
          <w:i/>
          <w:lang w:val="en-US"/>
        </w:rPr>
      </w:pPr>
      <w:r w:rsidRPr="005C2A9F">
        <w:rPr>
          <w:i/>
          <w:lang w:val="en-US"/>
        </w:rPr>
        <w:t>7. (T1+T1*K</w:t>
      </w:r>
      <w:proofErr w:type="gramStart"/>
      <w:r w:rsidRPr="005C2A9F">
        <w:rPr>
          <w:i/>
          <w:lang w:val="en-US"/>
        </w:rPr>
        <w:t>1)&lt;</w:t>
      </w:r>
      <w:proofErr w:type="gramEnd"/>
      <w:r w:rsidRPr="005C2A9F">
        <w:rPr>
          <w:i/>
          <w:lang w:val="en-US"/>
        </w:rPr>
        <w:t xml:space="preserve"> (T2+T2*K2) &lt; (T3+T3*K3)  </w:t>
      </w:r>
    </w:p>
    <w:p w14:paraId="041E1D1E" w14:textId="7F47083B" w:rsidR="005C2A9F" w:rsidRPr="005C2A9F" w:rsidRDefault="005C2A9F" w:rsidP="005C2A9F">
      <w:pPr>
        <w:jc w:val="both"/>
        <w:rPr>
          <w:i/>
          <w:lang w:val="en-US"/>
        </w:rPr>
      </w:pPr>
      <w:r w:rsidRPr="005C2A9F">
        <w:rPr>
          <w:i/>
          <w:lang w:val="en-US"/>
        </w:rPr>
        <w:t xml:space="preserve">8. (UH1:  minutes to </w:t>
      </w:r>
      <w:proofErr w:type="gramStart"/>
      <w:r w:rsidRPr="005C2A9F">
        <w:rPr>
          <w:i/>
          <w:lang w:val="en-US"/>
        </w:rPr>
        <w:t>hours)&lt;</w:t>
      </w:r>
      <w:proofErr w:type="gramEnd"/>
      <w:r w:rsidRPr="005C2A9F">
        <w:rPr>
          <w:i/>
          <w:lang w:val="en-US"/>
        </w:rPr>
        <w:t xml:space="preserve">(UH2:  hours to day or so)&lt;(UH3:  day to week, likely no more than 10 days) </w:t>
      </w:r>
    </w:p>
    <w:p w14:paraId="1A860483" w14:textId="2E2B1F85" w:rsidR="005C2A9F" w:rsidRPr="005C2A9F" w:rsidRDefault="005C2A9F" w:rsidP="005C2A9F">
      <w:pPr>
        <w:jc w:val="both"/>
        <w:rPr>
          <w:i/>
          <w:lang w:val="en-US"/>
        </w:rPr>
      </w:pPr>
      <w:r w:rsidRPr="005C2A9F">
        <w:rPr>
          <w:i/>
          <w:lang w:val="en-US"/>
        </w:rPr>
        <w:t xml:space="preserve">9. Keep Ts and Ks same or similar for all seasons </w:t>
      </w:r>
    </w:p>
    <w:p w14:paraId="03CA1525" w14:textId="4E69B6E9" w:rsidR="005C2A9F" w:rsidRPr="005C2A9F" w:rsidRDefault="005C2A9F" w:rsidP="005C2A9F">
      <w:pPr>
        <w:jc w:val="both"/>
        <w:rPr>
          <w:i/>
          <w:lang w:val="en-US"/>
        </w:rPr>
      </w:pPr>
      <w:r w:rsidRPr="005C2A9F">
        <w:rPr>
          <w:i/>
          <w:lang w:val="en-US"/>
        </w:rPr>
        <w:t xml:space="preserve">10. Within season, identify events with wet antecedent conditions and determine R1, R2, R3.  For the likely reduction in R-values in dry AMC season relative to wet AMC season, R3 will likely reduce the most, followed by R2, then R1. </w:t>
      </w:r>
      <w:r w:rsidR="00443464">
        <w:rPr>
          <w:i/>
          <w:lang w:val="en-US"/>
        </w:rPr>
        <w:t>(AMC = Antecedent Soil Moisture Condition)</w:t>
      </w:r>
    </w:p>
    <w:p w14:paraId="3FBDD576" w14:textId="7A99D0A1" w:rsidR="005C2A9F" w:rsidRDefault="005C2A9F" w:rsidP="005C2A9F">
      <w:pPr>
        <w:jc w:val="both"/>
        <w:rPr>
          <w:i/>
          <w:lang w:val="en-US"/>
        </w:rPr>
      </w:pPr>
      <w:r w:rsidRPr="005C2A9F">
        <w:rPr>
          <w:i/>
          <w:lang w:val="en-US"/>
        </w:rPr>
        <w:t>11. Within season, with RTKs now fixed.  Adjust the three IA parameters, for all events spanning completely dry to fully saturated antecedent conditions.</w:t>
      </w:r>
    </w:p>
    <w:p w14:paraId="1B67CAEF" w14:textId="7C96E5C3" w:rsidR="00B21644" w:rsidRPr="00D275D5" w:rsidRDefault="00D275D5" w:rsidP="00B21644">
      <w:pPr>
        <w:jc w:val="both"/>
        <w:rPr>
          <w:i/>
          <w:lang w:val="en-US"/>
        </w:rPr>
      </w:pPr>
      <w:r>
        <w:rPr>
          <w:i/>
          <w:lang w:val="en-US"/>
        </w:rPr>
        <w:softHyphen/>
        <w:t>_________</w:t>
      </w:r>
      <w:r w:rsidR="00B21644">
        <w:rPr>
          <w:i/>
          <w:lang w:val="en-US"/>
        </w:rPr>
        <w:softHyphen/>
        <w:t>_________</w:t>
      </w:r>
      <w:r w:rsidR="00B21644">
        <w:rPr>
          <w:i/>
          <w:lang w:val="en-US"/>
        </w:rPr>
        <w:softHyphen/>
        <w:t>_________</w:t>
      </w:r>
      <w:r w:rsidR="00B21644">
        <w:rPr>
          <w:i/>
          <w:lang w:val="en-US"/>
        </w:rPr>
        <w:softHyphen/>
        <w:t>_________</w:t>
      </w:r>
      <w:r w:rsidR="00B21644">
        <w:rPr>
          <w:i/>
          <w:lang w:val="en-US"/>
        </w:rPr>
        <w:softHyphen/>
        <w:t>_________</w:t>
      </w:r>
      <w:r w:rsidR="00B21644">
        <w:rPr>
          <w:i/>
          <w:lang w:val="en-US"/>
        </w:rPr>
        <w:softHyphen/>
        <w:t>_________</w:t>
      </w:r>
      <w:r w:rsidR="00B21644">
        <w:rPr>
          <w:i/>
          <w:lang w:val="en-US"/>
        </w:rPr>
        <w:softHyphen/>
        <w:t>_________</w:t>
      </w:r>
      <w:r w:rsidR="00B21644">
        <w:rPr>
          <w:i/>
          <w:lang w:val="en-US"/>
        </w:rPr>
        <w:softHyphen/>
        <w:t>_________</w:t>
      </w:r>
      <w:r w:rsidR="00B21644">
        <w:rPr>
          <w:i/>
          <w:lang w:val="en-US"/>
        </w:rPr>
        <w:softHyphen/>
        <w:t>__________</w:t>
      </w:r>
    </w:p>
    <w:p w14:paraId="5BF68561" w14:textId="77777777" w:rsidR="00B21644" w:rsidRPr="00D275D5" w:rsidRDefault="00B21644" w:rsidP="00B21644">
      <w:pPr>
        <w:jc w:val="both"/>
        <w:rPr>
          <w:i/>
          <w:lang w:val="en-US"/>
        </w:rPr>
      </w:pPr>
    </w:p>
    <w:p w14:paraId="38D4EF8B" w14:textId="6D923DE1" w:rsidR="00B21644" w:rsidRPr="001D2236" w:rsidRDefault="001D2236" w:rsidP="00B21644">
      <w:pPr>
        <w:jc w:val="both"/>
        <w:rPr>
          <w:lang w:val="en-US"/>
        </w:rPr>
      </w:pPr>
      <w:r>
        <w:rPr>
          <w:lang w:val="en-US"/>
        </w:rPr>
        <w:t xml:space="preserve">SSOAP: It is possible to export .csv file with </w:t>
      </w:r>
      <w:r w:rsidR="00BD2A24">
        <w:rPr>
          <w:lang w:val="en-US"/>
        </w:rPr>
        <w:t>GWI, BWF,</w:t>
      </w:r>
      <w:r w:rsidR="00C64D0B" w:rsidRPr="00C64D0B">
        <w:rPr>
          <w:lang w:val="en-US"/>
        </w:rPr>
        <w:t xml:space="preserve"> </w:t>
      </w:r>
      <w:r w:rsidR="00C64D0B">
        <w:rPr>
          <w:lang w:val="en-US"/>
        </w:rPr>
        <w:t>DWF,</w:t>
      </w:r>
      <w:r w:rsidR="00BD2A24">
        <w:rPr>
          <w:lang w:val="en-US"/>
        </w:rPr>
        <w:t xml:space="preserve"> Observed FLOW,</w:t>
      </w:r>
      <w:r w:rsidR="00C64D0B">
        <w:rPr>
          <w:lang w:val="en-US"/>
        </w:rPr>
        <w:t xml:space="preserve"> </w:t>
      </w:r>
      <w:r w:rsidR="003539F5">
        <w:rPr>
          <w:lang w:val="en-US"/>
        </w:rPr>
        <w:t xml:space="preserve">and </w:t>
      </w:r>
      <w:r w:rsidR="003539F5" w:rsidRPr="003539F5">
        <w:rPr>
          <w:highlight w:val="yellow"/>
          <w:lang w:val="en-US"/>
        </w:rPr>
        <w:t>RDII flow</w:t>
      </w:r>
      <w:r w:rsidR="003539F5">
        <w:rPr>
          <w:lang w:val="en-US"/>
        </w:rPr>
        <w:t xml:space="preserve">. </w:t>
      </w:r>
    </w:p>
    <w:p w14:paraId="23B23646" w14:textId="77777777" w:rsidR="00DC63D4" w:rsidRPr="00104A7D" w:rsidRDefault="00DC63D4" w:rsidP="00DC63D4">
      <w:pPr>
        <w:jc w:val="both"/>
        <w:rPr>
          <w:b/>
          <w:lang w:val="en-US"/>
        </w:rPr>
      </w:pPr>
    </w:p>
    <w:p w14:paraId="689CC7BE" w14:textId="36FD3513" w:rsidR="002C0AEB" w:rsidRDefault="00AA4153" w:rsidP="00753533">
      <w:pPr>
        <w:rPr>
          <w:lang w:val="en-US"/>
        </w:rPr>
      </w:pPr>
      <w:r w:rsidRPr="00AA4153">
        <w:rPr>
          <w:noProof/>
          <w:lang w:val="en-US"/>
        </w:rPr>
        <w:drawing>
          <wp:inline distT="0" distB="0" distL="0" distR="0" wp14:anchorId="2AE9FC82" wp14:editId="78ADECBA">
            <wp:extent cx="5731510" cy="38715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871595"/>
                    </a:xfrm>
                    <a:prstGeom prst="rect">
                      <a:avLst/>
                    </a:prstGeom>
                  </pic:spPr>
                </pic:pic>
              </a:graphicData>
            </a:graphic>
          </wp:inline>
        </w:drawing>
      </w:r>
    </w:p>
    <w:p w14:paraId="3FB72AFE" w14:textId="07561A79" w:rsidR="00753141" w:rsidRDefault="00753141" w:rsidP="00753533">
      <w:pPr>
        <w:rPr>
          <w:lang w:val="en-US"/>
        </w:rPr>
      </w:pPr>
    </w:p>
    <w:p w14:paraId="4C9AA593" w14:textId="390EE798" w:rsidR="006C0A68" w:rsidRDefault="00350EA7" w:rsidP="00753533">
      <w:pPr>
        <w:rPr>
          <w:lang w:val="en-US"/>
        </w:rPr>
      </w:pPr>
      <w:r>
        <w:rPr>
          <w:lang w:val="en-US"/>
        </w:rPr>
        <w:t xml:space="preserve">The time and shape of the hydrograph is relevant for the purpose of the model. Therefore, methods </w:t>
      </w:r>
      <w:r w:rsidR="001A0682">
        <w:rPr>
          <w:lang w:val="en-US"/>
        </w:rPr>
        <w:t xml:space="preserve">of constant unit rate, R-value, </w:t>
      </w:r>
      <w:r w:rsidR="00D21B60" w:rsidRPr="00D21B60">
        <w:rPr>
          <w:highlight w:val="yellow"/>
          <w:lang w:val="en-US"/>
        </w:rPr>
        <w:t>and</w:t>
      </w:r>
      <w:proofErr w:type="gramStart"/>
      <w:r w:rsidR="00D21B60" w:rsidRPr="00D21B60">
        <w:rPr>
          <w:highlight w:val="yellow"/>
          <w:lang w:val="en-US"/>
        </w:rPr>
        <w:t>…..</w:t>
      </w:r>
      <w:proofErr w:type="gramEnd"/>
      <w:r w:rsidR="00D21B60">
        <w:rPr>
          <w:lang w:val="en-US"/>
        </w:rPr>
        <w:t xml:space="preserve"> are not suitable. </w:t>
      </w:r>
    </w:p>
    <w:p w14:paraId="116A20FA" w14:textId="6769C3E2" w:rsidR="00350EA7" w:rsidRDefault="00FD4B9C" w:rsidP="00753533">
      <w:pPr>
        <w:rPr>
          <w:lang w:val="en-US"/>
        </w:rPr>
      </w:pPr>
      <w:r>
        <w:rPr>
          <w:lang w:val="en-US"/>
        </w:rPr>
        <w:lastRenderedPageBreak/>
        <w:t xml:space="preserve">Conclusions of the literature review: </w:t>
      </w:r>
    </w:p>
    <w:p w14:paraId="5F8C923C" w14:textId="3159173B" w:rsidR="00F75F6F" w:rsidRDefault="00F75F6F" w:rsidP="00753533">
      <w:pPr>
        <w:rPr>
          <w:lang w:val="en-US"/>
        </w:rPr>
      </w:pPr>
    </w:p>
    <w:p w14:paraId="4FEEC847" w14:textId="164EE403" w:rsidR="00C90770" w:rsidRDefault="009D5E2D" w:rsidP="00C90770">
      <w:pPr>
        <w:rPr>
          <w:lang w:val="en-US"/>
        </w:rPr>
      </w:pPr>
      <w:r>
        <w:rPr>
          <w:lang w:val="en-US"/>
        </w:rPr>
        <w:t>Furthermore,</w:t>
      </w:r>
      <w:r w:rsidRPr="009D5E2D">
        <w:rPr>
          <w:lang w:val="en-US"/>
        </w:rPr>
        <w:t xml:space="preserve"> </w:t>
      </w:r>
      <w:r w:rsidRPr="00DD7B2C">
        <w:rPr>
          <w:highlight w:val="yellow"/>
          <w:lang w:val="en-US"/>
        </w:rPr>
        <w:fldChar w:fldCharType="begin" w:fldLock="1"/>
      </w:r>
      <w:r w:rsidR="005F7BD3">
        <w:rPr>
          <w:highlight w:val="yellow"/>
          <w:lang w:val="en-US"/>
        </w:rPr>
        <w:instrText>ADDIN CSL_CITATION {"citationItems":[{"id":"ITEM-1","itemData":{"DOI":"10.14796/jwmm.r241-12","ISBN":"9780980885347","author":[{"dropping-particle":"","family":"Barden","given":"Greg","non-dropping-particle":"","parse-names":false,"suffix":""},{"dropping-particle":"","family":"Fallara","given":"Tim","non-dropping-particle":"","parse-names":false,"suffix":""},{"dropping-particle":"","family":"Kelly","given":"Hunter","non-dropping-particle":"","parse-names":false,"suffix":""},{"dropping-particle":"","family":"Cheng","given":"Fang","non-dropping-particle":"","parse-names":false,"suffix":""},{"dropping-particle":"","family":"Sherman","given":"Benjamin J.","non-dropping-particle":"","parse-names":false,"suffix":""},{"dropping-particle":"","family":"Burgess","given":"Edward","non-dropping-particle":"","parse-names":false,"suffix":""}],"container-title":"Journal of Water Management Modeling","id":"ITEM-1","issued":{"date-parts":[["2015"]]},"page":"209-222","title":"Comparison of RDII Unit Hydrograph Approaches for Continuous Simulation using SWMM 5","type":"article-journal","volume":"6062"},"uris":["http://www.mendeley.com/documents/?uuid=619b656f-2f91-4166-abf0-b632ecb1a8d4"]}],"mendeley":{"formattedCitation":"[14]","plainTextFormattedCitation":"[14]","previouslyFormattedCitation":"[14]"},"properties":{"noteIndex":0},"schema":"https://github.com/citation-style-language/schema/raw/master/csl-citation.json"}</w:instrText>
      </w:r>
      <w:r w:rsidRPr="00DD7B2C">
        <w:rPr>
          <w:highlight w:val="yellow"/>
          <w:lang w:val="en-US"/>
        </w:rPr>
        <w:fldChar w:fldCharType="separate"/>
      </w:r>
      <w:r w:rsidR="00317616" w:rsidRPr="00317616">
        <w:rPr>
          <w:noProof/>
          <w:highlight w:val="yellow"/>
          <w:lang w:val="en-US"/>
        </w:rPr>
        <w:t>[14]</w:t>
      </w:r>
      <w:r w:rsidRPr="00DD7B2C">
        <w:rPr>
          <w:highlight w:val="yellow"/>
          <w:lang w:val="en-US"/>
        </w:rPr>
        <w:fldChar w:fldCharType="end"/>
      </w:r>
      <w:r w:rsidR="00C90770" w:rsidRPr="00DD7B2C">
        <w:rPr>
          <w:highlight w:val="yellow"/>
          <w:lang w:val="en-US"/>
        </w:rPr>
        <w:t xml:space="preserve"> </w:t>
      </w:r>
      <w:r w:rsidR="009F22ED" w:rsidRPr="00DD7B2C">
        <w:rPr>
          <w:highlight w:val="yellow"/>
          <w:lang w:val="en-US"/>
        </w:rPr>
        <w:t>compared</w:t>
      </w:r>
      <w:r w:rsidR="00C90770" w:rsidRPr="00DD7B2C">
        <w:rPr>
          <w:highlight w:val="yellow"/>
          <w:lang w:val="en-US"/>
        </w:rPr>
        <w:t xml:space="preserve"> </w:t>
      </w:r>
      <w:r w:rsidRPr="00DD7B2C">
        <w:rPr>
          <w:highlight w:val="yellow"/>
          <w:lang w:val="en-US"/>
        </w:rPr>
        <w:t>RDII unit hydrograph</w:t>
      </w:r>
      <w:r w:rsidR="009F22ED" w:rsidRPr="00DD7B2C">
        <w:rPr>
          <w:highlight w:val="yellow"/>
          <w:lang w:val="en-US"/>
        </w:rPr>
        <w:t xml:space="preserve"> approaches</w:t>
      </w:r>
      <w:r w:rsidRPr="00DD7B2C">
        <w:rPr>
          <w:highlight w:val="yellow"/>
          <w:lang w:val="en-US"/>
        </w:rPr>
        <w:t xml:space="preserve"> for continuous simulation</w:t>
      </w:r>
      <w:r w:rsidR="00DD7B2C" w:rsidRPr="00DD7B2C">
        <w:rPr>
          <w:highlight w:val="yellow"/>
          <w:lang w:val="en-US"/>
        </w:rPr>
        <w:t xml:space="preserve"> and concluded…</w:t>
      </w:r>
      <w:r w:rsidR="00C52ECC">
        <w:rPr>
          <w:lang w:val="en-US"/>
        </w:rPr>
        <w:t xml:space="preserve"> </w:t>
      </w:r>
    </w:p>
    <w:p w14:paraId="41DCFCB0" w14:textId="3198DF73" w:rsidR="00F75F6F" w:rsidRDefault="00F75F6F" w:rsidP="00753533">
      <w:pPr>
        <w:rPr>
          <w:lang w:val="en-US"/>
        </w:rPr>
      </w:pPr>
    </w:p>
    <w:p w14:paraId="53E27E65" w14:textId="082C42D5" w:rsidR="00350EA7" w:rsidRDefault="00FC6514" w:rsidP="00753533">
      <w:pPr>
        <w:rPr>
          <w:lang w:val="en-US"/>
        </w:rPr>
      </w:pPr>
      <w:r>
        <w:rPr>
          <w:lang w:val="en-US"/>
        </w:rPr>
        <w:br/>
      </w:r>
      <w:r w:rsidR="009E44AC">
        <w:rPr>
          <w:lang w:val="en-US"/>
        </w:rPr>
        <w:t xml:space="preserve">Include here </w:t>
      </w:r>
      <w:r w:rsidR="007D3575">
        <w:rPr>
          <w:lang w:val="en-US"/>
        </w:rPr>
        <w:t>results from case studies</w:t>
      </w:r>
      <w:r w:rsidR="00DF5259">
        <w:rPr>
          <w:lang w:val="en-US"/>
        </w:rPr>
        <w:t xml:space="preserve"> of the use of RDII methods</w:t>
      </w:r>
      <w:r w:rsidR="007D3575">
        <w:rPr>
          <w:lang w:val="en-US"/>
        </w:rPr>
        <w:t xml:space="preserve">: this can be found in </w:t>
      </w:r>
      <w:r w:rsidR="00EF6634">
        <w:rPr>
          <w:lang w:val="en-US"/>
        </w:rPr>
        <w:fldChar w:fldCharType="begin" w:fldLock="1"/>
      </w:r>
      <w:r w:rsidR="005F7BD3">
        <w:rPr>
          <w:lang w:val="en-US"/>
        </w:rPr>
        <w:instrText>ADDIN CSL_CITATION {"citationItems":[{"id":"ITEM-1","itemData":{"DOI":"10.14796/jwmm.r204-17","ISBN":"0969742290","author":[{"dropping-particle":"","family":"Crawford","given":"David","non-dropping-particle":"","parse-names":false,"suffix":""},{"dropping-particle":"","family":"Pier","given":"Edwin","non-dropping-particle":"","parse-names":false,"suffix":""},{"dropping-particle":"","family":"Eckley","given":"Paul L.","non-dropping-particle":"","parse-names":false,"suffix":""}],"container-title":"Journal of Water Management Modeling","id":"ITEM-1","issued":{"date-parts":[["2015"]]},"title":"Methods for Estimating Inflow and Infiltration into Sanitary Sewers","type":"article-journal","volume":"6062"},"uris":["http://www.mendeley.com/documents/?uuid=fd912216-43f6-4ad0-a0b5-af1ed24fbf5e"]}],"mendeley":{"formattedCitation":"[15]","plainTextFormattedCitation":"[15]","previouslyFormattedCitation":"[15]"},"properties":{"noteIndex":0},"schema":"https://github.com/citation-style-language/schema/raw/master/csl-citation.json"}</w:instrText>
      </w:r>
      <w:r w:rsidR="00EF6634">
        <w:rPr>
          <w:lang w:val="en-US"/>
        </w:rPr>
        <w:fldChar w:fldCharType="separate"/>
      </w:r>
      <w:r w:rsidR="00317616" w:rsidRPr="00317616">
        <w:rPr>
          <w:noProof/>
          <w:lang w:val="en-US"/>
        </w:rPr>
        <w:t>[15]</w:t>
      </w:r>
      <w:r w:rsidR="00EF6634">
        <w:rPr>
          <w:lang w:val="en-US"/>
        </w:rPr>
        <w:fldChar w:fldCharType="end"/>
      </w:r>
      <w:r w:rsidR="00EF6634">
        <w:rPr>
          <w:lang w:val="en-US"/>
        </w:rPr>
        <w:t xml:space="preserve"> and </w:t>
      </w:r>
      <w:r w:rsidR="00501457">
        <w:rPr>
          <w:lang w:val="en-US"/>
        </w:rPr>
        <w:fldChar w:fldCharType="begin" w:fldLock="1"/>
      </w:r>
      <w:r w:rsidR="005F7BD3">
        <w:rPr>
          <w:lang w:val="en-US"/>
        </w:rPr>
        <w:instrText>ADDIN CSL_CITATION {"citationItems":[{"id":"ITEM-1","itemData":{"ISBN":"1893664139","author":[{"dropping-particle":"","family":"Bennett","given":"David","non-dropping-particle":"","parse-names":false,"suffix":""},{"dropping-particle":"","family":"Rowe","given":"Reggie","non-dropping-particle":"","parse-names":false,"suffix":""},{"dropping-particle":"","family":"Strum","given":"Marie","non-dropping-particle":"","parse-names":false,"suffix":""},{"dropping-particle":"","family":"Wood","given":"David","non-dropping-particle":"","parse-names":false,"suffix":""},{"dropping-particle":"","family":"Schultz","given":"Nancy","non-dropping-particle":"","parse-names":false,"suffix":""},{"dropping-particle":"","family":"Roach","given":"Kelly","non-dropping-particle":"","parse-names":false,"suffix":""},{"dropping-particle":"","family":"Spence","given":"Mike","non-dropping-particle":"","parse-names":false,"suffix":""},{"dropping-particle":"","family":"Adderley","given":"Virgil","non-dropping-particle":"","parse-names":false,"suffix":""}],"container-title":"Development","id":"ITEM-1","issued":{"date-parts":[["1999"]]},"number-of-pages":"197","title":"Using flow prediction technologies to control sanitary sewer overflows","type":"book"},"uris":["http://www.mendeley.com/documents/?uuid=5051e80c-4a0e-4c07-9f55-c1f38f1c0296"]}],"mendeley":{"formattedCitation":"[2]","plainTextFormattedCitation":"[2]","previouslyFormattedCitation":"[2]"},"properties":{"noteIndex":0},"schema":"https://github.com/citation-style-language/schema/raw/master/csl-citation.json"}</w:instrText>
      </w:r>
      <w:r w:rsidR="00501457">
        <w:rPr>
          <w:lang w:val="en-US"/>
        </w:rPr>
        <w:fldChar w:fldCharType="separate"/>
      </w:r>
      <w:r w:rsidR="00317616" w:rsidRPr="00317616">
        <w:rPr>
          <w:noProof/>
          <w:lang w:val="en-US"/>
        </w:rPr>
        <w:t>[2]</w:t>
      </w:r>
      <w:r w:rsidR="00501457">
        <w:rPr>
          <w:lang w:val="en-US"/>
        </w:rPr>
        <w:fldChar w:fldCharType="end"/>
      </w:r>
      <w:r w:rsidR="007D3575">
        <w:rPr>
          <w:lang w:val="en-US"/>
        </w:rPr>
        <w:t xml:space="preserve"> </w:t>
      </w:r>
    </w:p>
    <w:p w14:paraId="44B66091" w14:textId="7F95CE62" w:rsidR="001D5E66" w:rsidRDefault="0078791F" w:rsidP="00D7791C">
      <w:pPr>
        <w:rPr>
          <w:lang w:val="en-US"/>
        </w:rPr>
      </w:pPr>
      <w:r>
        <w:rPr>
          <w:lang w:val="en-US"/>
        </w:rPr>
        <w:t xml:space="preserve">Search Space of </w:t>
      </w:r>
    </w:p>
    <w:p w14:paraId="311B8AAD" w14:textId="77777777" w:rsidR="00D7791C" w:rsidRPr="00A67941" w:rsidRDefault="00D7791C" w:rsidP="00D7791C">
      <w:pPr>
        <w:rPr>
          <w:lang w:val="en-US"/>
        </w:rPr>
      </w:pPr>
    </w:p>
    <w:p w14:paraId="1D2588D6" w14:textId="1AB08C5F" w:rsidR="00214768" w:rsidRPr="009654B2" w:rsidRDefault="00B837F2" w:rsidP="009654B2">
      <w:pPr>
        <w:pStyle w:val="ListParagraph"/>
        <w:numPr>
          <w:ilvl w:val="0"/>
          <w:numId w:val="3"/>
        </w:numPr>
        <w:rPr>
          <w:b/>
          <w:lang w:val="en-US"/>
        </w:rPr>
      </w:pPr>
      <w:r w:rsidRPr="009654B2">
        <w:rPr>
          <w:lang w:val="en-US"/>
        </w:rPr>
        <w:t xml:space="preserve">What is a significant rainfall event to consider when separating RDII from BWF, GWF ? </w:t>
      </w:r>
      <w:r w:rsidR="00834017" w:rsidRPr="009654B2">
        <w:rPr>
          <w:lang w:val="en-US"/>
        </w:rPr>
        <w:fldChar w:fldCharType="begin" w:fldLock="1"/>
      </w:r>
      <w:r w:rsidR="005F7BD3">
        <w:rPr>
          <w:lang w:val="en-US"/>
        </w:rPr>
        <w:instrText>ADDIN CSL_CITATION {"citationItems":[{"id":"ITEM-1","itemData":{"DOI":"10.14796/jwmm.r204-17","ISBN":"0969742290","author":[{"dropping-particle":"","family":"Crawford","given":"David","non-dropping-particle":"","parse-names":false,"suffix":""},{"dropping-particle":"","family":"Pier","given":"Edwin","non-dropping-particle":"","parse-names":false,"suffix":""},{"dropping-particle":"","family":"Eckley","given":"Paul L.","non-dropping-particle":"","parse-names":false,"suffix":""}],"container-title":"Journal of Water Management Modeling","id":"ITEM-1","issued":{"date-parts":[["2015"]]},"title":"Methods for Estimating Inflow and Infiltration into Sanitary Sewers","type":"article-journal","volume":"6062"},"uris":["http://www.mendeley.com/documents/?uuid=fd912216-43f6-4ad0-a0b5-af1ed24fbf5e"]}],"mendeley":{"formattedCitation":"[15]","manualFormatting":"Crawford et al. (2015)","plainTextFormattedCitation":"[15]","previouslyFormattedCitation":"[15]"},"properties":{"noteIndex":0},"schema":"https://github.com/citation-style-language/schema/raw/master/csl-citation.json"}</w:instrText>
      </w:r>
      <w:r w:rsidR="00834017" w:rsidRPr="009654B2">
        <w:rPr>
          <w:lang w:val="en-US"/>
        </w:rPr>
        <w:fldChar w:fldCharType="separate"/>
      </w:r>
      <w:r w:rsidR="00834017" w:rsidRPr="009654B2">
        <w:rPr>
          <w:noProof/>
          <w:lang w:val="en-US"/>
        </w:rPr>
        <w:t xml:space="preserve">Crawford et al. </w:t>
      </w:r>
      <w:r w:rsidR="00873F4D" w:rsidRPr="009654B2">
        <w:rPr>
          <w:noProof/>
          <w:lang w:val="en-US"/>
        </w:rPr>
        <w:t>(</w:t>
      </w:r>
      <w:r w:rsidR="00834017" w:rsidRPr="009654B2">
        <w:rPr>
          <w:noProof/>
          <w:lang w:val="en-US"/>
        </w:rPr>
        <w:t>2015)</w:t>
      </w:r>
      <w:r w:rsidR="00834017" w:rsidRPr="009654B2">
        <w:rPr>
          <w:lang w:val="en-US"/>
        </w:rPr>
        <w:fldChar w:fldCharType="end"/>
      </w:r>
      <w:r w:rsidR="00214768" w:rsidRPr="009654B2">
        <w:rPr>
          <w:lang w:val="en-US"/>
        </w:rPr>
        <w:t xml:space="preserve"> </w:t>
      </w:r>
      <w:r w:rsidR="00F44109" w:rsidRPr="009654B2">
        <w:rPr>
          <w:lang w:val="en-US"/>
        </w:rPr>
        <w:t xml:space="preserve">mention that </w:t>
      </w:r>
      <w:r w:rsidR="00214768" w:rsidRPr="009654B2">
        <w:rPr>
          <w:lang w:val="en-US"/>
        </w:rPr>
        <w:t>typical</w:t>
      </w:r>
      <w:r w:rsidR="009654B2" w:rsidRPr="009654B2">
        <w:rPr>
          <w:lang w:val="en-US"/>
        </w:rPr>
        <w:t>ly events greater than 25mm of rainfall are used when deciding significant rainfall events.</w:t>
      </w:r>
      <w:r w:rsidR="009654B2">
        <w:rPr>
          <w:lang w:val="en-US"/>
        </w:rPr>
        <w:t xml:space="preserve"> </w:t>
      </w:r>
      <w:r w:rsidR="009654B2" w:rsidRPr="00CC4104">
        <w:rPr>
          <w:highlight w:val="yellow"/>
          <w:lang w:val="en-US"/>
        </w:rPr>
        <w:t xml:space="preserve">Check what </w:t>
      </w:r>
      <w:proofErr w:type="spellStart"/>
      <w:r w:rsidR="00CC4104" w:rsidRPr="00CC4104">
        <w:rPr>
          <w:highlight w:val="yellow"/>
          <w:lang w:val="en-US"/>
        </w:rPr>
        <w:t>Gheith</w:t>
      </w:r>
      <w:proofErr w:type="spellEnd"/>
      <w:r w:rsidR="00CC4104" w:rsidRPr="00CC4104">
        <w:rPr>
          <w:highlight w:val="yellow"/>
          <w:lang w:val="en-US"/>
        </w:rPr>
        <w:t xml:space="preserve"> 2015 thinks</w:t>
      </w:r>
    </w:p>
    <w:p w14:paraId="5143E006" w14:textId="64747797" w:rsidR="000E0D03" w:rsidRDefault="001172D8" w:rsidP="00753533">
      <w:pPr>
        <w:rPr>
          <w:lang w:val="en-US"/>
        </w:rPr>
      </w:pPr>
      <w:r>
        <w:rPr>
          <w:lang w:val="en-US"/>
        </w:rPr>
        <w:t xml:space="preserve">Snowmelt </w:t>
      </w:r>
      <w:r w:rsidR="00F264AA">
        <w:rPr>
          <w:lang w:val="en-US"/>
        </w:rPr>
        <w:t>Dependent Infiltration and Inflow</w:t>
      </w:r>
    </w:p>
    <w:p w14:paraId="4EFD5FE6" w14:textId="77777777" w:rsidR="003A5546" w:rsidRDefault="003A5546" w:rsidP="003A5546">
      <w:pPr>
        <w:rPr>
          <w:lang w:val="en-US"/>
        </w:rPr>
      </w:pPr>
    </w:p>
    <w:p w14:paraId="6954DFC8" w14:textId="77777777" w:rsidR="003A5546" w:rsidRPr="009A55C4" w:rsidRDefault="003A5546" w:rsidP="009A55C4">
      <w:pPr>
        <w:pStyle w:val="Heading2"/>
      </w:pPr>
      <w:r w:rsidRPr="009A55C4">
        <w:t>Sewershed Delineation</w:t>
      </w:r>
    </w:p>
    <w:p w14:paraId="204D60C8" w14:textId="77777777" w:rsidR="00CC0292" w:rsidRPr="00526114" w:rsidRDefault="00CC0292" w:rsidP="00CC0292">
      <w:pPr>
        <w:rPr>
          <w:b/>
          <w:lang w:val="en-US"/>
        </w:rPr>
      </w:pPr>
      <w:r w:rsidRPr="00526114">
        <w:rPr>
          <w:b/>
          <w:lang w:val="en-US"/>
        </w:rPr>
        <w:t xml:space="preserve">Subcatchment/Sewershed </w:t>
      </w:r>
      <w:r>
        <w:rPr>
          <w:b/>
          <w:lang w:val="en-US"/>
        </w:rPr>
        <w:t xml:space="preserve">delineation </w:t>
      </w:r>
    </w:p>
    <w:p w14:paraId="5386A143" w14:textId="77777777" w:rsidR="00CC0292" w:rsidRDefault="00CC0292" w:rsidP="00CC0292">
      <w:pPr>
        <w:rPr>
          <w:lang w:val="en-US"/>
        </w:rPr>
      </w:pPr>
    </w:p>
    <w:p w14:paraId="70DC52BC" w14:textId="4CE98B0C" w:rsidR="00CC0292" w:rsidRPr="007719E5" w:rsidRDefault="00CC0292" w:rsidP="00CC0292">
      <w:pPr>
        <w:rPr>
          <w:lang w:val="en-US"/>
        </w:rPr>
      </w:pPr>
      <w:r>
        <w:rPr>
          <w:lang w:val="en-US"/>
        </w:rPr>
        <w:t>How to divide sewershed</w:t>
      </w:r>
      <w:r w:rsidRPr="007719E5">
        <w:rPr>
          <w:lang w:val="en-US"/>
        </w:rPr>
        <w:t>?</w:t>
      </w:r>
    </w:p>
    <w:p w14:paraId="4F5EE185" w14:textId="248B8621" w:rsidR="00CC0292" w:rsidRPr="007C5E1F" w:rsidRDefault="00CC0292" w:rsidP="00CC0292">
      <w:pPr>
        <w:rPr>
          <w:lang w:val="en-US"/>
        </w:rPr>
      </w:pPr>
      <w:r w:rsidRPr="007C5E1F">
        <w:rPr>
          <w:lang w:val="en-US"/>
        </w:rPr>
        <w:t xml:space="preserve">Below table of comparison </w:t>
      </w:r>
      <w:r>
        <w:rPr>
          <w:lang w:val="en-US"/>
        </w:rPr>
        <w:t xml:space="preserve">made by </w:t>
      </w:r>
      <w:r>
        <w:rPr>
          <w:lang w:val="en-US"/>
        </w:rPr>
        <w:fldChar w:fldCharType="begin" w:fldLock="1"/>
      </w:r>
      <w:r w:rsidR="005F7BD3">
        <w:rPr>
          <w:lang w:val="en-US"/>
        </w:rPr>
        <w:instrText>ADDIN CSL_CITATION {"citationItems":[{"id":"ITEM-1","itemData":{"author":[{"dropping-particle":"","family":"Chen","given":"Mi","non-dropping-particle":"","parse-names":false,"suffix":""},{"dropping-particle":"","family":"Tucker","given":"Cindi","non-dropping-particle":"","parse-names":false,"suffix":""},{"dropping-particle":"","family":"Vallabhaneni","given":"Srini","non-dropping-particle":"","parse-names":false,"suffix":""},{"dropping-particle":"","family":"Koran","given":"Joe","non-dropping-particle":"","parse-names":false,"suffix":""},{"dropping-particle":"","family":"Gatterdam","given":"Melissa","non-dropping-particle":"","parse-names":false,"suffix":""},{"dropping-particle":"","family":"Wride","given":"Derek","non-dropping-particle":"","parse-names":false,"suffix":""}],"container-title":"23nd Annual Esri International User Conference","id":"ITEM-1","issued":{"date-parts":[["2003"]]},"title":"Comparing Different Approaches Of Catchment Delineation","type":"article-journal"},"uris":["http://www.mendeley.com/documents/?uuid=d787a45f-99e6-4173-9c95-fe93592148fc"]}],"mendeley":{"formattedCitation":"[16]","plainTextFormattedCitation":"[16]","previouslyFormattedCitation":"[16]"},"properties":{"noteIndex":0},"schema":"https://github.com/citation-style-language/schema/raw/master/csl-citation.json"}</w:instrText>
      </w:r>
      <w:r>
        <w:rPr>
          <w:lang w:val="en-US"/>
        </w:rPr>
        <w:fldChar w:fldCharType="separate"/>
      </w:r>
      <w:r w:rsidR="00317616" w:rsidRPr="00317616">
        <w:rPr>
          <w:noProof/>
          <w:lang w:val="en-US"/>
        </w:rPr>
        <w:t>[16]</w:t>
      </w:r>
      <w:r>
        <w:rPr>
          <w:lang w:val="en-US"/>
        </w:rPr>
        <w:fldChar w:fldCharType="end"/>
      </w:r>
    </w:p>
    <w:p w14:paraId="05FE8276" w14:textId="77777777" w:rsidR="00CC0292" w:rsidRPr="00B71C4B" w:rsidRDefault="00CC0292" w:rsidP="00CC0292">
      <w:r w:rsidRPr="007C5E1F">
        <w:rPr>
          <w:noProof/>
        </w:rPr>
        <w:drawing>
          <wp:inline distT="0" distB="0" distL="0" distR="0" wp14:anchorId="388AC41C" wp14:editId="3E923F69">
            <wp:extent cx="5731510" cy="20510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051050"/>
                    </a:xfrm>
                    <a:prstGeom prst="rect">
                      <a:avLst/>
                    </a:prstGeom>
                  </pic:spPr>
                </pic:pic>
              </a:graphicData>
            </a:graphic>
          </wp:inline>
        </w:drawing>
      </w:r>
    </w:p>
    <w:p w14:paraId="11EABD38" w14:textId="44DC9AA0" w:rsidR="00CC0292" w:rsidRPr="009948E1" w:rsidRDefault="00CC0292" w:rsidP="00CC0292">
      <w:pPr>
        <w:rPr>
          <w:lang w:val="en-US"/>
        </w:rPr>
      </w:pPr>
      <w:r w:rsidRPr="009948E1">
        <w:rPr>
          <w:lang w:val="en-US"/>
        </w:rPr>
        <w:t>mention DWF Sewershed and WWF Sewershed in thesis and their differences</w:t>
      </w:r>
      <w:r>
        <w:rPr>
          <w:lang w:val="en-US"/>
        </w:rPr>
        <w:t xml:space="preserve">. </w:t>
      </w:r>
      <w:r>
        <w:rPr>
          <w:lang w:val="en-US"/>
        </w:rPr>
        <w:fldChar w:fldCharType="begin" w:fldLock="1"/>
      </w:r>
      <w:r w:rsidR="005F7BD3">
        <w:rPr>
          <w:lang w:val="en-US"/>
        </w:rPr>
        <w:instrText>ADDIN CSL_CITATION {"citationItems":[{"id":"ITEM-1","itemData":{"author":[{"dropping-particle":"","family":"Shamead","given":"Saalih M","non-dropping-particle":"","parse-names":false,"suffix":""},{"dropping-particle":"","family":"Fan","given":"Celia","non-dropping-particle":"","parse-names":false,"suffix":""},{"dropping-particle":"","family":"Cao","given":"Weihua","non-dropping-particle":"","parse-names":false,"suffix":""},{"dropping-particle":"","family":"Banting","given":"Doug","non-dropping-particle":"","parse-names":false,"suffix":""},{"dropping-particle":"","family":"Joksimovic","given":"Darko","non-dropping-particle":"","parse-names":false,"suffix":""}],"container-title":"11th International Conference on Hydroinformatics","id":"ITEM-1","issued":{"date-parts":[["2014"]]},"title":"A New Automated Approach To Sewershed Delineation For Urban Drainage Modelling Studies: A City Of Toronto Case Study","type":"article-journal"},"uris":["http://www.mendeley.com/documents/?uuid=5d76486c-af36-4603-b1ea-c0df41e6a18e"]}],"mendeley":{"formattedCitation":"[17]","plainTextFormattedCitation":"[17]","previouslyFormattedCitation":"[17]"},"properties":{"noteIndex":0},"schema":"https://github.com/citation-style-language/schema/raw/master/csl-citation.json"}</w:instrText>
      </w:r>
      <w:r>
        <w:rPr>
          <w:lang w:val="en-US"/>
        </w:rPr>
        <w:fldChar w:fldCharType="separate"/>
      </w:r>
      <w:r w:rsidR="00317616" w:rsidRPr="00317616">
        <w:rPr>
          <w:noProof/>
          <w:lang w:val="en-US"/>
        </w:rPr>
        <w:t>[17]</w:t>
      </w:r>
      <w:r>
        <w:rPr>
          <w:lang w:val="en-US"/>
        </w:rPr>
        <w:fldChar w:fldCharType="end"/>
      </w:r>
      <w:r>
        <w:rPr>
          <w:lang w:val="en-US"/>
        </w:rPr>
        <w:t xml:space="preserve">. Try to calculate how many sewershed are available if all the pipes are to be considered </w:t>
      </w:r>
      <w:r w:rsidRPr="009B5142">
        <w:rPr>
          <w:lang w:val="en-US"/>
        </w:rPr>
        <w:t>(</w:t>
      </w:r>
      <w:r>
        <w:rPr>
          <w:lang w:val="en-US"/>
        </w:rPr>
        <w:t xml:space="preserve">count the </w:t>
      </w:r>
      <w:proofErr w:type="gramStart"/>
      <w:r>
        <w:rPr>
          <w:lang w:val="en-US"/>
        </w:rPr>
        <w:t>amount</w:t>
      </w:r>
      <w:proofErr w:type="gramEnd"/>
      <w:r>
        <w:rPr>
          <w:lang w:val="en-US"/>
        </w:rPr>
        <w:t xml:space="preserve"> of pipes) – </w:t>
      </w:r>
      <w:r w:rsidRPr="00640F0E">
        <w:rPr>
          <w:highlight w:val="yellow"/>
          <w:lang w:val="en-US"/>
        </w:rPr>
        <w:t>this is to justify using some tool available (QGIS) and develop a set of operations with (</w:t>
      </w:r>
      <w:proofErr w:type="spellStart"/>
      <w:r w:rsidRPr="00640F0E">
        <w:rPr>
          <w:highlight w:val="yellow"/>
          <w:lang w:val="en-US"/>
        </w:rPr>
        <w:t>ModelBuilder</w:t>
      </w:r>
      <w:proofErr w:type="spellEnd"/>
      <w:r w:rsidRPr="00640F0E">
        <w:rPr>
          <w:highlight w:val="yellow"/>
          <w:lang w:val="en-US"/>
        </w:rPr>
        <w:t>)</w:t>
      </w:r>
    </w:p>
    <w:p w14:paraId="7569CE14" w14:textId="792F745F" w:rsidR="00CC0292" w:rsidRDefault="00CC0292" w:rsidP="00CC0292">
      <w:pPr>
        <w:rPr>
          <w:lang w:val="en-US"/>
        </w:rPr>
      </w:pPr>
      <w:r>
        <w:rPr>
          <w:lang w:val="en-US"/>
        </w:rPr>
        <w:t>S</w:t>
      </w:r>
      <w:r w:rsidRPr="008D1D79">
        <w:rPr>
          <w:lang w:val="en-US"/>
        </w:rPr>
        <w:t xml:space="preserve">ubcatchment </w:t>
      </w:r>
      <w:r>
        <w:rPr>
          <w:lang w:val="en-US"/>
        </w:rPr>
        <w:t xml:space="preserve">delineation depend on the purpose of the model </w:t>
      </w:r>
      <w:r>
        <w:rPr>
          <w:lang w:val="en-US"/>
        </w:rPr>
        <w:fldChar w:fldCharType="begin" w:fldLock="1"/>
      </w:r>
      <w:r w:rsidR="005F7BD3">
        <w:rPr>
          <w:lang w:val="en-US"/>
        </w:rPr>
        <w:instrText>ADDIN CSL_CITATION {"citationItems":[{"id":"ITEM-1","itemData":{"abstract":"EPA. (2016). Storm Water Management Model Reference Manual Volume I – Hydrology ( Revised ) (Vol. I).","author":[{"dropping-particle":"","family":"Rossman","given":"Lewis A","non-dropping-particle":"","parse-names":false,"suffix":""},{"dropping-particle":"","family":"Huber","given":"Wayne C","non-dropping-particle":"","parse-names":false,"suffix":""}],"id":"ITEM-1","issued":{"date-parts":[["2016"]]},"page":"231","title":"Storm Water Management Model Reference Manual. Volume I - Hydrology (Revised). EPA/600/R-15/162A","type":"article-journal","volume":"I"},"uris":["http://www.mendeley.com/documents/?uuid=0349ee79-8611-475c-80b9-7036b16f0246"]}],"mendeley":{"formattedCitation":"[4]","plainTextFormattedCitation":"[4]","previouslyFormattedCitation":"[4]"},"properties":{"noteIndex":0},"schema":"https://github.com/citation-style-language/schema/raw/master/csl-citation.json"}</w:instrText>
      </w:r>
      <w:r>
        <w:rPr>
          <w:lang w:val="en-US"/>
        </w:rPr>
        <w:fldChar w:fldCharType="separate"/>
      </w:r>
      <w:r w:rsidR="00317616" w:rsidRPr="00317616">
        <w:rPr>
          <w:noProof/>
          <w:lang w:val="en-US"/>
        </w:rPr>
        <w:t>[4]</w:t>
      </w:r>
      <w:r>
        <w:rPr>
          <w:lang w:val="en-US"/>
        </w:rPr>
        <w:fldChar w:fldCharType="end"/>
      </w:r>
      <w:r>
        <w:rPr>
          <w:lang w:val="en-US"/>
        </w:rPr>
        <w:t xml:space="preserve">. A greater number of subdivisions of the area should be used to acquire a more pipe/channel specific simulation. Thus, when the purpose of the model is to analyze the flow behavior on a specific junction of a sewer </w:t>
      </w:r>
      <w:r>
        <w:rPr>
          <w:lang w:val="en-US"/>
        </w:rPr>
        <w:lastRenderedPageBreak/>
        <w:t xml:space="preserve">network, the subcatchment (area) being drained to this point should be delineated creating one division to each junction/drainage point of the sewer network system. </w:t>
      </w:r>
    </w:p>
    <w:p w14:paraId="7713D311" w14:textId="77777777" w:rsidR="00CC0292" w:rsidRDefault="00CC0292" w:rsidP="00CC0292">
      <w:pPr>
        <w:rPr>
          <w:lang w:val="en-US"/>
        </w:rPr>
      </w:pPr>
      <w:r>
        <w:rPr>
          <w:lang w:val="en-US"/>
        </w:rPr>
        <w:t xml:space="preserve">The purpose of this study is to model rainfall dependent infiltration inflow (RDII) in the sewer network. A more detailed approach would be to delineate a subcatchment for each drainage point as described above. However, historical data (hydrographs) should be available for each of the drainage points to compare the results of the simulation against the measured and calibrate parameters to better describe the response of the subcatchment to rainfall or snowmelt. </w:t>
      </w:r>
    </w:p>
    <w:p w14:paraId="4E95327A" w14:textId="77777777" w:rsidR="00CC0292" w:rsidRPr="008D1D79" w:rsidRDefault="00CC0292" w:rsidP="00CC0292">
      <w:pPr>
        <w:rPr>
          <w:lang w:val="en-US"/>
        </w:rPr>
      </w:pPr>
      <w:r>
        <w:rPr>
          <w:lang w:val="en-US"/>
        </w:rPr>
        <w:t xml:space="preserve">For this study, data was available only at some pump stations. Therefore, a subcatchment delineation considering the sewer network pump stations as the only drainage point of a subcatchment was used as initial approach as shown in </w:t>
      </w:r>
      <w:r w:rsidRPr="00144224">
        <w:rPr>
          <w:highlight w:val="yellow"/>
          <w:lang w:val="en-US"/>
        </w:rPr>
        <w:t>figure x</w:t>
      </w:r>
      <w:r>
        <w:rPr>
          <w:lang w:val="en-US"/>
        </w:rPr>
        <w:t xml:space="preserve">. This delineation assumes that water from rainfall and snowmelt flows overland straight to the pump stations, before being drained to the manholes/junctions upstream which happens.  </w:t>
      </w:r>
    </w:p>
    <w:p w14:paraId="3EFD6A38" w14:textId="339B5488" w:rsidR="00CC0292" w:rsidRDefault="00CC0292" w:rsidP="00CC0292">
      <w:pPr>
        <w:rPr>
          <w:lang w:val="en-US"/>
        </w:rPr>
      </w:pPr>
      <w:r w:rsidRPr="005D2790">
        <w:rPr>
          <w:lang w:val="en-US"/>
        </w:rPr>
        <w:t xml:space="preserve">Three distinct catchment delineations </w:t>
      </w:r>
      <w:r>
        <w:rPr>
          <w:lang w:val="en-US"/>
        </w:rPr>
        <w:t xml:space="preserve">may be used to simulate the hydrographs of each pump station. </w:t>
      </w:r>
    </w:p>
    <w:p w14:paraId="1AE0ABF4" w14:textId="77777777" w:rsidR="00CC0292" w:rsidRDefault="00CC0292" w:rsidP="00CC0292">
      <w:pPr>
        <w:jc w:val="center"/>
        <w:rPr>
          <w:lang w:val="en-US"/>
        </w:rPr>
      </w:pPr>
      <w:r>
        <w:rPr>
          <w:noProof/>
        </w:rPr>
        <w:drawing>
          <wp:inline distT="0" distB="0" distL="0" distR="0" wp14:anchorId="0B9785CD" wp14:editId="4EF4B71A">
            <wp:extent cx="3940480" cy="4677410"/>
            <wp:effectExtent l="0" t="0" r="317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7950" cy="4686277"/>
                    </a:xfrm>
                    <a:prstGeom prst="rect">
                      <a:avLst/>
                    </a:prstGeom>
                  </pic:spPr>
                </pic:pic>
              </a:graphicData>
            </a:graphic>
          </wp:inline>
        </w:drawing>
      </w:r>
    </w:p>
    <w:p w14:paraId="38317FAA" w14:textId="77777777" w:rsidR="00CC0292" w:rsidRDefault="00CC0292" w:rsidP="00CC0292">
      <w:pPr>
        <w:rPr>
          <w:lang w:val="en-US"/>
        </w:rPr>
      </w:pPr>
    </w:p>
    <w:p w14:paraId="5DFB764C" w14:textId="77777777" w:rsidR="00CC0292" w:rsidRPr="00F504B5" w:rsidRDefault="00CC0292" w:rsidP="00CC0292">
      <w:pPr>
        <w:rPr>
          <w:lang w:val="en-US"/>
        </w:rPr>
      </w:pPr>
      <w:r w:rsidRPr="00F504B5">
        <w:rPr>
          <w:lang w:val="en-US"/>
        </w:rPr>
        <w:t>There are 4 different catchment delineations and they are numbered as follows:</w:t>
      </w:r>
    </w:p>
    <w:p w14:paraId="12F61DC6" w14:textId="77777777" w:rsidR="00CC0292" w:rsidRPr="00F504B5" w:rsidRDefault="00CC0292" w:rsidP="00CC0292">
      <w:pPr>
        <w:rPr>
          <w:lang w:val="en-US"/>
        </w:rPr>
      </w:pPr>
      <w:r w:rsidRPr="00F504B5">
        <w:rPr>
          <w:lang w:val="en-US"/>
        </w:rPr>
        <w:t>1- Pumping stations (PS) and DEM</w:t>
      </w:r>
    </w:p>
    <w:p w14:paraId="06E0F872" w14:textId="77777777" w:rsidR="00CC0292" w:rsidRPr="00F504B5" w:rsidRDefault="00CC0292" w:rsidP="00CC0292">
      <w:pPr>
        <w:rPr>
          <w:lang w:val="en-US"/>
        </w:rPr>
      </w:pPr>
      <w:r w:rsidRPr="00F504B5">
        <w:rPr>
          <w:lang w:val="en-US"/>
        </w:rPr>
        <w:t>2- Buffered Over Diameter x 555</w:t>
      </w:r>
    </w:p>
    <w:p w14:paraId="7FA7D3C6" w14:textId="77777777" w:rsidR="00CC0292" w:rsidRPr="00F504B5" w:rsidRDefault="00CC0292" w:rsidP="00CC0292">
      <w:pPr>
        <w:rPr>
          <w:lang w:val="en-US"/>
        </w:rPr>
      </w:pPr>
      <w:r w:rsidRPr="00F504B5">
        <w:rPr>
          <w:lang w:val="en-US"/>
        </w:rPr>
        <w:lastRenderedPageBreak/>
        <w:t>3- PS DEM limited by 0.5km Buffer</w:t>
      </w:r>
    </w:p>
    <w:p w14:paraId="64745321" w14:textId="13316C4E" w:rsidR="00CC0292" w:rsidRPr="00F504B5" w:rsidRDefault="00CC0292" w:rsidP="00CC0292">
      <w:pPr>
        <w:rPr>
          <w:lang w:val="en-US"/>
        </w:rPr>
      </w:pPr>
      <w:r w:rsidRPr="00F504B5">
        <w:rPr>
          <w:lang w:val="en-US"/>
        </w:rPr>
        <w:t>4- PS DEM and Buffered over Diameter x 555 (combination of 1 and 3)</w:t>
      </w:r>
    </w:p>
    <w:p w14:paraId="5DA61119" w14:textId="77777777" w:rsidR="00CC0292" w:rsidRPr="00F504B5" w:rsidRDefault="00CC0292" w:rsidP="00CC0292">
      <w:pPr>
        <w:rPr>
          <w:lang w:val="en-US"/>
        </w:rPr>
      </w:pPr>
    </w:p>
    <w:p w14:paraId="46EACC71" w14:textId="77777777" w:rsidR="00CC0292" w:rsidRPr="00F504B5" w:rsidRDefault="00CC0292" w:rsidP="00CC0292">
      <w:pPr>
        <w:rPr>
          <w:lang w:val="en-US"/>
        </w:rPr>
      </w:pPr>
      <w:r w:rsidRPr="00F504B5">
        <w:rPr>
          <w:lang w:val="en-US"/>
        </w:rPr>
        <w:t xml:space="preserve">The sanitary sewer catchment of Jokela town was divided into 7 parts. </w:t>
      </w:r>
    </w:p>
    <w:p w14:paraId="38B1D528" w14:textId="77777777" w:rsidR="00CC0292" w:rsidRPr="00F504B5" w:rsidRDefault="00CC0292" w:rsidP="00CC0292">
      <w:pPr>
        <w:rPr>
          <w:lang w:val="en-US"/>
        </w:rPr>
      </w:pPr>
      <w:r w:rsidRPr="00F504B5">
        <w:rPr>
          <w:lang w:val="en-US"/>
        </w:rPr>
        <w:t>One for each pumping station and are numbered as follows:</w:t>
      </w:r>
    </w:p>
    <w:p w14:paraId="194B2BA9" w14:textId="77777777" w:rsidR="00CC0292" w:rsidRPr="00F504B5" w:rsidRDefault="00CC0292" w:rsidP="00CC0292">
      <w:pPr>
        <w:rPr>
          <w:lang w:val="en-US"/>
        </w:rPr>
      </w:pPr>
    </w:p>
    <w:p w14:paraId="73D6BAD9" w14:textId="77777777" w:rsidR="00CC0292" w:rsidRPr="00F504B5" w:rsidRDefault="00CC0292" w:rsidP="00CC0292">
      <w:pPr>
        <w:rPr>
          <w:lang w:val="en-US"/>
        </w:rPr>
      </w:pPr>
      <w:r w:rsidRPr="00F504B5">
        <w:rPr>
          <w:lang w:val="en-US"/>
        </w:rPr>
        <w:t xml:space="preserve">1- </w:t>
      </w:r>
      <w:proofErr w:type="spellStart"/>
      <w:r w:rsidRPr="00F504B5">
        <w:rPr>
          <w:lang w:val="en-US"/>
        </w:rPr>
        <w:t>Tarkoja</w:t>
      </w:r>
      <w:proofErr w:type="spellEnd"/>
      <w:r w:rsidRPr="00F504B5">
        <w:rPr>
          <w:lang w:val="en-US"/>
        </w:rPr>
        <w:t xml:space="preserve"> Sewershed</w:t>
      </w:r>
    </w:p>
    <w:p w14:paraId="0FCB097A" w14:textId="77777777" w:rsidR="00CC0292" w:rsidRPr="00F504B5" w:rsidRDefault="00CC0292" w:rsidP="00CC0292">
      <w:pPr>
        <w:rPr>
          <w:lang w:val="en-US"/>
        </w:rPr>
      </w:pPr>
      <w:r w:rsidRPr="00F504B5">
        <w:rPr>
          <w:lang w:val="en-US"/>
        </w:rPr>
        <w:t xml:space="preserve">2- </w:t>
      </w:r>
      <w:proofErr w:type="spellStart"/>
      <w:r w:rsidRPr="00F504B5">
        <w:rPr>
          <w:lang w:val="en-US"/>
        </w:rPr>
        <w:t>Virtalantie</w:t>
      </w:r>
      <w:proofErr w:type="spellEnd"/>
      <w:r w:rsidRPr="00F504B5">
        <w:rPr>
          <w:lang w:val="en-US"/>
        </w:rPr>
        <w:t xml:space="preserve"> Sewershed</w:t>
      </w:r>
    </w:p>
    <w:p w14:paraId="7B373D7F" w14:textId="77777777" w:rsidR="00CC0292" w:rsidRPr="00F504B5" w:rsidRDefault="00CC0292" w:rsidP="00CC0292">
      <w:pPr>
        <w:rPr>
          <w:lang w:val="en-US"/>
        </w:rPr>
      </w:pPr>
      <w:r w:rsidRPr="00F504B5">
        <w:rPr>
          <w:lang w:val="en-US"/>
        </w:rPr>
        <w:t xml:space="preserve">3- </w:t>
      </w:r>
      <w:proofErr w:type="spellStart"/>
      <w:r w:rsidRPr="00F504B5">
        <w:rPr>
          <w:lang w:val="en-US"/>
        </w:rPr>
        <w:t>Tehtaantie</w:t>
      </w:r>
      <w:proofErr w:type="spellEnd"/>
      <w:r w:rsidRPr="00F504B5">
        <w:rPr>
          <w:lang w:val="en-US"/>
        </w:rPr>
        <w:t xml:space="preserve"> Sewershed</w:t>
      </w:r>
    </w:p>
    <w:p w14:paraId="113F297A" w14:textId="77777777" w:rsidR="00CC0292" w:rsidRPr="00F504B5" w:rsidRDefault="00CC0292" w:rsidP="00CC0292">
      <w:pPr>
        <w:rPr>
          <w:lang w:val="en-US"/>
        </w:rPr>
      </w:pPr>
      <w:r w:rsidRPr="00F504B5">
        <w:rPr>
          <w:lang w:val="en-US"/>
        </w:rPr>
        <w:t xml:space="preserve">4- Jokela Sewershed </w:t>
      </w:r>
    </w:p>
    <w:p w14:paraId="3F26D602" w14:textId="77777777" w:rsidR="00CC0292" w:rsidRPr="00F504B5" w:rsidRDefault="00CC0292" w:rsidP="00CC0292">
      <w:pPr>
        <w:rPr>
          <w:lang w:val="en-US"/>
        </w:rPr>
      </w:pPr>
      <w:r w:rsidRPr="00F504B5">
        <w:rPr>
          <w:lang w:val="en-US"/>
        </w:rPr>
        <w:t xml:space="preserve">5- </w:t>
      </w:r>
      <w:proofErr w:type="spellStart"/>
      <w:r w:rsidRPr="00F504B5">
        <w:rPr>
          <w:lang w:val="en-US"/>
        </w:rPr>
        <w:t>Kartano</w:t>
      </w:r>
      <w:proofErr w:type="spellEnd"/>
      <w:r w:rsidRPr="00F504B5">
        <w:rPr>
          <w:lang w:val="en-US"/>
        </w:rPr>
        <w:t xml:space="preserve"> Sewershed</w:t>
      </w:r>
    </w:p>
    <w:p w14:paraId="4FECD667" w14:textId="77777777" w:rsidR="00CC0292" w:rsidRPr="00F504B5" w:rsidRDefault="00CC0292" w:rsidP="00CC0292">
      <w:pPr>
        <w:rPr>
          <w:lang w:val="en-US"/>
        </w:rPr>
      </w:pPr>
      <w:r w:rsidRPr="00F504B5">
        <w:rPr>
          <w:lang w:val="en-US"/>
        </w:rPr>
        <w:t xml:space="preserve">6- </w:t>
      </w:r>
      <w:proofErr w:type="spellStart"/>
      <w:r w:rsidRPr="00F504B5">
        <w:rPr>
          <w:lang w:val="en-US"/>
        </w:rPr>
        <w:t>Pappilantie</w:t>
      </w:r>
      <w:proofErr w:type="spellEnd"/>
      <w:r w:rsidRPr="00F504B5">
        <w:rPr>
          <w:lang w:val="en-US"/>
        </w:rPr>
        <w:t xml:space="preserve"> Sewershed</w:t>
      </w:r>
    </w:p>
    <w:p w14:paraId="4BEA18CA" w14:textId="77777777" w:rsidR="00CC0292" w:rsidRPr="00F504B5" w:rsidRDefault="00CC0292" w:rsidP="00CC0292">
      <w:pPr>
        <w:rPr>
          <w:lang w:val="en-US"/>
        </w:rPr>
      </w:pPr>
      <w:r w:rsidRPr="00F504B5">
        <w:rPr>
          <w:lang w:val="en-US"/>
        </w:rPr>
        <w:t xml:space="preserve">7- </w:t>
      </w:r>
      <w:proofErr w:type="spellStart"/>
      <w:r w:rsidRPr="00F504B5">
        <w:rPr>
          <w:lang w:val="en-US"/>
        </w:rPr>
        <w:t>Peltokaari</w:t>
      </w:r>
      <w:proofErr w:type="spellEnd"/>
      <w:r w:rsidRPr="00F504B5">
        <w:rPr>
          <w:lang w:val="en-US"/>
        </w:rPr>
        <w:t xml:space="preserve"> Sewershed</w:t>
      </w:r>
    </w:p>
    <w:p w14:paraId="6EC5E262" w14:textId="77777777" w:rsidR="00CC0292" w:rsidRDefault="00CC0292" w:rsidP="00CC0292">
      <w:pPr>
        <w:rPr>
          <w:lang w:val="en-US"/>
        </w:rPr>
      </w:pPr>
      <w:r w:rsidRPr="00F504B5">
        <w:rPr>
          <w:lang w:val="en-US"/>
        </w:rPr>
        <w:t xml:space="preserve">0- All </w:t>
      </w:r>
      <w:proofErr w:type="spellStart"/>
      <w:r w:rsidRPr="00F504B5">
        <w:rPr>
          <w:lang w:val="en-US"/>
        </w:rPr>
        <w:t>sewersheds</w:t>
      </w:r>
      <w:proofErr w:type="spellEnd"/>
      <w:r w:rsidRPr="00F504B5">
        <w:rPr>
          <w:lang w:val="en-US"/>
        </w:rPr>
        <w:t xml:space="preserve"> together</w:t>
      </w:r>
    </w:p>
    <w:p w14:paraId="631CD144" w14:textId="450B8DCF" w:rsidR="00EE1E3E" w:rsidRDefault="00EE1E3E" w:rsidP="00753533">
      <w:pPr>
        <w:rPr>
          <w:lang w:val="en-US"/>
        </w:rPr>
      </w:pPr>
    </w:p>
    <w:p w14:paraId="674C0BFA" w14:textId="77777777" w:rsidR="00CC0292" w:rsidRDefault="00CC0292" w:rsidP="00753533">
      <w:pPr>
        <w:rPr>
          <w:lang w:val="en-US"/>
        </w:rPr>
      </w:pPr>
    </w:p>
    <w:p w14:paraId="5E54DACF" w14:textId="04CB1380" w:rsidR="00EE1E3E" w:rsidRDefault="00EE1E3E" w:rsidP="009A55C4">
      <w:pPr>
        <w:pStyle w:val="Heading2"/>
      </w:pPr>
      <w:r>
        <w:t xml:space="preserve">Proposed </w:t>
      </w:r>
      <w:r w:rsidR="00C30BA7">
        <w:t>Hydrological Model</w:t>
      </w:r>
      <w:r w:rsidR="0094128E">
        <w:t>: RTK UH and Snowmelt</w:t>
      </w:r>
    </w:p>
    <w:p w14:paraId="01FE35A6" w14:textId="77777777" w:rsidR="00DC573F" w:rsidRPr="00DC573F" w:rsidRDefault="00DC573F" w:rsidP="00DC573F">
      <w:pPr>
        <w:rPr>
          <w:rFonts w:ascii="Lato" w:hAnsi="Lato"/>
          <w:color w:val="2F5496" w:themeColor="accent1" w:themeShade="BF"/>
          <w:sz w:val="24"/>
          <w:szCs w:val="24"/>
          <w:lang w:val="en-US"/>
        </w:rPr>
      </w:pPr>
      <w:r w:rsidRPr="00DC573F">
        <w:rPr>
          <w:rFonts w:ascii="Lato" w:hAnsi="Lato"/>
          <w:color w:val="2F5496" w:themeColor="accent1" w:themeShade="BF"/>
          <w:sz w:val="24"/>
          <w:szCs w:val="24"/>
          <w:lang w:val="en-US"/>
        </w:rPr>
        <w:t xml:space="preserve">Rainfall Dependent Inflow and Infiltration (RDII) </w:t>
      </w:r>
    </w:p>
    <w:p w14:paraId="105CD72E" w14:textId="12058998" w:rsidR="00DC573F" w:rsidRPr="00DC573F" w:rsidRDefault="00DC573F" w:rsidP="00DC573F">
      <w:pPr>
        <w:rPr>
          <w:rFonts w:ascii="Lato" w:hAnsi="Lato"/>
          <w:color w:val="000000" w:themeColor="text1"/>
          <w:sz w:val="24"/>
          <w:szCs w:val="24"/>
          <w:lang w:val="en-US"/>
        </w:rPr>
      </w:pPr>
      <w:r w:rsidRPr="00DC573F">
        <w:rPr>
          <w:rFonts w:ascii="Lato" w:hAnsi="Lato"/>
          <w:sz w:val="24"/>
          <w:szCs w:val="24"/>
          <w:lang w:val="en-US"/>
        </w:rPr>
        <w:t xml:space="preserve">Flows are higher than average into the sanitary or combined sewer network during and after a storm. This incremental quantity of stormwater </w:t>
      </w:r>
      <w:r w:rsidRPr="00DC573F">
        <w:rPr>
          <w:rFonts w:ascii="Lato" w:hAnsi="Lato"/>
          <w:i/>
          <w:color w:val="2F5496" w:themeColor="accent1" w:themeShade="BF"/>
          <w:sz w:val="24"/>
          <w:szCs w:val="24"/>
          <w:lang w:val="en-US"/>
        </w:rPr>
        <w:t>inflows</w:t>
      </w:r>
      <w:r w:rsidRPr="00DC573F">
        <w:rPr>
          <w:rFonts w:ascii="Lato" w:hAnsi="Lato"/>
          <w:sz w:val="24"/>
          <w:szCs w:val="24"/>
          <w:lang w:val="en-US"/>
        </w:rPr>
        <w:t xml:space="preserve"> into the network from roof drain connections, foundation connections, leaky manhole covers, etc. </w:t>
      </w:r>
      <w:r>
        <w:rPr>
          <w:rFonts w:ascii="Lato" w:hAnsi="Lato"/>
          <w:sz w:val="24"/>
          <w:szCs w:val="24"/>
        </w:rPr>
        <w:fldChar w:fldCharType="begin" w:fldLock="1"/>
      </w:r>
      <w:r w:rsidR="005F7BD3">
        <w:rPr>
          <w:rFonts w:ascii="Lato" w:hAnsi="Lato"/>
          <w:sz w:val="24"/>
          <w:szCs w:val="24"/>
          <w:lang w:val="en-US"/>
        </w:rPr>
        <w:instrText>ADDIN CSL_CITATION {"citationItems":[{"id":"ITEM-1","itemData":{"abstract":"EPA. (2016). Storm Water Management Model Reference Manual Volume I – Hydrology ( Revised ) (Vol. I).","author":[{"dropping-particle":"","family":"Rossman","given":"Lewis A","non-dropping-particle":"","parse-names":false,"suffix":""},{"dropping-particle":"","family":"Huber","given":"Wayne C","non-dropping-particle":"","parse-names":false,"suffix":""}],"id":"ITEM-1","issued":{"date-parts":[["2016"]]},"page":"231","title":"Storm Water Management Model Reference Manual. Volume I - Hydrology (Revised). EPA/600/R-15/162A","type":"article-journal","volume":"I"},"uris":["http://www.mendeley.com/documents/?uuid=0349ee79-8611-475c-80b9-7036b16f0246"]}],"mendeley":{"formattedCitation":"[4]","plainTextFormattedCitation":"[4]","previouslyFormattedCitation":"[4]"},"properties":{"noteIndex":0},"schema":"https://github.com/citation-style-language/schema/raw/master/csl-citation.json"}</w:instrText>
      </w:r>
      <w:r>
        <w:rPr>
          <w:rFonts w:ascii="Lato" w:hAnsi="Lato"/>
          <w:sz w:val="24"/>
          <w:szCs w:val="24"/>
        </w:rPr>
        <w:fldChar w:fldCharType="separate"/>
      </w:r>
      <w:r w:rsidR="00317616" w:rsidRPr="00317616">
        <w:rPr>
          <w:rFonts w:ascii="Lato" w:hAnsi="Lato"/>
          <w:noProof/>
          <w:sz w:val="24"/>
          <w:szCs w:val="24"/>
          <w:lang w:val="en-US"/>
        </w:rPr>
        <w:t>[4]</w:t>
      </w:r>
      <w:r>
        <w:rPr>
          <w:rFonts w:ascii="Lato" w:hAnsi="Lato"/>
          <w:sz w:val="24"/>
          <w:szCs w:val="24"/>
        </w:rPr>
        <w:fldChar w:fldCharType="end"/>
      </w:r>
      <w:r w:rsidRPr="00DC573F">
        <w:rPr>
          <w:rFonts w:ascii="Lato" w:hAnsi="Lato"/>
          <w:sz w:val="24"/>
          <w:szCs w:val="24"/>
          <w:lang w:val="en-US"/>
        </w:rPr>
        <w:t xml:space="preserve"> The </w:t>
      </w:r>
      <w:r w:rsidRPr="00DC573F">
        <w:rPr>
          <w:rFonts w:ascii="Lato" w:hAnsi="Lato"/>
          <w:i/>
          <w:sz w:val="24"/>
          <w:szCs w:val="24"/>
          <w:lang w:val="en-US"/>
        </w:rPr>
        <w:t>inflow</w:t>
      </w:r>
      <w:r w:rsidRPr="00DC573F">
        <w:rPr>
          <w:rFonts w:ascii="Lato" w:hAnsi="Lato"/>
          <w:sz w:val="24"/>
          <w:szCs w:val="24"/>
          <w:lang w:val="en-US"/>
        </w:rPr>
        <w:t xml:space="preserve"> causes a relatively high peak discharges in the network in a short term, usually while the storm is happening. A bit less intuitively, flows and depths remain higher than average in the network after the rainfall event ranging from hours to even weeks </w:t>
      </w:r>
      <w:r>
        <w:rPr>
          <w:rFonts w:ascii="Lato" w:hAnsi="Lato"/>
          <w:sz w:val="24"/>
          <w:szCs w:val="24"/>
        </w:rPr>
        <w:fldChar w:fldCharType="begin" w:fldLock="1"/>
      </w:r>
      <w:r w:rsidR="005F7BD3">
        <w:rPr>
          <w:rFonts w:ascii="Lato" w:hAnsi="Lato"/>
          <w:sz w:val="24"/>
          <w:szCs w:val="24"/>
          <w:lang w:val="en-US"/>
        </w:rPr>
        <w:instrText>ADDIN CSL_CITATION {"citationItems":[{"id":"ITEM-1","itemData":{"DOI":"10.14796/jwmm.r207-16","ISBN":"096836814X","abstract":"Rainfall dependent inflow and infiltration (RDII) is a significant, though undesirable, component of the urban wet-weather water budget in many sanitary sewer systems. Costs and environmental damage attributable to RDII are significant. Costs may be accrued through increased treatment and conveyance costs, increased maintenance costs, and sanitary sewer overflows (SSOs). To reduce these costs and mitigate environmental damage, engineered solutions require estimations of the long-term characteristics of the RDII response to wet weather. This in turn requires estimation of the performance of the existing collection and treatment system, as well as the expected performance of various possible solutions. Due to the complex number of available pathways that RDII may enter a sanitary sewer, RDII is one of the most difficult components of the urban wet- weather water budget to estimate. RDII observations typically indicate response times that may range from several minutes to several days or weeks. This is confounded by regional and/or seasonal groundwater trends that influence RDII response. Various tools have been applied to estimating this special hydrologic response, including the rational method and several unit- hydrograph methods. This chapter provides an overview of available RDII estimation methods and highlights results from a relatively new physically based conceptual method first introduced by Kadota and Djebbar (1998). Kadota and Djebbar (1998) reported on modifications to the USEPA SWMM RUNOFF model that include the response of a conceptual non-linear reservoir to changes in groundwater elevations resulting from permeable-area infiltration. The model has recently been applied to a sanitary collection system in Vallejo California. Initial results indicate the modified RUNOFF model is very good at computing RDII, including the delayed, seasonally varying groundwater components of RDII. It is recommended that the USEPA SWMM model be updated with the revisions made by Kadota and Djebbar (1998).","author":[{"dropping-particle":"","family":"Mosley","given":"Charles","non-dropping-particle":"","parse-names":false,"suffix":""},{"dropping-particle":"","family":"Dent","given":"Shawn","non-dropping-particle":"","parse-names":false,"suffix":""},{"dropping-particle":"","family":"Kadota","given":"Paul","non-dropping-particle":"","parse-names":false,"suffix":""},{"dropping-particle":"","family":"Wright","given":"Leonard T.","non-dropping-particle":"","parse-names":false,"suffix":""},{"dropping-particle":"","family":"Djebbar","given":"Yassine","non-dropping-particle":"","parse-names":false,"suffix":""}],"container-title":"Journal of Water Management Modeling","id":"ITEM-1","issue":"January","issued":{"date-parts":[["2001"]]},"title":"Comparing Rainfall Dependent Inflow and Infiltration Simulation Methods","type":"article-journal"},"uris":["http://www.mendeley.com/documents/?uuid=ce876c96-7cd7-431e-a47c-e9d8ed3a2006"]}],"mendeley":{"formattedCitation":"[3]","plainTextFormattedCitation":"[3]","previouslyFormattedCitation":"[3]"},"properties":{"noteIndex":0},"schema":"https://github.com/citation-style-language/schema/raw/master/csl-citation.json"}</w:instrText>
      </w:r>
      <w:r>
        <w:rPr>
          <w:rFonts w:ascii="Lato" w:hAnsi="Lato"/>
          <w:sz w:val="24"/>
          <w:szCs w:val="24"/>
        </w:rPr>
        <w:fldChar w:fldCharType="separate"/>
      </w:r>
      <w:r w:rsidR="00317616" w:rsidRPr="00317616">
        <w:rPr>
          <w:rFonts w:ascii="Lato" w:hAnsi="Lato"/>
          <w:noProof/>
          <w:sz w:val="24"/>
          <w:szCs w:val="24"/>
          <w:lang w:val="en-US"/>
        </w:rPr>
        <w:t>[3]</w:t>
      </w:r>
      <w:r>
        <w:rPr>
          <w:rFonts w:ascii="Lato" w:hAnsi="Lato"/>
          <w:sz w:val="24"/>
          <w:szCs w:val="24"/>
        </w:rPr>
        <w:fldChar w:fldCharType="end"/>
      </w:r>
      <w:r w:rsidRPr="00DC573F">
        <w:rPr>
          <w:rFonts w:ascii="Lato" w:hAnsi="Lato"/>
          <w:sz w:val="24"/>
          <w:szCs w:val="24"/>
          <w:lang w:val="en-US"/>
        </w:rPr>
        <w:t xml:space="preserve">. This long term is caused by </w:t>
      </w:r>
      <w:r w:rsidRPr="00DC573F">
        <w:rPr>
          <w:rFonts w:ascii="Lato" w:hAnsi="Lato"/>
          <w:i/>
          <w:color w:val="2F5496" w:themeColor="accent1" w:themeShade="BF"/>
          <w:sz w:val="24"/>
          <w:szCs w:val="24"/>
          <w:lang w:val="en-US"/>
        </w:rPr>
        <w:t xml:space="preserve">Infiltration </w:t>
      </w:r>
      <w:r w:rsidRPr="00DC573F">
        <w:rPr>
          <w:rFonts w:ascii="Lato" w:hAnsi="Lato"/>
          <w:color w:val="000000" w:themeColor="text1"/>
          <w:sz w:val="24"/>
          <w:szCs w:val="24"/>
          <w:lang w:val="en-US"/>
        </w:rPr>
        <w:t xml:space="preserve">of stormwater that enters the network system through defects such as damage pipes and joints </w:t>
      </w:r>
      <w:r>
        <w:rPr>
          <w:rFonts w:ascii="Lato" w:hAnsi="Lato"/>
          <w:color w:val="000000" w:themeColor="text1"/>
          <w:sz w:val="24"/>
          <w:szCs w:val="24"/>
        </w:rPr>
        <w:fldChar w:fldCharType="begin" w:fldLock="1"/>
      </w:r>
      <w:r w:rsidR="005F7BD3">
        <w:rPr>
          <w:rFonts w:ascii="Lato" w:hAnsi="Lato"/>
          <w:color w:val="000000" w:themeColor="text1"/>
          <w:sz w:val="24"/>
          <w:szCs w:val="24"/>
          <w:lang w:val="en-US"/>
        </w:rPr>
        <w:instrText>ADDIN CSL_CITATION {"citationItems":[{"id":"ITEM-1","itemData":{"abstract":"EPA. (2016). Storm Water Management Model Reference Manual Volume I – Hydrology ( Revised ) (Vol. I).","author":[{"dropping-particle":"","family":"Rossman","given":"Lewis A","non-dropping-particle":"","parse-names":false,"suffix":""},{"dropping-particle":"","family":"Huber","given":"Wayne C","non-dropping-particle":"","parse-names":false,"suffix":""}],"id":"ITEM-1","issued":{"date-parts":[["2016"]]},"page":"231","title":"Storm Water Management Model Reference Manual. Volume I - Hydrology (Revised). EPA/600/R-15/162A","type":"article-journal","volume":"I"},"uris":["http://www.mendeley.com/documents/?uuid=0349ee79-8611-475c-80b9-7036b16f0246"]}],"mendeley":{"formattedCitation":"[4]","plainTextFormattedCitation":"[4]","previouslyFormattedCitation":"[4]"},"properties":{"noteIndex":0},"schema":"https://github.com/citation-style-language/schema/raw/master/csl-citation.json"}</w:instrText>
      </w:r>
      <w:r>
        <w:rPr>
          <w:rFonts w:ascii="Lato" w:hAnsi="Lato"/>
          <w:color w:val="000000" w:themeColor="text1"/>
          <w:sz w:val="24"/>
          <w:szCs w:val="24"/>
        </w:rPr>
        <w:fldChar w:fldCharType="separate"/>
      </w:r>
      <w:r w:rsidR="00317616" w:rsidRPr="00317616">
        <w:rPr>
          <w:rFonts w:ascii="Lato" w:hAnsi="Lato"/>
          <w:noProof/>
          <w:color w:val="000000" w:themeColor="text1"/>
          <w:sz w:val="24"/>
          <w:szCs w:val="24"/>
          <w:lang w:val="en-US"/>
        </w:rPr>
        <w:t>[4]</w:t>
      </w:r>
      <w:r>
        <w:rPr>
          <w:rFonts w:ascii="Lato" w:hAnsi="Lato"/>
          <w:color w:val="000000" w:themeColor="text1"/>
          <w:sz w:val="24"/>
          <w:szCs w:val="24"/>
        </w:rPr>
        <w:fldChar w:fldCharType="end"/>
      </w:r>
      <w:r w:rsidRPr="00DC573F">
        <w:rPr>
          <w:rFonts w:ascii="Lato" w:hAnsi="Lato"/>
          <w:color w:val="000000" w:themeColor="text1"/>
          <w:sz w:val="24"/>
          <w:szCs w:val="24"/>
          <w:lang w:val="en-US"/>
        </w:rPr>
        <w:t xml:space="preserve">. Stormwater infiltrates the network after percolating through the soil. Groundwater also infiltrates into the network due to water table elevation caused by wet periods. </w:t>
      </w:r>
    </w:p>
    <w:p w14:paraId="54B7CA31" w14:textId="77777777" w:rsidR="00DC573F" w:rsidRPr="00DC573F" w:rsidRDefault="00DC573F" w:rsidP="00DC573F">
      <w:pPr>
        <w:rPr>
          <w:rFonts w:ascii="Lato" w:hAnsi="Lato"/>
          <w:color w:val="000000" w:themeColor="text1"/>
          <w:sz w:val="24"/>
          <w:szCs w:val="24"/>
          <w:lang w:val="en-US"/>
        </w:rPr>
      </w:pPr>
      <w:r w:rsidRPr="00DC573F">
        <w:rPr>
          <w:rFonts w:ascii="Lato" w:hAnsi="Lato"/>
          <w:color w:val="000000" w:themeColor="text1"/>
          <w:sz w:val="24"/>
          <w:szCs w:val="24"/>
          <w:lang w:val="en-US"/>
        </w:rPr>
        <w:t xml:space="preserve">To simulate the inflow &amp; infiltration caused by a rainfall event, SWMM incorporates the synthetic unit hydrograph RTK method. This unit hydrograph was first created to simulate RDII, therefore it accounts for the short, medium- and long-term effects. This model creates three triangular unit hydrographs, one for each term. Unit Hydrographs are then summed to create a final unit hydrograph that simulates the overall response of the system as shown in figure </w:t>
      </w:r>
      <w:r w:rsidRPr="00DC573F">
        <w:rPr>
          <w:rFonts w:ascii="Lato" w:hAnsi="Lato"/>
          <w:color w:val="000000" w:themeColor="text1"/>
          <w:sz w:val="24"/>
          <w:szCs w:val="24"/>
          <w:highlight w:val="yellow"/>
          <w:lang w:val="en-US"/>
        </w:rPr>
        <w:t>X</w:t>
      </w:r>
      <w:r w:rsidRPr="00DC573F">
        <w:rPr>
          <w:rFonts w:ascii="Lato" w:hAnsi="Lato"/>
          <w:color w:val="000000" w:themeColor="text1"/>
          <w:sz w:val="24"/>
          <w:szCs w:val="24"/>
          <w:lang w:val="en-US"/>
        </w:rPr>
        <w:t xml:space="preserve">. The letters R-T-K refers to the </w:t>
      </w:r>
      <w:r w:rsidRPr="00DC573F">
        <w:rPr>
          <w:rFonts w:ascii="Lato" w:hAnsi="Lato"/>
          <w:color w:val="000000" w:themeColor="text1"/>
          <w:sz w:val="24"/>
          <w:szCs w:val="24"/>
          <w:lang w:val="en-US"/>
        </w:rPr>
        <w:lastRenderedPageBreak/>
        <w:t xml:space="preserve">parameters used to create the triangular hydrographs and are, respectively, fraction of precipitation that enters the network (area below hydrograph), time to peak, and recession time.  </w:t>
      </w:r>
    </w:p>
    <w:p w14:paraId="29D49969" w14:textId="77777777" w:rsidR="00DC573F" w:rsidRDefault="00DC573F" w:rsidP="00DC573F">
      <w:pPr>
        <w:jc w:val="center"/>
        <w:rPr>
          <w:rFonts w:ascii="Lato" w:hAnsi="Lato"/>
          <w:color w:val="000000" w:themeColor="text1"/>
          <w:sz w:val="24"/>
          <w:szCs w:val="24"/>
        </w:rPr>
      </w:pPr>
      <w:r w:rsidRPr="00D7611E">
        <w:rPr>
          <w:rFonts w:ascii="Lato" w:hAnsi="Lato"/>
          <w:noProof/>
          <w:color w:val="000000" w:themeColor="text1"/>
          <w:sz w:val="24"/>
          <w:szCs w:val="24"/>
        </w:rPr>
        <w:drawing>
          <wp:inline distT="0" distB="0" distL="0" distR="0" wp14:anchorId="18CC5D6B" wp14:editId="73289B00">
            <wp:extent cx="4371033" cy="2283264"/>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5611" cy="2301326"/>
                    </a:xfrm>
                    <a:prstGeom prst="rect">
                      <a:avLst/>
                    </a:prstGeom>
                  </pic:spPr>
                </pic:pic>
              </a:graphicData>
            </a:graphic>
          </wp:inline>
        </w:drawing>
      </w:r>
    </w:p>
    <w:p w14:paraId="5C0E224A" w14:textId="77777777" w:rsidR="00DC573F" w:rsidRPr="00DC573F" w:rsidRDefault="00DC573F" w:rsidP="00DC573F">
      <w:pPr>
        <w:jc w:val="center"/>
        <w:rPr>
          <w:rFonts w:ascii="Lato" w:hAnsi="Lato"/>
          <w:color w:val="000000" w:themeColor="text1"/>
          <w:sz w:val="24"/>
          <w:szCs w:val="24"/>
          <w:lang w:val="en-US"/>
        </w:rPr>
      </w:pPr>
      <w:r w:rsidRPr="00DC573F">
        <w:rPr>
          <w:rFonts w:ascii="Lato" w:hAnsi="Lato"/>
          <w:color w:val="000000" w:themeColor="text1"/>
          <w:sz w:val="24"/>
          <w:szCs w:val="24"/>
          <w:lang w:val="en-US"/>
        </w:rPr>
        <w:t xml:space="preserve">Figure </w:t>
      </w:r>
      <w:r w:rsidRPr="00DC573F">
        <w:rPr>
          <w:rFonts w:ascii="Lato" w:hAnsi="Lato"/>
          <w:color w:val="000000" w:themeColor="text1"/>
          <w:sz w:val="24"/>
          <w:szCs w:val="24"/>
          <w:highlight w:val="yellow"/>
          <w:lang w:val="en-US"/>
        </w:rPr>
        <w:t>X</w:t>
      </w:r>
      <w:r w:rsidRPr="00DC573F">
        <w:rPr>
          <w:rFonts w:ascii="Lato" w:hAnsi="Lato"/>
          <w:color w:val="000000" w:themeColor="text1"/>
          <w:sz w:val="24"/>
          <w:szCs w:val="24"/>
          <w:lang w:val="en-US"/>
        </w:rPr>
        <w:t>: Summation of Three Unit Hydrographs (</w:t>
      </w:r>
      <w:proofErr w:type="spellStart"/>
      <w:r w:rsidRPr="00DC573F">
        <w:rPr>
          <w:rFonts w:ascii="Lato" w:hAnsi="Lato"/>
          <w:color w:val="000000" w:themeColor="text1"/>
          <w:sz w:val="24"/>
          <w:szCs w:val="24"/>
          <w:lang w:val="en-US"/>
        </w:rPr>
        <w:t>Vallabhaneni</w:t>
      </w:r>
      <w:proofErr w:type="spellEnd"/>
      <w:r w:rsidRPr="00DC573F">
        <w:rPr>
          <w:rFonts w:ascii="Lato" w:hAnsi="Lato"/>
          <w:color w:val="000000" w:themeColor="text1"/>
          <w:sz w:val="24"/>
          <w:szCs w:val="24"/>
          <w:lang w:val="en-US"/>
        </w:rPr>
        <w:t xml:space="preserve"> et al., 2007)</w:t>
      </w:r>
    </w:p>
    <w:p w14:paraId="2EECDB0C" w14:textId="5E607362" w:rsidR="002B5213" w:rsidRPr="001C7F49" w:rsidRDefault="00DC573F" w:rsidP="00C30BA7">
      <w:pPr>
        <w:rPr>
          <w:rFonts w:ascii="Lato" w:hAnsi="Lato"/>
          <w:color w:val="000000" w:themeColor="text1"/>
          <w:sz w:val="24"/>
          <w:szCs w:val="24"/>
          <w:lang w:val="en-US"/>
        </w:rPr>
      </w:pPr>
      <w:r w:rsidRPr="00DC573F">
        <w:rPr>
          <w:rFonts w:ascii="Lato" w:hAnsi="Lato"/>
          <w:color w:val="000000" w:themeColor="text1"/>
          <w:sz w:val="24"/>
          <w:szCs w:val="24"/>
          <w:lang w:val="en-US"/>
        </w:rPr>
        <w:t xml:space="preserve">This method accounts for hydrograph time and shape and is capable of handle multiple storms, multiple sewershed types, system ages, and seasonal influences. </w:t>
      </w:r>
      <w:r>
        <w:rPr>
          <w:rFonts w:ascii="Lato" w:hAnsi="Lato"/>
          <w:color w:val="000000" w:themeColor="text1"/>
          <w:sz w:val="24"/>
          <w:szCs w:val="24"/>
        </w:rPr>
        <w:fldChar w:fldCharType="begin" w:fldLock="1"/>
      </w:r>
      <w:r w:rsidR="005F7BD3">
        <w:rPr>
          <w:rFonts w:ascii="Lato" w:hAnsi="Lato"/>
          <w:color w:val="000000" w:themeColor="text1"/>
          <w:sz w:val="24"/>
          <w:szCs w:val="24"/>
          <w:lang w:val="en-US"/>
        </w:rPr>
        <w:instrText>ADDIN CSL_CITATION {"citationItems":[{"id":"ITEM-1","itemData":{"abstract":"A properly designed, operated and maintained sanitary sewer system is meant to collect and convey all of the sewage that flows into it to a wastewater treatment plant. However, occasional unintentional discharges of raw sewage from municipal sanitary sewers – called sanitary sewer overflows (SSOs) – occur in many systems. Rainfall-derived infiltration and inflow (RDII) into sanitary sewer systems has long been recognized as a major source of operating problems, causing poor performance of many sewer systems. RDII is the main cause of SSOs to customer basements, streets, or nearby streams and can also cause serious operating problems at wastewater treatment facilities. There is a need to develop proven methodologies and computer tools to assist communities in developing SSO control plans that are in line with their projected annual capital budgets and provide flexibility in future improvements. To accomplish this goal, EPA entered into a cooperative research and development agreement (CRADA) with Camp Dresser &amp; McKee, Inc. (CDM) to develop public-domain software tools to support SSO control planning. These tools, named the Sanitary Sewer Overflow Analysis and Planning (SSOAP) Toolbox, are accompanied by this technical document that describes how to use the Toolbox in analyzing infiltration/inflow, performing capacity analyses of sanitary sewer systems, and developing SSO control plans. It is the intent of this report to provide the Toolbox users with technical information needed for its effective use for analysis and mitigation of SSO-related problems. The technical report is not intended to serve as the user manual for the SSOAP Toolbox, which is a separate document included with the software package. Instead, it provides an introductory hydrologic approach and identifies a RDII methodology for initial incorporation into the SSOAP Toolbox; an overview of the required sewer system hydraulic analysis; and data collection requirements to support SSO planning and analysis using the SSOAP Toolbox. In addition, the report describes the tools and their functions for performing a sanitary sewer system capacity assessment. The report also includes a description of the application of EPA’s Storm Water Management Model Version 5 (SWMM5) application within the SSOAP Toolbox for assessing the baseline hydraulic conditions of the system and quantifying capacity improvements of various identified improvement scenarios. Guidance is provided for establishing system impr…","author":[{"dropping-particle":"","family":"Vallabhaneni","given":"Srinivas","non-dropping-particle":"","parse-names":false,"suffix":""},{"dropping-particle":"","family":"Burgess","given":"Edward H","non-dropping-particle":"","parse-names":false,"suffix":""}],"container-title":"Environmental Protection","id":"ITEM-1","issue":"October","issued":{"date-parts":[["2007"]]},"page":"1-104","title":"Computer Tools for Sanitary Sewer System Capacity Analysis and Computer Tools for Sanitary Sewer System","type":"article-journal"},"uris":["http://www.mendeley.com/documents/?uuid=3ee2631e-62b7-4ad2-b0d0-1b1f4a372a75"]}],"mendeley":{"formattedCitation":"[1]","plainTextFormattedCitation":"[1]","previouslyFormattedCitation":"[1]"},"properties":{"noteIndex":0},"schema":"https://github.com/citation-style-language/schema/raw/master/csl-citation.json"}</w:instrText>
      </w:r>
      <w:r>
        <w:rPr>
          <w:rFonts w:ascii="Lato" w:hAnsi="Lato"/>
          <w:color w:val="000000" w:themeColor="text1"/>
          <w:sz w:val="24"/>
          <w:szCs w:val="24"/>
        </w:rPr>
        <w:fldChar w:fldCharType="separate"/>
      </w:r>
      <w:r w:rsidR="00317616" w:rsidRPr="00317616">
        <w:rPr>
          <w:rFonts w:ascii="Lato" w:hAnsi="Lato"/>
          <w:noProof/>
          <w:color w:val="000000" w:themeColor="text1"/>
          <w:sz w:val="24"/>
          <w:szCs w:val="24"/>
          <w:lang w:val="en-US"/>
        </w:rPr>
        <w:t>[1]</w:t>
      </w:r>
      <w:r>
        <w:rPr>
          <w:rFonts w:ascii="Lato" w:hAnsi="Lato"/>
          <w:color w:val="000000" w:themeColor="text1"/>
          <w:sz w:val="24"/>
          <w:szCs w:val="24"/>
        </w:rPr>
        <w:fldChar w:fldCharType="end"/>
      </w:r>
    </w:p>
    <w:p w14:paraId="31D57522" w14:textId="77777777" w:rsidR="006F4D83" w:rsidRDefault="006F4D83" w:rsidP="00C30BA7">
      <w:pPr>
        <w:rPr>
          <w:lang w:val="en-US"/>
        </w:rPr>
      </w:pPr>
    </w:p>
    <w:p w14:paraId="36827309" w14:textId="51211A64" w:rsidR="004017D0" w:rsidRDefault="00455AB5" w:rsidP="00C30BA7">
      <w:pPr>
        <w:rPr>
          <w:lang w:val="en-US"/>
        </w:rPr>
      </w:pPr>
      <w:r>
        <w:rPr>
          <w:lang w:val="en-US"/>
        </w:rPr>
        <w:t xml:space="preserve">Losses: example of </w:t>
      </w:r>
      <w:r w:rsidR="00D81FF9">
        <w:rPr>
          <w:lang w:val="en-US"/>
        </w:rPr>
        <w:t>how much water is captured by vegetation: winter when the leaves are gone it cap</w:t>
      </w:r>
      <w:r w:rsidR="003135A4">
        <w:rPr>
          <w:lang w:val="en-US"/>
        </w:rPr>
        <w:t>tures</w:t>
      </w:r>
      <w:r w:rsidR="00D81FF9">
        <w:rPr>
          <w:lang w:val="en-US"/>
        </w:rPr>
        <w:t xml:space="preserve"> less so, more water can be available to flow into sanitary sewer network.</w:t>
      </w:r>
    </w:p>
    <w:p w14:paraId="32B785BA" w14:textId="77777777" w:rsidR="00B81313" w:rsidRPr="00544D0E" w:rsidRDefault="00B81313" w:rsidP="00B81313">
      <w:pPr>
        <w:pStyle w:val="ListParagraph"/>
        <w:ind w:left="0"/>
        <w:rPr>
          <w:lang w:val="en-US"/>
        </w:rPr>
      </w:pPr>
      <w:r>
        <w:rPr>
          <w:noProof/>
        </w:rPr>
        <w:drawing>
          <wp:inline distT="0" distB="0" distL="0" distR="0" wp14:anchorId="4591EF36" wp14:editId="0A92BEC4">
            <wp:extent cx="6331821" cy="1938528"/>
            <wp:effectExtent l="0" t="0" r="0" b="5080"/>
            <wp:docPr id="665520942" name="Picture 66552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464850" cy="1979256"/>
                    </a:xfrm>
                    <a:prstGeom prst="rect">
                      <a:avLst/>
                    </a:prstGeom>
                  </pic:spPr>
                </pic:pic>
              </a:graphicData>
            </a:graphic>
          </wp:inline>
        </w:drawing>
      </w:r>
      <w:r w:rsidRPr="00544D0E">
        <w:rPr>
          <w:lang w:val="en-US"/>
        </w:rPr>
        <w:t xml:space="preserve">From: </w:t>
      </w:r>
      <w:r w:rsidRPr="00544D0E">
        <w:rPr>
          <w:rFonts w:ascii="Calibri" w:eastAsia="Calibri" w:hAnsi="Calibri" w:cs="Calibri"/>
          <w:b/>
          <w:bCs/>
          <w:lang w:val="en-US"/>
        </w:rPr>
        <w:t>Parameter estimation for urban runoff modelling (2001)</w:t>
      </w:r>
    </w:p>
    <w:p w14:paraId="72B75A7F" w14:textId="7430A2AC" w:rsidR="004017D0" w:rsidRDefault="004017D0" w:rsidP="00C30BA7">
      <w:pPr>
        <w:rPr>
          <w:lang w:val="en-US"/>
        </w:rPr>
      </w:pPr>
    </w:p>
    <w:p w14:paraId="4D3AFD75" w14:textId="7DB7CA9F" w:rsidR="00C30BA7" w:rsidRDefault="00865A01" w:rsidP="00C30BA7">
      <w:pPr>
        <w:rPr>
          <w:lang w:val="en-US"/>
        </w:rPr>
      </w:pPr>
      <w:r>
        <w:rPr>
          <w:lang w:val="en-US"/>
        </w:rPr>
        <w:t xml:space="preserve">Losses </w:t>
      </w:r>
    </w:p>
    <w:p w14:paraId="0EE52DA6" w14:textId="091504C3" w:rsidR="0094128E" w:rsidRDefault="0094128E" w:rsidP="00C30BA7">
      <w:pPr>
        <w:rPr>
          <w:lang w:val="en-US"/>
        </w:rPr>
      </w:pPr>
    </w:p>
    <w:p w14:paraId="06645CF3" w14:textId="0F2B3193" w:rsidR="0094128E" w:rsidRDefault="0094128E" w:rsidP="00C30BA7">
      <w:pPr>
        <w:rPr>
          <w:lang w:val="en-US"/>
        </w:rPr>
      </w:pPr>
      <w:r>
        <w:rPr>
          <w:lang w:val="en-US"/>
        </w:rPr>
        <w:t>Snowmelt</w:t>
      </w:r>
    </w:p>
    <w:p w14:paraId="07198F99" w14:textId="6D189E5C" w:rsidR="0094128E" w:rsidRPr="002944B4" w:rsidRDefault="00FB612D" w:rsidP="00C30BA7">
      <w:r>
        <w:rPr>
          <w:lang w:val="en-US"/>
        </w:rPr>
        <w:t xml:space="preserve">SNOTMP </w:t>
      </w:r>
      <w:r w:rsidR="00FB68AC">
        <w:rPr>
          <w:lang w:val="en-US"/>
        </w:rPr>
        <w:t>is a temp</w:t>
      </w:r>
      <w:r w:rsidR="002129E0">
        <w:rPr>
          <w:lang w:val="en-US"/>
        </w:rPr>
        <w:t xml:space="preserve">erature </w:t>
      </w:r>
      <w:r>
        <w:rPr>
          <w:lang w:val="en-US"/>
        </w:rPr>
        <w:t>parameter</w:t>
      </w:r>
      <w:r w:rsidR="002129E0">
        <w:rPr>
          <w:lang w:val="en-US"/>
        </w:rPr>
        <w:t xml:space="preserve"> that divides </w:t>
      </w:r>
      <w:r>
        <w:rPr>
          <w:lang w:val="en-US"/>
        </w:rPr>
        <w:t>precipitation input</w:t>
      </w:r>
      <w:r w:rsidR="002129E0">
        <w:rPr>
          <w:lang w:val="en-US"/>
        </w:rPr>
        <w:t xml:space="preserve"> </w:t>
      </w:r>
      <w:r w:rsidR="004247D7">
        <w:rPr>
          <w:lang w:val="en-US"/>
        </w:rPr>
        <w:t>into snowfall or rainfall.</w:t>
      </w:r>
      <w:r w:rsidR="00F74CDF">
        <w:rPr>
          <w:lang w:val="en-US"/>
        </w:rPr>
        <w:t xml:space="preserve"> Rossman 2016</w:t>
      </w:r>
      <w:r w:rsidR="004247D7">
        <w:rPr>
          <w:lang w:val="en-US"/>
        </w:rPr>
        <w:t xml:space="preserve"> </w:t>
      </w:r>
      <w:r w:rsidR="00F74CDF">
        <w:rPr>
          <w:lang w:val="en-US"/>
        </w:rPr>
        <w:fldChar w:fldCharType="begin" w:fldLock="1"/>
      </w:r>
      <w:r w:rsidR="00F74CDF">
        <w:rPr>
          <w:lang w:val="en-US"/>
        </w:rPr>
        <w:instrText>ADDIN CSL_CITATION {"citationItems":[{"id":"ITEM-1","itemData":{"abstract":"EPA. (2016). Storm Water Management Model Reference Manual Volume I – Hydrology ( Revised ) (Vol. I).","author":[{"dropping-particle":"","family":"Rossman","given":"Lewis A","non-dropping-particle":"","parse-names":false,"suffix":""},{"dropping-particle":"","family":"Huber","given":"Wayne C","non-dropping-particle":"","parse-names":false,"suffix":""}],"id":"ITEM-1","issued":{"date-parts":[["2016"]]},"page":"231","title":"Storm Water Management Model Reference Manual. Volume I - Hydrology (Revised). EPA/600/R-15/162A","type":"article-journal","volume":"I"},"uris":["http://www.mendeley.com/documents/?uuid=0349ee79-8611-475c-80b9-7036b16f0246"]}],"mendeley":{"formattedCitation":"[4]","plainTextFormattedCitation":"[4]"},"properties":{"noteIndex":0},"schema":"https://github.com/citation-style-language/schema/raw/master/csl-citation.json"}</w:instrText>
      </w:r>
      <w:r w:rsidR="00F74CDF">
        <w:rPr>
          <w:lang w:val="en-US"/>
        </w:rPr>
        <w:fldChar w:fldCharType="separate"/>
      </w:r>
      <w:r w:rsidR="00F74CDF" w:rsidRPr="00F74CDF">
        <w:rPr>
          <w:noProof/>
          <w:lang w:val="en-US"/>
        </w:rPr>
        <w:t>[4]</w:t>
      </w:r>
      <w:r w:rsidR="00F74CDF">
        <w:rPr>
          <w:lang w:val="en-US"/>
        </w:rPr>
        <w:fldChar w:fldCharType="end"/>
      </w:r>
      <w:r w:rsidR="00F74CDF">
        <w:rPr>
          <w:lang w:val="en-US"/>
        </w:rPr>
        <w:t xml:space="preserve"> suggests </w:t>
      </w:r>
      <w:r w:rsidR="00947128">
        <w:rPr>
          <w:lang w:val="en-US"/>
        </w:rPr>
        <w:t>a lower temperature for urban areas</w:t>
      </w:r>
      <w:r w:rsidR="00640AA8">
        <w:rPr>
          <w:lang w:val="en-US"/>
        </w:rPr>
        <w:t xml:space="preserve"> in comparison with rural catchments which </w:t>
      </w:r>
      <w:r w:rsidR="007F0EF1">
        <w:rPr>
          <w:lang w:val="en-US"/>
        </w:rPr>
        <w:t>uses a range from 1 to 2°C</w:t>
      </w:r>
      <w:r w:rsidR="00947128">
        <w:rPr>
          <w:lang w:val="en-US"/>
        </w:rPr>
        <w:t xml:space="preserve">. For this study, </w:t>
      </w:r>
      <w:r w:rsidR="00640AA8">
        <w:rPr>
          <w:lang w:val="en-US"/>
        </w:rPr>
        <w:t>a range from 0</w:t>
      </w:r>
      <w:r w:rsidR="007F0EF1">
        <w:rPr>
          <w:lang w:val="en-US"/>
        </w:rPr>
        <w:t xml:space="preserve"> to </w:t>
      </w:r>
      <w:r w:rsidR="00603096">
        <w:rPr>
          <w:lang w:val="en-US"/>
        </w:rPr>
        <w:t>1°C was ch</w:t>
      </w:r>
      <w:r w:rsidR="00FE6C1A">
        <w:rPr>
          <w:lang w:val="en-US"/>
        </w:rPr>
        <w:t xml:space="preserve">osen. </w:t>
      </w:r>
    </w:p>
    <w:p w14:paraId="684C0136" w14:textId="207AF936" w:rsidR="00C22366" w:rsidRDefault="00C22366" w:rsidP="00865D32">
      <w:pPr>
        <w:rPr>
          <w:lang w:val="en-US"/>
        </w:rPr>
      </w:pPr>
    </w:p>
    <w:p w14:paraId="28B75EE4" w14:textId="6F6DCB07" w:rsidR="00EF3C47" w:rsidRDefault="00EF3C47" w:rsidP="00EF3C47">
      <w:pPr>
        <w:pStyle w:val="Heading2"/>
      </w:pPr>
      <w:r>
        <w:lastRenderedPageBreak/>
        <w:t>Parameter Estimation</w:t>
      </w:r>
    </w:p>
    <w:p w14:paraId="4FC26653" w14:textId="77777777" w:rsidR="001C7F49" w:rsidRPr="00E33FE8" w:rsidRDefault="001C7F49" w:rsidP="001C7F49">
      <w:pPr>
        <w:rPr>
          <w:lang w:val="en-US"/>
        </w:rPr>
      </w:pPr>
      <w:r>
        <w:rPr>
          <w:lang w:val="en-US"/>
        </w:rPr>
        <w:t xml:space="preserve">Physically meaningful range for all design variables? R, T, K, </w:t>
      </w:r>
      <w:proofErr w:type="spellStart"/>
      <w:r>
        <w:rPr>
          <w:lang w:val="en-US"/>
        </w:rPr>
        <w:t>Dmax</w:t>
      </w:r>
      <w:proofErr w:type="spellEnd"/>
      <w:r>
        <w:rPr>
          <w:lang w:val="en-US"/>
        </w:rPr>
        <w:t xml:space="preserve">, </w:t>
      </w:r>
      <w:proofErr w:type="spellStart"/>
      <w:r>
        <w:rPr>
          <w:lang w:val="en-US"/>
        </w:rPr>
        <w:t>Drec</w:t>
      </w:r>
      <w:proofErr w:type="spellEnd"/>
      <w:r>
        <w:rPr>
          <w:lang w:val="en-US"/>
        </w:rPr>
        <w:t>, Do</w:t>
      </w:r>
    </w:p>
    <w:p w14:paraId="6FDC58F6" w14:textId="77777777" w:rsidR="001C7F49" w:rsidRPr="00380F20" w:rsidRDefault="001C7F49" w:rsidP="001C7F49">
      <w:pPr>
        <w:rPr>
          <w:b/>
          <w:lang w:val="en-US"/>
        </w:rPr>
      </w:pPr>
      <w:r w:rsidRPr="00380F20">
        <w:rPr>
          <w:b/>
          <w:lang w:val="en-US"/>
        </w:rPr>
        <w:t xml:space="preserve">R: </w:t>
      </w:r>
    </w:p>
    <w:p w14:paraId="734DDB43" w14:textId="77777777" w:rsidR="001C7F49" w:rsidRPr="00575A89" w:rsidRDefault="001C7F49" w:rsidP="001C7F49">
      <w:pPr>
        <w:rPr>
          <w:lang w:val="en-US"/>
        </w:rPr>
      </w:pPr>
      <w:r w:rsidRPr="00575A89">
        <w:rPr>
          <w:lang w:val="en-US"/>
        </w:rPr>
        <w:t>the fraction of rainfall volume that enters the sewer system and equals the volume under the hydrograph</w:t>
      </w:r>
    </w:p>
    <w:p w14:paraId="0CE189F6" w14:textId="77777777" w:rsidR="001C7F49" w:rsidRDefault="001C7F49" w:rsidP="001C7F49">
      <w:pPr>
        <w:rPr>
          <w:lang w:val="en-US"/>
        </w:rPr>
      </w:pPr>
      <w:proofErr w:type="spellStart"/>
      <w:r>
        <w:rPr>
          <w:lang w:val="en-US"/>
        </w:rPr>
        <w:t>RxAx</w:t>
      </w:r>
      <w:proofErr w:type="spellEnd"/>
    </w:p>
    <w:p w14:paraId="43765625" w14:textId="77777777" w:rsidR="001C7F49" w:rsidRDefault="001C7F49" w:rsidP="001C7F49">
      <w:pPr>
        <w:rPr>
          <w:lang w:val="en-US"/>
        </w:rPr>
      </w:pPr>
    </w:p>
    <w:p w14:paraId="2DD390A0" w14:textId="77777777" w:rsidR="001C7F49" w:rsidRPr="006B3A7A" w:rsidRDefault="001C7F49" w:rsidP="001C7F49">
      <w:pPr>
        <w:rPr>
          <w:lang w:val="en-US"/>
        </w:rPr>
      </w:pPr>
      <w:r w:rsidRPr="006B3A7A">
        <w:rPr>
          <w:lang w:val="en-US"/>
        </w:rPr>
        <w:t>0.0042 (sum of R values)</w:t>
      </w:r>
      <w:r>
        <w:rPr>
          <w:lang w:val="en-US"/>
        </w:rPr>
        <w:t xml:space="preserve"> – 0.4% of rainfall volume</w:t>
      </w:r>
      <w:r w:rsidRPr="006B3A7A">
        <w:rPr>
          <w:lang w:val="en-US"/>
        </w:rPr>
        <w:br/>
        <w:t>Area: 1355 ha / ~190 soccer fields</w:t>
      </w:r>
      <w:r w:rsidRPr="006B3A7A">
        <w:rPr>
          <w:lang w:val="en-US"/>
        </w:rPr>
        <w:br/>
        <w:t>Delineation: D4</w:t>
      </w:r>
    </w:p>
    <w:p w14:paraId="28601308" w14:textId="77777777" w:rsidR="001C7F49" w:rsidRDefault="001C7F49" w:rsidP="001C7F49">
      <w:pPr>
        <w:rPr>
          <w:lang w:val="en-US"/>
        </w:rPr>
      </w:pPr>
    </w:p>
    <w:p w14:paraId="08C6E9A2" w14:textId="77777777" w:rsidR="001C7F49" w:rsidRPr="00380F20" w:rsidRDefault="001C7F49" w:rsidP="001C7F49">
      <w:pPr>
        <w:rPr>
          <w:lang w:val="en-US"/>
        </w:rPr>
      </w:pPr>
      <w:proofErr w:type="gramStart"/>
      <w:r w:rsidRPr="00F85594">
        <w:rPr>
          <w:lang w:val="en-US"/>
        </w:rPr>
        <w:t>0.0104  (</w:t>
      </w:r>
      <w:proofErr w:type="gramEnd"/>
      <w:r w:rsidRPr="00F85594">
        <w:rPr>
          <w:lang w:val="en-US"/>
        </w:rPr>
        <w:t>sum of R values)</w:t>
      </w:r>
      <w:r>
        <w:rPr>
          <w:lang w:val="en-US"/>
        </w:rPr>
        <w:t xml:space="preserve"> – 1% of rainfall volume</w:t>
      </w:r>
      <w:r w:rsidRPr="00F85594">
        <w:rPr>
          <w:lang w:val="en-US"/>
        </w:rPr>
        <w:br/>
        <w:t>Area: 548.5 ha / ~80 soccer fields</w:t>
      </w:r>
      <w:r w:rsidRPr="00F85594">
        <w:rPr>
          <w:lang w:val="en-US"/>
        </w:rPr>
        <w:br/>
        <w:t>Delineation: D2</w:t>
      </w:r>
    </w:p>
    <w:p w14:paraId="51FDA984" w14:textId="77777777" w:rsidR="001C7F49" w:rsidRPr="007A3C4E" w:rsidRDefault="001C7F49" w:rsidP="001C7F49">
      <w:pPr>
        <w:rPr>
          <w:b/>
          <w:lang w:val="en-US"/>
        </w:rPr>
      </w:pPr>
      <w:r w:rsidRPr="00380F20">
        <w:rPr>
          <w:b/>
          <w:lang w:val="en-US"/>
        </w:rPr>
        <w:t>T:</w:t>
      </w:r>
      <w:r>
        <w:rPr>
          <w:b/>
          <w:lang w:val="en-US"/>
        </w:rPr>
        <w:t xml:space="preserve"> </w:t>
      </w:r>
      <w:r w:rsidRPr="00575A89">
        <w:rPr>
          <w:lang w:val="en-US"/>
        </w:rPr>
        <w:t>the time from the onset of rainfall to the peak of the unit hydrograph</w:t>
      </w:r>
    </w:p>
    <w:p w14:paraId="0B5D199A" w14:textId="77777777" w:rsidR="001C7F49" w:rsidRPr="007A3C4E" w:rsidRDefault="001C7F49" w:rsidP="001C7F49">
      <w:pPr>
        <w:rPr>
          <w:b/>
          <w:lang w:val="en-US"/>
        </w:rPr>
      </w:pPr>
      <w:r w:rsidRPr="00380F20">
        <w:rPr>
          <w:b/>
          <w:lang w:val="en-US"/>
        </w:rPr>
        <w:t>K:</w:t>
      </w:r>
      <w:r>
        <w:rPr>
          <w:b/>
          <w:lang w:val="en-US"/>
        </w:rPr>
        <w:t xml:space="preserve"> </w:t>
      </w:r>
      <w:r w:rsidRPr="00575A89">
        <w:rPr>
          <w:lang w:val="en-US"/>
        </w:rPr>
        <w:t>the ratio of time to recession of the unit hydrograph to the time to peak</w:t>
      </w:r>
    </w:p>
    <w:p w14:paraId="0DABEAF6" w14:textId="77777777" w:rsidR="001C7F49" w:rsidRPr="00C93B4F" w:rsidRDefault="001C7F49" w:rsidP="001C7F49">
      <w:pPr>
        <w:rPr>
          <w:lang w:val="en-US"/>
        </w:rPr>
      </w:pPr>
      <w:proofErr w:type="spellStart"/>
      <w:r w:rsidRPr="00C93B4F">
        <w:rPr>
          <w:b/>
          <w:lang w:val="en-US"/>
        </w:rPr>
        <w:t>Dmax</w:t>
      </w:r>
      <w:proofErr w:type="spellEnd"/>
      <w:r w:rsidRPr="00C93B4F">
        <w:rPr>
          <w:b/>
          <w:lang w:val="en-US"/>
        </w:rPr>
        <w:t>:</w:t>
      </w:r>
      <w:r w:rsidRPr="00C93B4F">
        <w:rPr>
          <w:lang w:val="en-US"/>
        </w:rPr>
        <w:t xml:space="preserve"> the maximum depth of initial abstraction available (in rain depth units) </w:t>
      </w:r>
    </w:p>
    <w:p w14:paraId="176193D2" w14:textId="77777777" w:rsidR="001C7F49" w:rsidRPr="00C93B4F" w:rsidRDefault="001C7F49" w:rsidP="001C7F49">
      <w:pPr>
        <w:rPr>
          <w:lang w:val="en-US"/>
        </w:rPr>
      </w:pPr>
      <w:proofErr w:type="spellStart"/>
      <w:r w:rsidRPr="00C93B4F">
        <w:rPr>
          <w:b/>
          <w:lang w:val="en-US"/>
        </w:rPr>
        <w:t>Drec</w:t>
      </w:r>
      <w:proofErr w:type="spellEnd"/>
      <w:r w:rsidRPr="00C93B4F">
        <w:rPr>
          <w:b/>
          <w:lang w:val="en-US"/>
        </w:rPr>
        <w:t>:</w:t>
      </w:r>
      <w:r>
        <w:rPr>
          <w:b/>
          <w:lang w:val="en-US"/>
        </w:rPr>
        <w:t xml:space="preserve"> </w:t>
      </w:r>
      <w:r w:rsidRPr="00877A36">
        <w:rPr>
          <w:lang w:val="en-US"/>
        </w:rPr>
        <w:t>Recovery rate.</w:t>
      </w:r>
      <w:r w:rsidRPr="00C93B4F">
        <w:rPr>
          <w:lang w:val="en-US"/>
        </w:rPr>
        <w:t xml:space="preserve"> </w:t>
      </w:r>
      <w:r>
        <w:rPr>
          <w:lang w:val="en-US"/>
        </w:rPr>
        <w:t>T</w:t>
      </w:r>
      <w:r w:rsidRPr="00C93B4F">
        <w:rPr>
          <w:lang w:val="en-US"/>
        </w:rPr>
        <w:t>he rate at which any utilized initial abstraction is made available again (in rain depth units per day)</w:t>
      </w:r>
      <w:r>
        <w:rPr>
          <w:lang w:val="en-US"/>
        </w:rPr>
        <w:t>3</w:t>
      </w:r>
      <w:r w:rsidRPr="00C93B4F">
        <w:rPr>
          <w:lang w:val="en-US"/>
        </w:rPr>
        <w:t xml:space="preserve"> </w:t>
      </w:r>
    </w:p>
    <w:p w14:paraId="15709876" w14:textId="77777777" w:rsidR="001C7F49" w:rsidRPr="00C93B4F" w:rsidRDefault="001C7F49" w:rsidP="001C7F49">
      <w:pPr>
        <w:rPr>
          <w:lang w:val="en-US"/>
        </w:rPr>
      </w:pPr>
    </w:p>
    <w:p w14:paraId="1B95B10C" w14:textId="77777777" w:rsidR="001C7F49" w:rsidRDefault="001C7F49" w:rsidP="001C7F49">
      <w:pPr>
        <w:rPr>
          <w:lang w:val="en-US"/>
        </w:rPr>
      </w:pPr>
      <w:r w:rsidRPr="00C93B4F">
        <w:rPr>
          <w:b/>
          <w:lang w:val="en-US"/>
        </w:rPr>
        <w:t>Do:</w:t>
      </w:r>
      <w:r w:rsidRPr="00C93B4F">
        <w:rPr>
          <w:lang w:val="en-US"/>
        </w:rPr>
        <w:t xml:space="preserve"> the amount of initial abstraction that has already been utilized at the start of the simulation (in rain depth units).</w:t>
      </w:r>
    </w:p>
    <w:p w14:paraId="58B5EC74" w14:textId="77777777" w:rsidR="001C7F49" w:rsidRDefault="001C7F49" w:rsidP="001C7F49">
      <w:pPr>
        <w:rPr>
          <w:lang w:val="en-US"/>
        </w:rPr>
      </w:pPr>
    </w:p>
    <w:p w14:paraId="563D08D6" w14:textId="77777777" w:rsidR="001C7F49" w:rsidRDefault="001C7F49" w:rsidP="001C7F49">
      <w:pPr>
        <w:rPr>
          <w:lang w:val="en-US"/>
        </w:rPr>
      </w:pPr>
    </w:p>
    <w:p w14:paraId="7E88ECC1" w14:textId="77777777" w:rsidR="001C7F49" w:rsidRPr="00E228BC" w:rsidRDefault="001C7F49" w:rsidP="001C7F49">
      <w:pPr>
        <w:rPr>
          <w:lang w:val="en-US"/>
        </w:rPr>
      </w:pPr>
      <w:r>
        <w:rPr>
          <w:lang w:val="en-US"/>
        </w:rPr>
        <w:t xml:space="preserve">As stated by </w:t>
      </w:r>
      <w:r w:rsidRPr="00E228BC">
        <w:rPr>
          <w:lang w:val="en-US"/>
        </w:rPr>
        <w:t>(</w:t>
      </w:r>
      <w:proofErr w:type="spellStart"/>
      <w:r w:rsidRPr="00E228BC">
        <w:rPr>
          <w:lang w:val="en-US"/>
        </w:rPr>
        <w:t>Vallabhaneni</w:t>
      </w:r>
      <w:proofErr w:type="spellEnd"/>
      <w:r w:rsidRPr="00E228BC">
        <w:rPr>
          <w:lang w:val="en-US"/>
        </w:rPr>
        <w:t xml:space="preserve"> and Burgess 2007</w:t>
      </w:r>
      <w:r>
        <w:rPr>
          <w:lang w:val="en-US"/>
        </w:rPr>
        <w:t xml:space="preserve">) R-values are proportional to the sewershed delineated area. This relation can be seen by the comparison table </w:t>
      </w:r>
      <w:r w:rsidRPr="00DE2F77">
        <w:rPr>
          <w:highlight w:val="yellow"/>
          <w:lang w:val="en-US"/>
        </w:rPr>
        <w:t>X</w:t>
      </w:r>
      <w:r>
        <w:rPr>
          <w:lang w:val="en-US"/>
        </w:rPr>
        <w:t xml:space="preserve"> of R-values for four different sewershed delineation of Jokela’s catchment proposed on the previous section. Taking as example the sewershed </w:t>
      </w:r>
      <w:r w:rsidRPr="001C36F3">
        <w:rPr>
          <w:highlight w:val="yellow"/>
          <w:lang w:val="en-US"/>
        </w:rPr>
        <w:t>D4 (largest)</w:t>
      </w:r>
      <w:r>
        <w:rPr>
          <w:lang w:val="en-US"/>
        </w:rPr>
        <w:t xml:space="preserve"> and </w:t>
      </w:r>
      <w:r w:rsidRPr="001C36F3">
        <w:rPr>
          <w:highlight w:val="yellow"/>
          <w:lang w:val="en-US"/>
        </w:rPr>
        <w:t>D1 (smallest)</w:t>
      </w:r>
      <w:r>
        <w:rPr>
          <w:lang w:val="en-US"/>
        </w:rPr>
        <w:t xml:space="preserve"> of the previous section. The fraction of rain falling over the D4 area that finds its way into the sewer system is smaller than the fraction of D1. As depicted in Equation </w:t>
      </w:r>
      <w:r w:rsidRPr="003E3920">
        <w:rPr>
          <w:highlight w:val="yellow"/>
          <w:lang w:val="en-US"/>
        </w:rPr>
        <w:t>X</w:t>
      </w:r>
      <w:r>
        <w:rPr>
          <w:lang w:val="en-US"/>
        </w:rPr>
        <w:t>, R-values are calibrated to be further multiplied by the sewershed area resulting the desired volume entering the pipe network.</w:t>
      </w:r>
    </w:p>
    <w:p w14:paraId="65EFA158" w14:textId="77777777" w:rsidR="001C7F49" w:rsidRPr="00CD01C8" w:rsidRDefault="001C7F49" w:rsidP="001C7F49">
      <w:pPr>
        <w:rPr>
          <w:highlight w:val="yellow"/>
          <w:lang w:val="en-US"/>
        </w:rPr>
      </w:pPr>
      <w:r>
        <w:rPr>
          <w:lang w:val="en-US"/>
        </w:rPr>
        <w:t>Precipitation input data is another factor influencing the estimation of R-values. In case precipitation measurements used for calibration of R-values fails to capture the realistic volume falling over the sewershed, estimated R-values will also represent erroneous fractions of the precipitation entering the sanitary sewer network</w:t>
      </w:r>
      <w:r w:rsidRPr="00CD01C8">
        <w:rPr>
          <w:highlight w:val="yellow"/>
          <w:lang w:val="en-US"/>
        </w:rPr>
        <w:t xml:space="preserve">. </w:t>
      </w:r>
    </w:p>
    <w:p w14:paraId="350DA947" w14:textId="77777777" w:rsidR="001C7F49" w:rsidRDefault="001C7F49" w:rsidP="001C7F49">
      <w:pPr>
        <w:rPr>
          <w:lang w:val="en-US"/>
        </w:rPr>
      </w:pPr>
      <w:r>
        <w:rPr>
          <w:highlight w:val="yellow"/>
          <w:lang w:val="en-US"/>
        </w:rPr>
        <w:t>(</w:t>
      </w:r>
      <w:r w:rsidRPr="00CD01C8">
        <w:rPr>
          <w:highlight w:val="yellow"/>
          <w:lang w:val="en-US"/>
        </w:rPr>
        <w:t>Paragraph with references)</w:t>
      </w:r>
      <w:r>
        <w:rPr>
          <w:lang w:val="en-US"/>
        </w:rPr>
        <w:t xml:space="preserve"> Radar x Rain gauge x combination of both.  </w:t>
      </w:r>
      <w:r w:rsidRPr="00E228BC">
        <w:rPr>
          <w:noProof/>
          <w:lang w:val="en-US"/>
        </w:rPr>
        <w:t>Vallabhaneni and Burgess 2007</w:t>
      </w:r>
      <w:r>
        <w:rPr>
          <w:lang w:val="en-US"/>
        </w:rPr>
        <w:t>.</w:t>
      </w:r>
    </w:p>
    <w:p w14:paraId="6823C961" w14:textId="77777777" w:rsidR="001C7F49" w:rsidRPr="00100CDD" w:rsidRDefault="001C7F49" w:rsidP="001C7F49">
      <w:pPr>
        <w:rPr>
          <w:lang w:val="en-US"/>
        </w:rPr>
      </w:pPr>
      <w:r>
        <w:rPr>
          <w:lang w:val="en-US"/>
        </w:rPr>
        <w:lastRenderedPageBreak/>
        <w:t xml:space="preserve">Although distinct precipitation measurements lead to different R-values. rain gauges and radar in some cases do capture similar rainfall pattern as concluded by </w:t>
      </w:r>
      <w:r>
        <w:rPr>
          <w:lang w:val="en-US"/>
        </w:rPr>
        <w:fldChar w:fldCharType="begin" w:fldLock="1"/>
      </w:r>
      <w:r>
        <w:rPr>
          <w:lang w:val="en-US"/>
        </w:rPr>
        <w:instrText>ADDIN CSL_CITATION {"citationItems":[{"id":"ITEM-1","itemData":{"author":[{"dropping-particle":"","family":"Wride","given":"Derek","non-dropping-particle":"","parse-names":false,"suffix":""},{"dropping-particle":"","family":"Chen","given":"Mi","non-dropping-particle":"","parse-names":false,"suffix":""},{"dropping-particle":"","family":"Ph","given":"D","non-dropping-particle":"","parse-names":false,"suffix":""},{"dropping-particle":"","family":"Johnstone","given":"Ralph","non-dropping-particle":"","parse-names":false,"suffix":""}],"id":"ITEM-1","issued":{"date-parts":[["2004"]]},"page":"1-10","title":"Characterizing the Spatial Variability of Rainfall Across a Large Metropolitan Area","type":"article-journal","volume":"2"},"uris":["http://www.mendeley.com/documents/?uuid=56166355-413f-4044-b273-8b41c2d82223"]}],"mendeley":{"formattedCitation":"[18]","plainTextFormattedCitation":"[18]","previouslyFormattedCitation":"[18]"},"properties":{"noteIndex":0},"schema":"https://github.com/citation-style-language/schema/raw/master/csl-citation.json"}</w:instrText>
      </w:r>
      <w:r>
        <w:rPr>
          <w:lang w:val="en-US"/>
        </w:rPr>
        <w:fldChar w:fldCharType="separate"/>
      </w:r>
      <w:r w:rsidRPr="005F7BD3">
        <w:rPr>
          <w:noProof/>
          <w:lang w:val="en-US"/>
        </w:rPr>
        <w:t>[18]</w:t>
      </w:r>
      <w:r>
        <w:rPr>
          <w:lang w:val="en-US"/>
        </w:rPr>
        <w:fldChar w:fldCharType="end"/>
      </w:r>
      <w:r>
        <w:rPr>
          <w:lang w:val="en-US"/>
        </w:rPr>
        <w:t>. Therefore, both rain gauge and radar may yield similar T and K estimated values.</w:t>
      </w:r>
    </w:p>
    <w:p w14:paraId="3FF17E1B" w14:textId="77777777" w:rsidR="001C7F49" w:rsidRDefault="001C7F49" w:rsidP="001C7F49">
      <w:pPr>
        <w:rPr>
          <w:lang w:val="en-US"/>
        </w:rPr>
      </w:pPr>
      <w:r>
        <w:rPr>
          <w:lang w:val="en-US"/>
        </w:rPr>
        <w:t xml:space="preserve">In summary, R-values are influenced by sewershed area, precipitation input, </w:t>
      </w:r>
      <w:r w:rsidRPr="00BA54A2">
        <w:rPr>
          <w:highlight w:val="yellow"/>
          <w:lang w:val="en-US"/>
        </w:rPr>
        <w:t>network and catchment’s characteristics</w:t>
      </w:r>
      <w:r>
        <w:rPr>
          <w:lang w:val="en-US"/>
        </w:rPr>
        <w:t xml:space="preserve"> //include network characteristics that influences R-values such as aging, defects, etc.  </w:t>
      </w:r>
    </w:p>
    <w:p w14:paraId="2E7FB2EB" w14:textId="77777777" w:rsidR="001C7F49" w:rsidRPr="001C7F49" w:rsidRDefault="001C7F49" w:rsidP="001C7F49">
      <w:pPr>
        <w:rPr>
          <w:lang w:val="en-US"/>
        </w:rPr>
      </w:pPr>
    </w:p>
    <w:p w14:paraId="73FFA46E" w14:textId="77777777" w:rsidR="001C7F49" w:rsidRDefault="001C7F49" w:rsidP="001C7F49">
      <w:pPr>
        <w:rPr>
          <w:lang w:val="en-US"/>
        </w:rPr>
      </w:pPr>
      <w:r>
        <w:rPr>
          <w:lang w:val="en-US"/>
        </w:rPr>
        <w:t xml:space="preserve">RTK event based. Manually calibrate RTK parameters for each rainfall of the period without snowmelt of 2018 for Jokela catchment. Linear regression available in SSOAP toolbox was first used to determine the relationship between the rainfall volume and R-values.  </w:t>
      </w:r>
    </w:p>
    <w:p w14:paraId="3153FF9B" w14:textId="77777777" w:rsidR="001C7F49" w:rsidRDefault="001C7F49" w:rsidP="001C7F49">
      <w:pPr>
        <w:rPr>
          <w:lang w:val="en-US"/>
        </w:rPr>
      </w:pPr>
    </w:p>
    <w:p w14:paraId="7E81A9A8" w14:textId="77777777" w:rsidR="001C7F49" w:rsidRDefault="001C7F49" w:rsidP="001C7F49">
      <w:pPr>
        <w:rPr>
          <w:lang w:val="en-US"/>
        </w:rPr>
      </w:pPr>
      <w:r>
        <w:rPr>
          <w:noProof/>
        </w:rPr>
        <w:drawing>
          <wp:inline distT="0" distB="0" distL="0" distR="0" wp14:anchorId="34DFDD41" wp14:editId="0B37CFE6">
            <wp:extent cx="4895850" cy="1200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5850" cy="1200150"/>
                    </a:xfrm>
                    <a:prstGeom prst="rect">
                      <a:avLst/>
                    </a:prstGeom>
                  </pic:spPr>
                </pic:pic>
              </a:graphicData>
            </a:graphic>
          </wp:inline>
        </w:drawing>
      </w:r>
    </w:p>
    <w:p w14:paraId="4F5695C1" w14:textId="77777777" w:rsidR="001C7F49" w:rsidRDefault="001C7F49" w:rsidP="001C7F49">
      <w:pPr>
        <w:rPr>
          <w:lang w:val="en-US"/>
        </w:rPr>
      </w:pPr>
    </w:p>
    <w:p w14:paraId="47BBF38A" w14:textId="77777777" w:rsidR="001C7F49" w:rsidRDefault="001C7F49" w:rsidP="001C7F49">
      <w:pPr>
        <w:rPr>
          <w:lang w:val="en-US"/>
        </w:rPr>
      </w:pPr>
      <w:r>
        <w:rPr>
          <w:lang w:val="en-US"/>
        </w:rPr>
        <w:t xml:space="preserve">We can use T and K as proposed by </w:t>
      </w:r>
      <w:proofErr w:type="spellStart"/>
      <w:r>
        <w:rPr>
          <w:lang w:val="en-US"/>
        </w:rPr>
        <w:t>Vallabhaneni</w:t>
      </w:r>
      <w:proofErr w:type="spellEnd"/>
      <w:r>
        <w:rPr>
          <w:lang w:val="en-US"/>
        </w:rPr>
        <w:t xml:space="preserve"> et al. and R based on first calibration. (ex. Manually calibrate three </w:t>
      </w:r>
      <w:proofErr w:type="spellStart"/>
      <w:r>
        <w:rPr>
          <w:lang w:val="en-US"/>
        </w:rPr>
        <w:t>Sewersheds</w:t>
      </w:r>
      <w:proofErr w:type="spellEnd"/>
      <w:r>
        <w:rPr>
          <w:lang w:val="en-US"/>
        </w:rPr>
        <w:t xml:space="preserve"> upstream </w:t>
      </w:r>
      <w:proofErr w:type="spellStart"/>
      <w:r>
        <w:rPr>
          <w:lang w:val="en-US"/>
        </w:rPr>
        <w:t>tehtaantie</w:t>
      </w:r>
      <w:proofErr w:type="spellEnd"/>
      <w:r>
        <w:rPr>
          <w:lang w:val="en-US"/>
        </w:rPr>
        <w:t xml:space="preserve"> </w:t>
      </w:r>
      <w:proofErr w:type="spellStart"/>
      <w:r>
        <w:rPr>
          <w:lang w:val="en-US"/>
        </w:rPr>
        <w:t>ps</w:t>
      </w:r>
      <w:proofErr w:type="spellEnd"/>
      <w:r>
        <w:rPr>
          <w:lang w:val="en-US"/>
        </w:rPr>
        <w:t xml:space="preserve"> and find the maximum Total R value. Consider it was R-20%.   Divide 20% proportionally to the sewershed areas. Ex. S1 Rmax1 = 10%, S2 Rmax2 = 5%, S3 Rmax3 = 5%. Do a similar process to find </w:t>
      </w:r>
      <w:proofErr w:type="spellStart"/>
      <w:r>
        <w:rPr>
          <w:lang w:val="en-US"/>
        </w:rPr>
        <w:t>Rmin</w:t>
      </w:r>
      <w:proofErr w:type="spellEnd"/>
      <w:r>
        <w:rPr>
          <w:lang w:val="en-US"/>
        </w:rPr>
        <w:t xml:space="preserve"> values. From that, define the range. Give these limits to the optimization algorithm.</w:t>
      </w:r>
    </w:p>
    <w:p w14:paraId="107ADA97" w14:textId="77777777" w:rsidR="001C7F49" w:rsidRDefault="001C7F49" w:rsidP="001C7F49">
      <w:pPr>
        <w:rPr>
          <w:lang w:val="en-US"/>
        </w:rPr>
      </w:pPr>
      <w:r>
        <w:rPr>
          <w:lang w:val="en-US"/>
        </w:rPr>
        <w:t xml:space="preserve">Do similar for the </w:t>
      </w:r>
      <w:proofErr w:type="spellStart"/>
      <w:r>
        <w:rPr>
          <w:lang w:val="en-US"/>
        </w:rPr>
        <w:t>sewersheds</w:t>
      </w:r>
      <w:proofErr w:type="spellEnd"/>
      <w:r>
        <w:rPr>
          <w:lang w:val="en-US"/>
        </w:rPr>
        <w:t xml:space="preserve"> upstream Jokela Ps. (Jokela Flow – </w:t>
      </w:r>
      <w:proofErr w:type="spellStart"/>
      <w:r>
        <w:rPr>
          <w:lang w:val="en-US"/>
        </w:rPr>
        <w:t>Tehtaantie</w:t>
      </w:r>
      <w:proofErr w:type="spellEnd"/>
      <w:r>
        <w:rPr>
          <w:lang w:val="en-US"/>
        </w:rPr>
        <w:t xml:space="preserve"> Flow). </w:t>
      </w:r>
    </w:p>
    <w:p w14:paraId="54208415" w14:textId="77777777" w:rsidR="001C7F49" w:rsidRDefault="001C7F49" w:rsidP="001C7F49">
      <w:pPr>
        <w:rPr>
          <w:lang w:val="en-US"/>
        </w:rPr>
      </w:pPr>
    </w:p>
    <w:p w14:paraId="7E78006D" w14:textId="77777777" w:rsidR="001C7F49" w:rsidRDefault="001C7F49" w:rsidP="001C7F49">
      <w:pPr>
        <w:rPr>
          <w:lang w:val="en-US"/>
        </w:rPr>
      </w:pPr>
      <w:r>
        <w:rPr>
          <w:lang w:val="en-US"/>
        </w:rPr>
        <w:t>Separate the calibration of each sewershed to leave room for further analysis when flow meters will be installed to each storage unit.</w:t>
      </w:r>
    </w:p>
    <w:p w14:paraId="5CB55DE4" w14:textId="77777777" w:rsidR="001C7F49" w:rsidRDefault="001C7F49" w:rsidP="001C7F49">
      <w:pPr>
        <w:rPr>
          <w:lang w:val="en-US"/>
        </w:rPr>
      </w:pPr>
      <w:r>
        <w:rPr>
          <w:lang w:val="en-US"/>
        </w:rPr>
        <w:t>The process of finding the R-max and R-min during the calibration process could also be automatized. What was the R-max assigned to an event for the period from May to November? What was the R-min? If the calibration process will be repeated monthly, by the end of the period (November) the 6 months data with each R-value calibrated for each event would be gathered and summed up with the previous years. R-min and R-max could be then fetched from this database and stored for the next calibrations.</w:t>
      </w:r>
    </w:p>
    <w:p w14:paraId="6212CF74" w14:textId="1AFF5090" w:rsidR="00EF3C47" w:rsidRPr="00EF3C47" w:rsidRDefault="00EF3C47" w:rsidP="00EF3C47">
      <w:pPr>
        <w:rPr>
          <w:lang w:val="en-US"/>
        </w:rPr>
      </w:pPr>
    </w:p>
    <w:p w14:paraId="442E9537" w14:textId="0DD8C4EB" w:rsidR="00530BA9" w:rsidRDefault="009B0058" w:rsidP="00A61211">
      <w:pPr>
        <w:pStyle w:val="Heading1"/>
      </w:pPr>
      <w:bookmarkStart w:id="29" w:name="_Toc4419000"/>
      <w:r>
        <w:t>HYDRAULIC MODEL</w:t>
      </w:r>
      <w:bookmarkEnd w:id="29"/>
    </w:p>
    <w:p w14:paraId="50071268" w14:textId="77777777" w:rsidR="00645773" w:rsidRPr="00645773" w:rsidRDefault="00645773" w:rsidP="00645773">
      <w:pPr>
        <w:rPr>
          <w:lang w:val="en-US"/>
        </w:rPr>
      </w:pPr>
    </w:p>
    <w:p w14:paraId="774394FF" w14:textId="45EA83F4" w:rsidR="0041012F" w:rsidRPr="00492B63" w:rsidRDefault="00EE3CE7" w:rsidP="009A55C4">
      <w:pPr>
        <w:pStyle w:val="Heading2"/>
      </w:pPr>
      <w:bookmarkStart w:id="30" w:name="_Toc4419001"/>
      <w:r>
        <w:t>Demand estimation</w:t>
      </w:r>
      <w:bookmarkEnd w:id="30"/>
    </w:p>
    <w:p w14:paraId="0C554DE3" w14:textId="77777777" w:rsidR="0041012F" w:rsidRDefault="0041012F" w:rsidP="00753533">
      <w:pPr>
        <w:rPr>
          <w:b/>
          <w:lang w:val="en-US"/>
        </w:rPr>
      </w:pPr>
    </w:p>
    <w:p w14:paraId="3AE92AE3" w14:textId="6A7EAB97" w:rsidR="0041012F" w:rsidRDefault="0041012F" w:rsidP="009A55C4">
      <w:pPr>
        <w:pStyle w:val="Heading2"/>
      </w:pPr>
      <w:r>
        <w:lastRenderedPageBreak/>
        <w:t>Forecast Estimation</w:t>
      </w:r>
    </w:p>
    <w:p w14:paraId="14C7CDAF" w14:textId="77777777" w:rsidR="00771989" w:rsidRDefault="00771989" w:rsidP="00771989">
      <w:pPr>
        <w:ind w:left="1304"/>
        <w:rPr>
          <w:b/>
          <w:bCs/>
          <w:lang w:val="en-US"/>
        </w:rPr>
      </w:pPr>
    </w:p>
    <w:p w14:paraId="315988C6" w14:textId="64A4FCBA" w:rsidR="00DA08EA" w:rsidRDefault="00DA08EA" w:rsidP="00771989">
      <w:pPr>
        <w:rPr>
          <w:b/>
          <w:lang w:val="en-US"/>
        </w:rPr>
      </w:pPr>
    </w:p>
    <w:p w14:paraId="28805D77" w14:textId="38C33108" w:rsidR="00DA08EA" w:rsidRDefault="007A5886" w:rsidP="00A61211">
      <w:pPr>
        <w:pStyle w:val="Heading1"/>
      </w:pPr>
      <w:bookmarkStart w:id="31" w:name="_DATA_AND_CASE"/>
      <w:bookmarkStart w:id="32" w:name="_Toc4419002"/>
      <w:bookmarkEnd w:id="31"/>
      <w:r>
        <w:t>DATA AND CASE STUDIES</w:t>
      </w:r>
      <w:bookmarkEnd w:id="32"/>
    </w:p>
    <w:p w14:paraId="60752140" w14:textId="3C551649" w:rsidR="004D1891" w:rsidRPr="00A46E8F" w:rsidRDefault="004D1891" w:rsidP="004D1891">
      <w:pPr>
        <w:pStyle w:val="ListParagraph"/>
        <w:rPr>
          <w:lang w:val="en-US"/>
        </w:rPr>
      </w:pPr>
      <w:r>
        <w:rPr>
          <w:lang w:val="en-US"/>
        </w:rPr>
        <w:t xml:space="preserve">Article of Decision support system for combined overflow </w:t>
      </w:r>
      <w:r>
        <w:rPr>
          <w:lang w:val="en-US"/>
        </w:rPr>
        <w:fldChar w:fldCharType="begin" w:fldLock="1"/>
      </w:r>
      <w:r w:rsidR="00F5682B">
        <w:rPr>
          <w:lang w:val="en-US"/>
        </w:rPr>
        <w:instrText>ADDIN CSL_CITATION {"citationItems":[{"id":"ITEM-1","itemData":{"DOI":".1037//0033-2909.I26.1.78","abstract":"When genetic similarity is controlled, siblings often appear no more alike than individuals selected atrandom from the population. Since R. Plomin and D. Daniels' seminal 1987 review, it has become widelyaccepted that the source of this dissimilarity is a variance component called nonshared environment. Theauthors review the conceptual foundations of nonshared environment, with emphasis on distinctionsbetween components of environmental variance and causal properties of environmental events andbetween the effective and objective aspects of the environment. A statistical model of shared andnonshared environmental variables is developed. A quantitative review shows that measured nonsharedenvironmental variables do not account for a substantial portion of the nonshared variability posited bybiometric studies of behavior. Other explanations of the preponderance of nonshared environmentalvariability are suggested.","author":[{"dropping-particle":"","family":"Turkheimer","given":"Eric","non-dropping-particle":"","parse-names":false,"suffix":""},{"dropping-particle":"","family":"Waldron","given":"Mary","non-dropping-particle":"","parse-names":false,"suffix":""}],"container-title":"Science of the Total Environment","id":"ITEM-1","issue":"1","issued":{"date-parts":[["2016"]]},"page":"21","title":"Coordinated management of combined sewer overflows by means of environmental decision support systems","type":"article-journal","volume":"126"},"uris":["http://www.mendeley.com/documents/?uuid=6e1a0db2-589c-468b-b2d4-928c12b13cae"]}],"mendeley":{"formattedCitation":"[19]","plainTextFormattedCitation":"[19]","previouslyFormattedCitation":"[19]"},"properties":{"noteIndex":0},"schema":"https://github.com/citation-style-language/schema/raw/master/csl-citation.json"}</w:instrText>
      </w:r>
      <w:r>
        <w:rPr>
          <w:lang w:val="en-US"/>
        </w:rPr>
        <w:fldChar w:fldCharType="separate"/>
      </w:r>
      <w:r w:rsidR="005F7BD3" w:rsidRPr="005F7BD3">
        <w:rPr>
          <w:noProof/>
          <w:lang w:val="en-US"/>
        </w:rPr>
        <w:t>[19]</w:t>
      </w:r>
      <w:r>
        <w:rPr>
          <w:lang w:val="en-US"/>
        </w:rPr>
        <w:fldChar w:fldCharType="end"/>
      </w:r>
    </w:p>
    <w:p w14:paraId="333CD95F" w14:textId="580C33E8" w:rsidR="00CD12AB" w:rsidRDefault="00804AB8" w:rsidP="00CD12AB">
      <w:pPr>
        <w:rPr>
          <w:lang w:val="en-US"/>
        </w:rPr>
      </w:pPr>
      <w:r>
        <w:rPr>
          <w:noProof/>
        </w:rPr>
        <w:drawing>
          <wp:inline distT="0" distB="0" distL="0" distR="0" wp14:anchorId="3A4DE87A" wp14:editId="5EB3C08E">
            <wp:extent cx="5731510" cy="2555240"/>
            <wp:effectExtent l="19050" t="19050" r="21590" b="165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55240"/>
                    </a:xfrm>
                    <a:prstGeom prst="rect">
                      <a:avLst/>
                    </a:prstGeom>
                    <a:ln w="3175">
                      <a:solidFill>
                        <a:schemeClr val="bg2">
                          <a:lumMod val="90000"/>
                        </a:schemeClr>
                      </a:solidFill>
                    </a:ln>
                  </pic:spPr>
                </pic:pic>
              </a:graphicData>
            </a:graphic>
          </wp:inline>
        </w:drawing>
      </w:r>
    </w:p>
    <w:p w14:paraId="67303334" w14:textId="51391CA2" w:rsidR="007B48BA" w:rsidRDefault="007B48BA" w:rsidP="00CD12AB">
      <w:pPr>
        <w:rPr>
          <w:lang w:val="en-US"/>
        </w:rPr>
      </w:pPr>
      <w:r>
        <w:rPr>
          <w:noProof/>
        </w:rPr>
        <w:drawing>
          <wp:inline distT="0" distB="0" distL="0" distR="0" wp14:anchorId="170C6293" wp14:editId="10A99663">
            <wp:extent cx="5731510" cy="2732405"/>
            <wp:effectExtent l="19050" t="19050" r="21590"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32405"/>
                    </a:xfrm>
                    <a:prstGeom prst="rect">
                      <a:avLst/>
                    </a:prstGeom>
                    <a:ln w="3175">
                      <a:solidFill>
                        <a:schemeClr val="bg2">
                          <a:lumMod val="90000"/>
                        </a:schemeClr>
                      </a:solidFill>
                    </a:ln>
                  </pic:spPr>
                </pic:pic>
              </a:graphicData>
            </a:graphic>
          </wp:inline>
        </w:drawing>
      </w:r>
    </w:p>
    <w:p w14:paraId="2ADB6A36" w14:textId="2D95CAA9" w:rsidR="00CD12AB" w:rsidRDefault="00CD12AB" w:rsidP="009A55C4">
      <w:pPr>
        <w:pStyle w:val="Heading2"/>
      </w:pPr>
      <w:bookmarkStart w:id="33" w:name="_Toc4419003"/>
      <w:r>
        <w:t>Data</w:t>
      </w:r>
      <w:bookmarkEnd w:id="33"/>
      <w:r>
        <w:t xml:space="preserve"> </w:t>
      </w:r>
    </w:p>
    <w:p w14:paraId="500A0E6A" w14:textId="77777777" w:rsidR="007A43D2" w:rsidRDefault="007A43D2" w:rsidP="00CD12AB">
      <w:pPr>
        <w:rPr>
          <w:b/>
          <w:lang w:val="en-US"/>
        </w:rPr>
      </w:pPr>
    </w:p>
    <w:p w14:paraId="1FC0D5E0" w14:textId="25167C89" w:rsidR="00212741" w:rsidRDefault="00212741" w:rsidP="007A43D2">
      <w:pPr>
        <w:rPr>
          <w:b/>
          <w:lang w:val="en-US"/>
        </w:rPr>
      </w:pPr>
      <w:r>
        <w:rPr>
          <w:b/>
          <w:lang w:val="en-US"/>
        </w:rPr>
        <w:t>Pr</w:t>
      </w:r>
      <w:r w:rsidR="00C92606">
        <w:rPr>
          <w:b/>
          <w:lang w:val="en-US"/>
        </w:rPr>
        <w:t>e-processing</w:t>
      </w:r>
    </w:p>
    <w:p w14:paraId="1CCB9AA4" w14:textId="649CCD7D" w:rsidR="00C92606" w:rsidRPr="007F51A2" w:rsidRDefault="002B5ED6" w:rsidP="007A43D2">
      <w:pPr>
        <w:rPr>
          <w:lang w:val="en-US"/>
        </w:rPr>
      </w:pPr>
      <w:r w:rsidRPr="007F51A2">
        <w:rPr>
          <w:lang w:val="en-US"/>
        </w:rPr>
        <w:t xml:space="preserve">Two main data sets were used during </w:t>
      </w:r>
      <w:r w:rsidR="00EB21F1" w:rsidRPr="007F51A2">
        <w:rPr>
          <w:lang w:val="en-US"/>
        </w:rPr>
        <w:t>the model calibration: 1.</w:t>
      </w:r>
      <w:r w:rsidR="004F2A24" w:rsidRPr="007F51A2">
        <w:rPr>
          <w:lang w:val="en-US"/>
        </w:rPr>
        <w:t xml:space="preserve"> </w:t>
      </w:r>
      <w:r w:rsidR="00EB21F1" w:rsidRPr="007F51A2">
        <w:rPr>
          <w:lang w:val="en-US"/>
        </w:rPr>
        <w:t>D</w:t>
      </w:r>
      <w:r w:rsidR="004F2A24" w:rsidRPr="007F51A2">
        <w:rPr>
          <w:lang w:val="en-US"/>
        </w:rPr>
        <w:t>igital Elevation Model (DEM)</w:t>
      </w:r>
      <w:r w:rsidR="00EB21F1" w:rsidRPr="007F51A2">
        <w:rPr>
          <w:lang w:val="en-US"/>
        </w:rPr>
        <w:t xml:space="preserve"> and </w:t>
      </w:r>
      <w:r w:rsidR="004F2A24" w:rsidRPr="007F51A2">
        <w:rPr>
          <w:lang w:val="en-US"/>
        </w:rPr>
        <w:t xml:space="preserve">2. Precipitation as </w:t>
      </w:r>
      <w:r w:rsidR="00FA24FE" w:rsidRPr="007F51A2">
        <w:rPr>
          <w:lang w:val="en-US"/>
        </w:rPr>
        <w:t xml:space="preserve">point and </w:t>
      </w:r>
      <w:r w:rsidR="00FA24FE" w:rsidRPr="00DA1178">
        <w:rPr>
          <w:highlight w:val="yellow"/>
          <w:lang w:val="en-US"/>
        </w:rPr>
        <w:t>grid data</w:t>
      </w:r>
      <w:r w:rsidR="00FA24FE" w:rsidRPr="007F51A2">
        <w:rPr>
          <w:lang w:val="en-US"/>
        </w:rPr>
        <w:t>.</w:t>
      </w:r>
    </w:p>
    <w:p w14:paraId="6E8432BD" w14:textId="6AE735EB" w:rsidR="00FA24FE" w:rsidRPr="007F51A2" w:rsidRDefault="00FA24FE" w:rsidP="007A43D2">
      <w:pPr>
        <w:rPr>
          <w:lang w:val="en-US"/>
        </w:rPr>
      </w:pPr>
      <w:r w:rsidRPr="007F51A2">
        <w:rPr>
          <w:lang w:val="en-US"/>
        </w:rPr>
        <w:lastRenderedPageBreak/>
        <w:t xml:space="preserve">The DEM used </w:t>
      </w:r>
      <w:r w:rsidR="00284242">
        <w:rPr>
          <w:lang w:val="en-US"/>
        </w:rPr>
        <w:t xml:space="preserve">is this study </w:t>
      </w:r>
      <w:r w:rsidRPr="007F51A2">
        <w:rPr>
          <w:lang w:val="en-US"/>
        </w:rPr>
        <w:t xml:space="preserve">was provided by the National Land Survey of Finland </w:t>
      </w:r>
      <w:r w:rsidR="003C3593" w:rsidRPr="007F51A2">
        <w:rPr>
          <w:lang w:val="en-US"/>
        </w:rPr>
        <w:t xml:space="preserve">(NLS) </w:t>
      </w:r>
      <w:r w:rsidR="00D93249">
        <w:rPr>
          <w:lang w:val="en-US"/>
        </w:rPr>
        <w:t>as</w:t>
      </w:r>
      <w:r w:rsidR="003C3593" w:rsidRPr="007F51A2">
        <w:rPr>
          <w:lang w:val="en-US"/>
        </w:rPr>
        <w:t xml:space="preserve"> 2m </w:t>
      </w:r>
      <w:r w:rsidR="00FD40C0" w:rsidRPr="007F51A2">
        <w:rPr>
          <w:lang w:val="en-US"/>
        </w:rPr>
        <w:t>x 2m</w:t>
      </w:r>
      <w:r w:rsidR="00D93249">
        <w:rPr>
          <w:lang w:val="en-US"/>
        </w:rPr>
        <w:t xml:space="preserve"> resolution </w:t>
      </w:r>
      <w:r w:rsidR="00D86E81" w:rsidRPr="007F51A2">
        <w:rPr>
          <w:lang w:val="en-US"/>
        </w:rPr>
        <w:t xml:space="preserve">based on </w:t>
      </w:r>
      <w:r w:rsidR="009E2878" w:rsidRPr="007F51A2">
        <w:rPr>
          <w:lang w:val="en-US"/>
        </w:rPr>
        <w:t>laser scanning data</w:t>
      </w:r>
      <w:r w:rsidR="00D86E81" w:rsidRPr="007F51A2">
        <w:rPr>
          <w:lang w:val="en-US"/>
        </w:rPr>
        <w:t xml:space="preserve"> collected in </w:t>
      </w:r>
      <w:r w:rsidR="00234DE9" w:rsidRPr="007F51A2">
        <w:rPr>
          <w:lang w:val="en-US"/>
        </w:rPr>
        <w:t xml:space="preserve">the summer of </w:t>
      </w:r>
      <w:r w:rsidR="00D86E81" w:rsidRPr="007F51A2">
        <w:rPr>
          <w:lang w:val="en-US"/>
        </w:rPr>
        <w:t xml:space="preserve">2015. The </w:t>
      </w:r>
      <w:r w:rsidR="00D93249">
        <w:rPr>
          <w:lang w:val="en-US"/>
        </w:rPr>
        <w:t xml:space="preserve">vertical </w:t>
      </w:r>
      <w:r w:rsidR="00D86E81" w:rsidRPr="007F51A2">
        <w:rPr>
          <w:lang w:val="en-US"/>
        </w:rPr>
        <w:t xml:space="preserve">resolution varies from </w:t>
      </w:r>
      <w:r w:rsidR="008C4DFD" w:rsidRPr="007F51A2">
        <w:rPr>
          <w:lang w:val="en-US"/>
        </w:rPr>
        <w:t>0.3 to 1 meter</w:t>
      </w:r>
      <w:r w:rsidR="00234DE9" w:rsidRPr="007F51A2">
        <w:rPr>
          <w:lang w:val="en-US"/>
        </w:rPr>
        <w:t xml:space="preserve"> </w:t>
      </w:r>
      <w:r w:rsidR="00234DE9" w:rsidRPr="007F51A2">
        <w:rPr>
          <w:highlight w:val="yellow"/>
          <w:lang w:val="en-US"/>
        </w:rPr>
        <w:t>(NSL, 2019)</w:t>
      </w:r>
      <w:r w:rsidR="007F51A2">
        <w:rPr>
          <w:lang w:val="en-US"/>
        </w:rPr>
        <w:t xml:space="preserve">. </w:t>
      </w:r>
    </w:p>
    <w:p w14:paraId="328CE13A" w14:textId="1CD68DF4" w:rsidR="00212741" w:rsidRPr="0000315F" w:rsidRDefault="00212741" w:rsidP="007A43D2">
      <w:pPr>
        <w:rPr>
          <w:lang w:val="en-US"/>
        </w:rPr>
      </w:pPr>
    </w:p>
    <w:p w14:paraId="13F32CC6" w14:textId="0B46B4A5" w:rsidR="007A43D2" w:rsidRDefault="007A43D2" w:rsidP="007A43D2">
      <w:pPr>
        <w:rPr>
          <w:b/>
          <w:lang w:val="en-US"/>
        </w:rPr>
      </w:pPr>
      <w:r>
        <w:rPr>
          <w:b/>
          <w:lang w:val="en-US"/>
        </w:rPr>
        <w:t>Rainfall</w:t>
      </w:r>
    </w:p>
    <w:p w14:paraId="1916DB08" w14:textId="77777777" w:rsidR="00F51297" w:rsidRDefault="00F51297" w:rsidP="007A43D2">
      <w:pPr>
        <w:rPr>
          <w:b/>
          <w:lang w:val="en-US"/>
        </w:rPr>
      </w:pPr>
    </w:p>
    <w:p w14:paraId="79F23F7B" w14:textId="3689669E" w:rsidR="00F51297" w:rsidRDefault="00C504C7" w:rsidP="007A43D2">
      <w:pPr>
        <w:rPr>
          <w:b/>
          <w:lang w:val="en-US"/>
        </w:rPr>
      </w:pPr>
      <w:r>
        <w:rPr>
          <w:b/>
          <w:lang w:val="en-US"/>
        </w:rPr>
        <w:t>H</w:t>
      </w:r>
      <w:r w:rsidR="00721538">
        <w:rPr>
          <w:b/>
          <w:lang w:val="en-US"/>
        </w:rPr>
        <w:t>indcast:</w:t>
      </w:r>
      <w:r w:rsidR="00434DA2">
        <w:rPr>
          <w:b/>
          <w:lang w:val="en-US"/>
        </w:rPr>
        <w:br/>
      </w:r>
      <w:r w:rsidR="00BE48FA">
        <w:rPr>
          <w:b/>
          <w:lang w:val="en-US"/>
        </w:rPr>
        <w:br/>
      </w:r>
      <w:r w:rsidR="002E7273" w:rsidRPr="002E7273">
        <w:rPr>
          <w:lang w:val="en-US"/>
        </w:rPr>
        <w:t xml:space="preserve">FMI - </w:t>
      </w:r>
      <w:r w:rsidR="00BE48FA" w:rsidRPr="002E7273">
        <w:rPr>
          <w:lang w:val="en-US"/>
        </w:rPr>
        <w:t>Radar</w:t>
      </w:r>
      <w:r w:rsidR="00780841">
        <w:rPr>
          <w:b/>
          <w:lang w:val="en-US"/>
        </w:rPr>
        <w:br/>
      </w:r>
    </w:p>
    <w:p w14:paraId="2ACD1220" w14:textId="77777777" w:rsidR="002944B4" w:rsidRDefault="00780841" w:rsidP="007A43D2">
      <w:pPr>
        <w:rPr>
          <w:rStyle w:val="Hyperlink"/>
          <w:lang w:val="en-US"/>
        </w:rPr>
      </w:pPr>
      <w:r w:rsidRPr="001163CA">
        <w:rPr>
          <w:lang w:val="en-US"/>
        </w:rPr>
        <w:t xml:space="preserve">Query to get link for the data: </w:t>
      </w:r>
      <w:hyperlink r:id="rId24" w:history="1">
        <w:r w:rsidRPr="00780841">
          <w:rPr>
            <w:rStyle w:val="Hyperlink"/>
            <w:lang w:val="en-US"/>
          </w:rPr>
          <w:t>http://opendata.fmi.fi/wfs?service=WFS&amp;version=2.0.0&amp;request=getFeature&amp;storedquery_id=fmi::radar::composite::rr</w:t>
        </w:r>
      </w:hyperlink>
      <w:r w:rsidR="002944B4">
        <w:rPr>
          <w:rStyle w:val="Hyperlink"/>
          <w:lang w:val="en-US"/>
        </w:rPr>
        <w:br/>
      </w:r>
      <w:bookmarkStart w:id="34" w:name="_GoBack"/>
      <w:bookmarkEnd w:id="34"/>
    </w:p>
    <w:p w14:paraId="2E534016" w14:textId="58DF4A8D" w:rsidR="00780841" w:rsidRPr="00942AB0" w:rsidRDefault="002944B4" w:rsidP="007A43D2">
      <w:pPr>
        <w:rPr>
          <w:lang w:val="en-US"/>
        </w:rPr>
      </w:pPr>
      <w:r w:rsidRPr="002944B4">
        <w:rPr>
          <w:lang w:val="en-US"/>
        </w:rPr>
        <w:t>Metadata:</w:t>
      </w:r>
      <w:r>
        <w:rPr>
          <w:rStyle w:val="Hyperlink"/>
          <w:lang w:val="en-US"/>
        </w:rPr>
        <w:br/>
      </w:r>
      <w:hyperlink r:id="rId25" w:anchor="/metadata/b8105f88-fa49-4d26-9b92-eb269d2c8e18" w:history="1">
        <w:r w:rsidRPr="002944B4">
          <w:rPr>
            <w:rStyle w:val="Hyperlink"/>
            <w:lang w:val="en-US"/>
          </w:rPr>
          <w:t>http://catalog.fmi.fi/geonetwork/srv/eng/catalog.search#/metadata/b8105f88-fa49-4d26-9b92-eb269d2c8e18</w:t>
        </w:r>
      </w:hyperlink>
    </w:p>
    <w:p w14:paraId="4EC99DC6" w14:textId="1D5DD635" w:rsidR="00780841" w:rsidRPr="00780841" w:rsidRDefault="00780841" w:rsidP="007A43D2">
      <w:pPr>
        <w:rPr>
          <w:b/>
          <w:lang w:val="en-US"/>
        </w:rPr>
      </w:pPr>
      <w:r w:rsidRPr="00780841">
        <w:rPr>
          <w:lang w:val="en-US"/>
        </w:rPr>
        <w:t>Link for downloading direc</w:t>
      </w:r>
      <w:r>
        <w:rPr>
          <w:lang w:val="en-US"/>
        </w:rPr>
        <w:t>tly the data</w:t>
      </w:r>
      <w:r w:rsidR="001163CA">
        <w:rPr>
          <w:lang w:val="en-US"/>
        </w:rPr>
        <w:t>:</w:t>
      </w:r>
    </w:p>
    <w:p w14:paraId="7252BB14" w14:textId="77777777" w:rsidR="00A641EC" w:rsidRPr="00A641EC" w:rsidRDefault="00787B45" w:rsidP="00A641EC">
      <w:pPr>
        <w:rPr>
          <w:lang w:val="en-US"/>
        </w:rPr>
      </w:pPr>
      <w:hyperlink r:id="rId26" w:history="1">
        <w:r w:rsidR="000E07FD" w:rsidRPr="00EC5825">
          <w:rPr>
            <w:rStyle w:val="Hyperlink"/>
            <w:lang w:val="en-US"/>
          </w:rPr>
          <w:t>http://wms.fmi.fi/fmi-apikey/16161ed5-21aa-4c0e-9c9c-5c4facf87d0a/geoserver/Radar/wms?service=WMS&amp;version=1.3.0&amp;request=GetMap&amp;layers=Radar:suomi_rr_eureffin&amp;styles=raster&amp;bbox=-118331.366,6335621.167,875567.732,7907751.537&amp;srs=EPSG:3067&amp;format=image%2Fgeotiff&amp;time=2019-05-09T10:50:00Z&amp;width=1987&amp;height=3144</w:t>
        </w:r>
      </w:hyperlink>
      <w:r w:rsidR="008C2D8E" w:rsidRPr="008C2D8E">
        <w:rPr>
          <w:lang w:val="en-US"/>
        </w:rPr>
        <w:t xml:space="preserve"> </w:t>
      </w:r>
      <w:r w:rsidR="008C2D8E">
        <w:rPr>
          <w:lang w:val="en-US"/>
        </w:rPr>
        <w:t xml:space="preserve">– note that </w:t>
      </w:r>
      <w:r w:rsidR="00663080">
        <w:rPr>
          <w:lang w:val="en-US"/>
        </w:rPr>
        <w:t>Johan</w:t>
      </w:r>
      <w:r w:rsidR="00663080" w:rsidRPr="00663080">
        <w:rPr>
          <w:lang w:val="en-US"/>
        </w:rPr>
        <w:t>’s</w:t>
      </w:r>
      <w:r w:rsidR="00663080">
        <w:rPr>
          <w:lang w:val="en-US"/>
        </w:rPr>
        <w:t xml:space="preserve"> API key </w:t>
      </w:r>
      <w:r w:rsidR="008C2D8E">
        <w:rPr>
          <w:lang w:val="en-US"/>
        </w:rPr>
        <w:t>is being used</w:t>
      </w:r>
      <w:r w:rsidR="00BE48FA">
        <w:rPr>
          <w:lang w:val="en-US"/>
        </w:rPr>
        <w:br/>
      </w:r>
      <w:r w:rsidR="00A641EC" w:rsidRPr="00A641EC">
        <w:rPr>
          <w:lang w:val="en-US"/>
        </w:rPr>
        <w:t>rainfall intensity (</w:t>
      </w:r>
      <w:proofErr w:type="spellStart"/>
      <w:r w:rsidR="00A641EC" w:rsidRPr="00A641EC">
        <w:rPr>
          <w:lang w:val="en-US"/>
        </w:rPr>
        <w:t>rr</w:t>
      </w:r>
      <w:proofErr w:type="spellEnd"/>
      <w:r w:rsidR="00A641EC" w:rsidRPr="00A641EC">
        <w:rPr>
          <w:lang w:val="en-US"/>
        </w:rPr>
        <w:t xml:space="preserve">), conversion: </w:t>
      </w:r>
      <w:proofErr w:type="spellStart"/>
      <w:r w:rsidR="00A641EC" w:rsidRPr="00A641EC">
        <w:rPr>
          <w:lang w:val="en-US"/>
        </w:rPr>
        <w:t>rr</w:t>
      </w:r>
      <w:proofErr w:type="spellEnd"/>
      <w:r w:rsidR="00A641EC" w:rsidRPr="00A641EC">
        <w:rPr>
          <w:lang w:val="en-US"/>
        </w:rPr>
        <w:t>[mm/h] = 0.01 * pixel value</w:t>
      </w:r>
    </w:p>
    <w:p w14:paraId="00F05A6F" w14:textId="6ADFEE51" w:rsidR="000E07FD" w:rsidRDefault="00A641EC" w:rsidP="00A641EC">
      <w:pPr>
        <w:rPr>
          <w:lang w:val="en-US"/>
        </w:rPr>
      </w:pPr>
      <w:proofErr w:type="gramStart"/>
      <w:r w:rsidRPr="00A641EC">
        <w:rPr>
          <w:lang w:val="en-US"/>
        </w:rPr>
        <w:t>1 hour</w:t>
      </w:r>
      <w:proofErr w:type="gramEnd"/>
      <w:r w:rsidRPr="00A641EC">
        <w:rPr>
          <w:lang w:val="en-US"/>
        </w:rPr>
        <w:t xml:space="preserve"> precipitation (rr1h), conversion: rr1h[mm] = 0.01 * pixel value</w:t>
      </w:r>
    </w:p>
    <w:p w14:paraId="14EB9739" w14:textId="47E390DF" w:rsidR="00722968" w:rsidRPr="004E13CA" w:rsidRDefault="00787B45" w:rsidP="007A43D2">
      <w:pPr>
        <w:rPr>
          <w:lang w:val="en-US"/>
        </w:rPr>
      </w:pPr>
      <w:hyperlink r:id="rId27" w:history="1">
        <w:r w:rsidR="00722968" w:rsidRPr="004E13CA">
          <w:rPr>
            <w:rStyle w:val="Hyperlink"/>
            <w:lang w:val="en-US"/>
          </w:rPr>
          <w:t>http://wms.fmi.fi/fmi-apikey/16161ed5-21aa-4c0e-9c9c-5c4facf87d0a/geoserver/Radar/wms?service=WMS&amp;version=1.3.0&amp;request=GetMap&amp;layers=Radar:suomi_rr1h_eureffin&amp;styles=raster&amp;bbox=384237.338,6710848.381,391921.243,6718990.700&amp;srs=EPSG:3067&amp;format=image%2Fgeotiff&amp;time=2019-05-02T21:00:00Z&amp;width=850&amp;height=1345</w:t>
        </w:r>
      </w:hyperlink>
      <w:r w:rsidR="004E13CA" w:rsidRPr="004E13CA">
        <w:rPr>
          <w:lang w:val="en-US"/>
        </w:rPr>
        <w:t xml:space="preserve"> </w:t>
      </w:r>
      <w:r w:rsidR="004E13CA">
        <w:rPr>
          <w:lang w:val="en-US"/>
        </w:rPr>
        <w:t>–</w:t>
      </w:r>
      <w:r w:rsidR="004E13CA" w:rsidRPr="004E13CA">
        <w:rPr>
          <w:lang w:val="en-US"/>
        </w:rPr>
        <w:t xml:space="preserve"> lim</w:t>
      </w:r>
      <w:r w:rsidR="004E13CA">
        <w:rPr>
          <w:lang w:val="en-US"/>
        </w:rPr>
        <w:t>its the area for Jokela town</w:t>
      </w:r>
    </w:p>
    <w:p w14:paraId="1E8D0163" w14:textId="65CA1745" w:rsidR="00F41F62" w:rsidRDefault="00BE48FA" w:rsidP="007A43D2">
      <w:pPr>
        <w:rPr>
          <w:lang w:val="en-US"/>
        </w:rPr>
      </w:pPr>
      <w:r w:rsidRPr="004E13CA">
        <w:rPr>
          <w:lang w:val="en-US"/>
        </w:rPr>
        <w:br/>
      </w:r>
      <w:r w:rsidR="00D96B06">
        <w:rPr>
          <w:lang w:val="en-US"/>
        </w:rPr>
        <w:t>FMI</w:t>
      </w:r>
      <w:r w:rsidR="002E7273">
        <w:rPr>
          <w:lang w:val="en-US"/>
        </w:rPr>
        <w:t xml:space="preserve"> – Point Observation</w:t>
      </w:r>
      <w:r w:rsidR="00D96B06">
        <w:rPr>
          <w:lang w:val="en-US"/>
        </w:rPr>
        <w:br/>
      </w:r>
      <w:r w:rsidR="00F41F62">
        <w:rPr>
          <w:lang w:val="en-US"/>
        </w:rPr>
        <w:t>Webpage</w:t>
      </w:r>
      <w:r w:rsidR="00BA1C80">
        <w:rPr>
          <w:lang w:val="en-US"/>
        </w:rPr>
        <w:t xml:space="preserve"> Download Service</w:t>
      </w:r>
      <w:r w:rsidR="002E7273">
        <w:rPr>
          <w:lang w:val="en-US"/>
        </w:rPr>
        <w:t xml:space="preserve"> for Point Observation</w:t>
      </w:r>
      <w:r w:rsidR="00F41F62">
        <w:rPr>
          <w:lang w:val="en-US"/>
        </w:rPr>
        <w:t xml:space="preserve">: </w:t>
      </w:r>
    </w:p>
    <w:p w14:paraId="7FA68117" w14:textId="77777777" w:rsidR="003E348F" w:rsidRDefault="00787B45" w:rsidP="007A43D2">
      <w:pPr>
        <w:rPr>
          <w:lang w:val="en-US"/>
        </w:rPr>
      </w:pPr>
      <w:hyperlink r:id="rId28" w:anchor="!/" w:history="1">
        <w:r w:rsidR="00AB07C0" w:rsidRPr="00AB07C0">
          <w:rPr>
            <w:rStyle w:val="Hyperlink"/>
            <w:lang w:val="en-US"/>
          </w:rPr>
          <w:t>https://en.ilmatieteenlaitos.fi/download-observations#!/</w:t>
        </w:r>
      </w:hyperlink>
      <w:r w:rsidR="00F41F62">
        <w:rPr>
          <w:lang w:val="en-US"/>
        </w:rPr>
        <w:br/>
      </w:r>
    </w:p>
    <w:p w14:paraId="57BC89EB" w14:textId="3954A764" w:rsidR="00CF45EA" w:rsidRPr="00CF45EA" w:rsidRDefault="00CF45EA" w:rsidP="007A43D2">
      <w:pPr>
        <w:rPr>
          <w:lang w:val="en-US"/>
        </w:rPr>
      </w:pPr>
      <w:r w:rsidRPr="00CF45EA">
        <w:rPr>
          <w:lang w:val="en-US"/>
        </w:rPr>
        <w:t>WFS: has the limit o</w:t>
      </w:r>
      <w:r>
        <w:rPr>
          <w:lang w:val="en-US"/>
        </w:rPr>
        <w:t>f 7 days</w:t>
      </w:r>
      <w:r w:rsidR="003E348F">
        <w:rPr>
          <w:lang w:val="en-US"/>
        </w:rPr>
        <w:t>:</w:t>
      </w:r>
    </w:p>
    <w:p w14:paraId="1DDB465D" w14:textId="2926F18F" w:rsidR="00721538" w:rsidRPr="00066913" w:rsidRDefault="00787B45" w:rsidP="007A43D2">
      <w:pPr>
        <w:rPr>
          <w:b/>
          <w:lang w:val="en-US"/>
        </w:rPr>
      </w:pPr>
      <w:hyperlink r:id="rId29" w:history="1">
        <w:r w:rsidR="00CF45EA" w:rsidRPr="00066913">
          <w:rPr>
            <w:rStyle w:val="Hyperlink"/>
            <w:lang w:val="en-US"/>
          </w:rPr>
          <w:t>http://opendata.fmi.fi/wfs?service=WFS&amp;version=2.0.0&amp;request=getFeature&amp;storedquery_id=fmi::observations::weather::timevaluepair&amp;fmisid=101130&amp;timestep=60&amp;parameters=r_1h&amp;starttime=2018-01-02T09:00:00Z&amp;endtime=2018-01-09T09:00:00Z</w:t>
        </w:r>
      </w:hyperlink>
      <w:r w:rsidR="00066913" w:rsidRPr="00066913">
        <w:rPr>
          <w:lang w:val="en-US"/>
        </w:rPr>
        <w:t xml:space="preserve"> </w:t>
      </w:r>
      <w:r w:rsidR="00066913">
        <w:rPr>
          <w:lang w:val="en-US"/>
        </w:rPr>
        <w:t xml:space="preserve">i.e. </w:t>
      </w:r>
      <w:r w:rsidR="00434DA2">
        <w:rPr>
          <w:lang w:val="en-US"/>
        </w:rPr>
        <w:t xml:space="preserve">rain amount </w:t>
      </w:r>
      <w:r w:rsidR="00066913">
        <w:rPr>
          <w:lang w:val="en-US"/>
        </w:rPr>
        <w:t>from 02.01.18 to 07.01.18</w:t>
      </w:r>
    </w:p>
    <w:p w14:paraId="44BB4CD2" w14:textId="3F9EFD61" w:rsidR="003E348F" w:rsidRPr="007C56EA" w:rsidRDefault="007C56EA" w:rsidP="007A43D2">
      <w:pPr>
        <w:rPr>
          <w:lang w:val="en-US"/>
        </w:rPr>
      </w:pPr>
      <w:r w:rsidRPr="007C56EA">
        <w:rPr>
          <w:lang w:val="en-US"/>
        </w:rPr>
        <w:t xml:space="preserve">TMS digitraffic does not provide </w:t>
      </w:r>
      <w:r w:rsidR="00C31B9E">
        <w:rPr>
          <w:lang w:val="en-US"/>
        </w:rPr>
        <w:t xml:space="preserve">precipitation </w:t>
      </w:r>
      <w:r w:rsidRPr="007C56EA">
        <w:rPr>
          <w:lang w:val="en-US"/>
        </w:rPr>
        <w:t>historical data</w:t>
      </w:r>
    </w:p>
    <w:p w14:paraId="3098D818" w14:textId="72238F38" w:rsidR="00721538" w:rsidRPr="00066913" w:rsidRDefault="00721538" w:rsidP="007A43D2">
      <w:pPr>
        <w:rPr>
          <w:lang w:val="en-US"/>
        </w:rPr>
      </w:pPr>
      <w:r>
        <w:rPr>
          <w:b/>
          <w:lang w:val="en-US"/>
        </w:rPr>
        <w:t>Nowcast:</w:t>
      </w:r>
      <w:r w:rsidR="00C8413E">
        <w:rPr>
          <w:b/>
          <w:lang w:val="en-US"/>
        </w:rPr>
        <w:br/>
      </w:r>
      <w:r w:rsidR="00D96B06">
        <w:rPr>
          <w:lang w:val="en-US"/>
        </w:rPr>
        <w:t>FMI</w:t>
      </w:r>
      <w:r w:rsidR="00D96B06" w:rsidRPr="00D96B06">
        <w:rPr>
          <w:lang w:val="en-US"/>
        </w:rPr>
        <w:br/>
      </w:r>
      <w:hyperlink r:id="rId30" w:history="1">
        <w:r w:rsidR="00D96B06" w:rsidRPr="00EC5825">
          <w:rPr>
            <w:rStyle w:val="Hyperlink"/>
            <w:lang w:val="en-US"/>
          </w:rPr>
          <w:t>http://opendata.fmi.fi/wfs?service=WFS&amp;version=2.0.0&amp;request=getFeature&amp;storedquery_id=fmi::</w:t>
        </w:r>
        <w:r w:rsidR="00D96B06" w:rsidRPr="00EC5825">
          <w:rPr>
            <w:rStyle w:val="Hyperlink"/>
            <w:lang w:val="en-US"/>
          </w:rPr>
          <w:lastRenderedPageBreak/>
          <w:t>observations::weather::timevaluepair&amp;fmisid=101130&amp;parameters=r_1h,ri_10min,t2m&amp;timestep=60</w:t>
        </w:r>
      </w:hyperlink>
    </w:p>
    <w:p w14:paraId="0CC34B22" w14:textId="4D62AA22" w:rsidR="007A42F1" w:rsidRPr="00287128" w:rsidRDefault="007A42F1" w:rsidP="007A43D2">
      <w:pPr>
        <w:rPr>
          <w:lang w:val="en-US"/>
        </w:rPr>
      </w:pPr>
      <w:r w:rsidRPr="00287128">
        <w:rPr>
          <w:lang w:val="en-US"/>
        </w:rPr>
        <w:t xml:space="preserve">T2m = temperature; RI_10min = Rainfall intensity 10min interval; r_1h= </w:t>
      </w:r>
      <w:proofErr w:type="spellStart"/>
      <w:r w:rsidR="00A80F75" w:rsidRPr="00287128">
        <w:rPr>
          <w:lang w:val="en-US"/>
        </w:rPr>
        <w:t>RainfallAmount</w:t>
      </w:r>
      <w:proofErr w:type="spellEnd"/>
      <w:r w:rsidR="00A80F75" w:rsidRPr="00287128">
        <w:rPr>
          <w:lang w:val="en-US"/>
        </w:rPr>
        <w:t>(avg(ri_10min))</w:t>
      </w:r>
      <w:r w:rsidR="00CB12A9" w:rsidRPr="00287128">
        <w:rPr>
          <w:lang w:val="en-US"/>
        </w:rPr>
        <w:t xml:space="preserve">; </w:t>
      </w:r>
      <w:proofErr w:type="spellStart"/>
      <w:r w:rsidR="00CB12A9" w:rsidRPr="00287128">
        <w:rPr>
          <w:lang w:val="en-US"/>
        </w:rPr>
        <w:t>fmisid</w:t>
      </w:r>
      <w:proofErr w:type="spellEnd"/>
      <w:r w:rsidR="00CB12A9" w:rsidRPr="00287128">
        <w:rPr>
          <w:lang w:val="en-US"/>
        </w:rPr>
        <w:t xml:space="preserve"> 101130 = </w:t>
      </w:r>
      <w:proofErr w:type="spellStart"/>
      <w:r w:rsidR="00CB12A9" w:rsidRPr="00287128">
        <w:rPr>
          <w:lang w:val="en-US"/>
        </w:rPr>
        <w:t>hyvinkää</w:t>
      </w:r>
      <w:proofErr w:type="spellEnd"/>
      <w:r w:rsidR="00CB12A9" w:rsidRPr="00287128">
        <w:rPr>
          <w:lang w:val="en-US"/>
        </w:rPr>
        <w:t xml:space="preserve"> </w:t>
      </w:r>
      <w:proofErr w:type="spellStart"/>
      <w:r w:rsidR="00CB12A9" w:rsidRPr="00287128">
        <w:rPr>
          <w:lang w:val="en-US"/>
        </w:rPr>
        <w:t>hyvinkääkylä</w:t>
      </w:r>
      <w:proofErr w:type="spellEnd"/>
      <w:r w:rsidR="00287128" w:rsidRPr="00287128">
        <w:rPr>
          <w:lang w:val="en-US"/>
        </w:rPr>
        <w:br/>
        <w:t>By default retur</w:t>
      </w:r>
      <w:r w:rsidR="00287128">
        <w:rPr>
          <w:lang w:val="en-US"/>
        </w:rPr>
        <w:t>ns the last 12 hours</w:t>
      </w:r>
    </w:p>
    <w:p w14:paraId="1ABB01C5" w14:textId="45E4B4BE" w:rsidR="00721538" w:rsidRPr="00596420" w:rsidRDefault="00D96B06" w:rsidP="007A43D2">
      <w:pPr>
        <w:rPr>
          <w:lang w:val="en-US"/>
        </w:rPr>
      </w:pPr>
      <w:r>
        <w:rPr>
          <w:lang w:val="en-US"/>
        </w:rPr>
        <w:br/>
        <w:t>TMS</w:t>
      </w:r>
      <w:r>
        <w:rPr>
          <w:lang w:val="en-US"/>
        </w:rPr>
        <w:br/>
      </w:r>
      <w:r w:rsidR="009855E2">
        <w:rPr>
          <w:lang w:val="en-US"/>
        </w:rPr>
        <w:t>T</w:t>
      </w:r>
      <w:r w:rsidR="002F0291" w:rsidRPr="009A7680">
        <w:rPr>
          <w:lang w:val="en-US"/>
        </w:rPr>
        <w:t>raffic</w:t>
      </w:r>
      <w:r w:rsidR="008016B0">
        <w:rPr>
          <w:lang w:val="en-US"/>
        </w:rPr>
        <w:t xml:space="preserve"> Management Finland (TMF Digitraffi</w:t>
      </w:r>
      <w:r w:rsidR="009855E2">
        <w:rPr>
          <w:lang w:val="en-US"/>
        </w:rPr>
        <w:t>c</w:t>
      </w:r>
      <w:r w:rsidR="008016B0">
        <w:rPr>
          <w:lang w:val="en-US"/>
        </w:rPr>
        <w:t>)</w:t>
      </w:r>
      <w:r w:rsidR="002F0291" w:rsidRPr="009A7680">
        <w:rPr>
          <w:lang w:val="en-US"/>
        </w:rPr>
        <w:t xml:space="preserve">: </w:t>
      </w:r>
      <w:hyperlink r:id="rId31" w:history="1">
        <w:r w:rsidR="002F0291" w:rsidRPr="009A7680">
          <w:rPr>
            <w:rStyle w:val="Hyperlink"/>
            <w:lang w:val="en-US"/>
          </w:rPr>
          <w:t>https://tie.digitraffic.fi/api/v1/data/weather-data</w:t>
        </w:r>
      </w:hyperlink>
      <w:r w:rsidR="002F0291" w:rsidRPr="009A7680">
        <w:rPr>
          <w:lang w:val="en-US"/>
        </w:rPr>
        <w:br/>
        <w:t>precipitation intensity</w:t>
      </w:r>
      <w:r w:rsidR="003D648A" w:rsidRPr="009A7680">
        <w:rPr>
          <w:lang w:val="en-US"/>
        </w:rPr>
        <w:t>(</w:t>
      </w:r>
      <w:r w:rsidR="00450FEA">
        <w:rPr>
          <w:lang w:val="en-US"/>
        </w:rPr>
        <w:t xml:space="preserve">Sensor </w:t>
      </w:r>
      <w:r w:rsidR="003D648A" w:rsidRPr="009A7680">
        <w:rPr>
          <w:lang w:val="en-US"/>
        </w:rPr>
        <w:t>id 23)</w:t>
      </w:r>
      <w:r w:rsidR="00450FEA">
        <w:rPr>
          <w:lang w:val="en-US"/>
        </w:rPr>
        <w:t xml:space="preserve"> precipitation amount (Sensor ID 24), type of precipitation (Sensor ID 25)</w:t>
      </w:r>
      <w:r w:rsidR="003D648A" w:rsidRPr="009A7680">
        <w:rPr>
          <w:lang w:val="en-US"/>
        </w:rPr>
        <w:t xml:space="preserve">. Nearest station to </w:t>
      </w:r>
      <w:r w:rsidR="00B677E4" w:rsidRPr="009A7680">
        <w:rPr>
          <w:lang w:val="en-US"/>
        </w:rPr>
        <w:t>Jokela 1147,</w:t>
      </w:r>
      <w:r w:rsidR="009A7680" w:rsidRPr="009A7680">
        <w:rPr>
          <w:lang w:val="en-US"/>
        </w:rPr>
        <w:t xml:space="preserve"> 1020, 1069, 1018, 1151, 1152</w:t>
      </w:r>
      <w:r w:rsidR="002F0291">
        <w:rPr>
          <w:b/>
          <w:lang w:val="en-US"/>
        </w:rPr>
        <w:br/>
      </w:r>
      <w:r w:rsidR="00D1614E">
        <w:rPr>
          <w:b/>
          <w:lang w:val="en-US"/>
        </w:rPr>
        <w:br/>
      </w:r>
      <w:r w:rsidR="00D1614E" w:rsidRPr="00CB520B">
        <w:rPr>
          <w:lang w:val="en-US"/>
        </w:rPr>
        <w:t xml:space="preserve">Metadata of </w:t>
      </w:r>
      <w:r w:rsidR="00CB520B" w:rsidRPr="00CB520B">
        <w:rPr>
          <w:lang w:val="en-US"/>
        </w:rPr>
        <w:t xml:space="preserve">sensors: </w:t>
      </w:r>
      <w:hyperlink r:id="rId32" w:history="1">
        <w:r w:rsidR="00CB520B" w:rsidRPr="00CB520B">
          <w:rPr>
            <w:rStyle w:val="Hyperlink"/>
            <w:lang w:val="en-US"/>
          </w:rPr>
          <w:t>https://tie.digitraffic.fi/api/v1/metadata/weather-sensors</w:t>
        </w:r>
      </w:hyperlink>
      <w:r w:rsidR="00CB520B" w:rsidRPr="00CB520B">
        <w:rPr>
          <w:lang w:val="en-US"/>
        </w:rPr>
        <w:br/>
        <w:t>Metadata of stations</w:t>
      </w:r>
      <w:r w:rsidR="00CB520B">
        <w:rPr>
          <w:lang w:val="en-US"/>
        </w:rPr>
        <w:t xml:space="preserve">: </w:t>
      </w:r>
      <w:hyperlink r:id="rId33" w:history="1">
        <w:r w:rsidR="00CB520B" w:rsidRPr="00CB520B">
          <w:rPr>
            <w:rStyle w:val="Hyperlink"/>
            <w:lang w:val="en-US"/>
          </w:rPr>
          <w:t>https://tie.digitraffic.fi/api/v1/metadata/weather-stations</w:t>
        </w:r>
      </w:hyperlink>
      <w:r w:rsidR="00306E3E" w:rsidRPr="00306E3E">
        <w:rPr>
          <w:lang w:val="en-US"/>
        </w:rPr>
        <w:br/>
        <w:t>M</w:t>
      </w:r>
      <w:r w:rsidR="00306E3E">
        <w:rPr>
          <w:lang w:val="en-US"/>
        </w:rPr>
        <w:t xml:space="preserve">etadata is in </w:t>
      </w:r>
      <w:proofErr w:type="spellStart"/>
      <w:r w:rsidR="00306E3E">
        <w:rPr>
          <w:lang w:val="en-US"/>
        </w:rPr>
        <w:t>geojson</w:t>
      </w:r>
      <w:proofErr w:type="spellEnd"/>
      <w:r w:rsidR="00692128">
        <w:rPr>
          <w:lang w:val="en-US"/>
        </w:rPr>
        <w:t xml:space="preserve"> – stations and roads can be easily visualized with </w:t>
      </w:r>
      <w:proofErr w:type="spellStart"/>
      <w:r w:rsidR="00692128">
        <w:rPr>
          <w:lang w:val="en-US"/>
        </w:rPr>
        <w:t>Qgis</w:t>
      </w:r>
      <w:proofErr w:type="spellEnd"/>
      <w:r w:rsidR="00692128">
        <w:rPr>
          <w:lang w:val="en-US"/>
        </w:rPr>
        <w:t>.</w:t>
      </w:r>
      <w:r w:rsidR="00D1614E">
        <w:rPr>
          <w:b/>
          <w:lang w:val="en-US"/>
        </w:rPr>
        <w:br/>
      </w:r>
      <w:r w:rsidR="009A7680">
        <w:rPr>
          <w:b/>
          <w:lang w:val="en-US"/>
        </w:rPr>
        <w:br/>
      </w:r>
      <w:r w:rsidR="00721538" w:rsidRPr="00E4744F">
        <w:rPr>
          <w:b/>
          <w:lang w:val="en-US"/>
        </w:rPr>
        <w:t>Forecast:</w:t>
      </w:r>
    </w:p>
    <w:p w14:paraId="556E2FA8" w14:textId="6E5FCE1B" w:rsidR="00721538" w:rsidRPr="00E4744F" w:rsidRDefault="00D96B06" w:rsidP="007A43D2">
      <w:pPr>
        <w:rPr>
          <w:lang w:val="en-US"/>
        </w:rPr>
      </w:pPr>
      <w:r>
        <w:rPr>
          <w:lang w:val="en-US"/>
        </w:rPr>
        <w:t>FMI</w:t>
      </w:r>
      <w:r>
        <w:rPr>
          <w:lang w:val="en-US"/>
        </w:rPr>
        <w:br/>
      </w:r>
      <w:r w:rsidRPr="00D96B06">
        <w:rPr>
          <w:lang w:val="en-US"/>
        </w:rPr>
        <w:br/>
      </w:r>
      <w:hyperlink r:id="rId34" w:history="1">
        <w:r w:rsidRPr="00EC5825">
          <w:rPr>
            <w:rStyle w:val="Hyperlink"/>
            <w:lang w:val="en-US"/>
          </w:rPr>
          <w:t>http://opendata.fmi.fi/wfs?service=WFS&amp;version=2.0.0&amp;request=getFeature&amp;storedquery_id=fmi::forecast::harmonie::surface::point::timevaluepair&amp;latlon=60.56309,24.9435&amp;parameters=PrecipitationAmount&amp;timestep=60</w:t>
        </w:r>
      </w:hyperlink>
    </w:p>
    <w:p w14:paraId="28C18879" w14:textId="72E72203" w:rsidR="005108E1" w:rsidRPr="00403FFB" w:rsidRDefault="005108E1" w:rsidP="007A43D2">
      <w:pPr>
        <w:rPr>
          <w:lang w:val="en-US"/>
        </w:rPr>
      </w:pPr>
      <w:r>
        <w:rPr>
          <w:lang w:val="en-US"/>
        </w:rPr>
        <w:t xml:space="preserve">Harmonie runs </w:t>
      </w:r>
      <w:r w:rsidR="00403FFB">
        <w:rPr>
          <w:lang w:val="en-US"/>
        </w:rPr>
        <w:t xml:space="preserve">4 times a day </w:t>
      </w:r>
      <w:r w:rsidR="00403FFB" w:rsidRPr="00403FFB">
        <w:rPr>
          <w:lang w:val="en-US"/>
        </w:rPr>
        <w:t>(00, 06, 12 and 18 UTC)</w:t>
      </w:r>
      <w:r w:rsidR="00E10EF8">
        <w:rPr>
          <w:lang w:val="en-US"/>
        </w:rPr>
        <w:t xml:space="preserve"> – </w:t>
      </w:r>
      <w:proofErr w:type="spellStart"/>
      <w:r w:rsidR="00E10EF8">
        <w:rPr>
          <w:lang w:val="en-US"/>
        </w:rPr>
        <w:t>finnish</w:t>
      </w:r>
      <w:proofErr w:type="spellEnd"/>
      <w:r w:rsidR="00E10EF8">
        <w:rPr>
          <w:lang w:val="en-US"/>
        </w:rPr>
        <w:t xml:space="preserve"> local time </w:t>
      </w:r>
      <w:r w:rsidR="00E10EF8" w:rsidRPr="00403FFB">
        <w:rPr>
          <w:lang w:val="en-US"/>
        </w:rPr>
        <w:t>(0</w:t>
      </w:r>
      <w:r w:rsidR="00E10EF8">
        <w:rPr>
          <w:lang w:val="en-US"/>
        </w:rPr>
        <w:t>3</w:t>
      </w:r>
      <w:r w:rsidR="00E10EF8" w:rsidRPr="00403FFB">
        <w:rPr>
          <w:lang w:val="en-US"/>
        </w:rPr>
        <w:t>, 0</w:t>
      </w:r>
      <w:r w:rsidR="00E10EF8">
        <w:rPr>
          <w:lang w:val="en-US"/>
        </w:rPr>
        <w:t>9</w:t>
      </w:r>
      <w:r w:rsidR="00E10EF8" w:rsidRPr="00403FFB">
        <w:rPr>
          <w:lang w:val="en-US"/>
        </w:rPr>
        <w:t>, 1</w:t>
      </w:r>
      <w:r w:rsidR="00644094">
        <w:rPr>
          <w:lang w:val="en-US"/>
        </w:rPr>
        <w:t>5</w:t>
      </w:r>
      <w:r w:rsidR="00E10EF8" w:rsidRPr="00403FFB">
        <w:rPr>
          <w:lang w:val="en-US"/>
        </w:rPr>
        <w:t xml:space="preserve"> and </w:t>
      </w:r>
      <w:r w:rsidR="00644094">
        <w:rPr>
          <w:lang w:val="en-US"/>
        </w:rPr>
        <w:t>21</w:t>
      </w:r>
      <w:r w:rsidR="00E10EF8" w:rsidRPr="00403FFB">
        <w:rPr>
          <w:lang w:val="en-US"/>
        </w:rPr>
        <w:t xml:space="preserve"> </w:t>
      </w:r>
      <w:r w:rsidR="007D390B">
        <w:rPr>
          <w:lang w:val="en-US"/>
        </w:rPr>
        <w:t>Eastern European Summer Time</w:t>
      </w:r>
      <w:r w:rsidR="00E10EF8" w:rsidRPr="00403FFB">
        <w:rPr>
          <w:lang w:val="en-US"/>
        </w:rPr>
        <w:t>)</w:t>
      </w:r>
    </w:p>
    <w:p w14:paraId="678620BA" w14:textId="53248C8D" w:rsidR="005108E1" w:rsidRDefault="00FB1982" w:rsidP="007A43D2">
      <w:pPr>
        <w:rPr>
          <w:b/>
          <w:lang w:val="en-US"/>
        </w:rPr>
      </w:pPr>
      <w:r w:rsidRPr="00C71D2C">
        <w:rPr>
          <w:lang w:val="en-US"/>
        </w:rPr>
        <w:t xml:space="preserve">**probability forecast available from FMI webpage (i.e. 80% chance of rain) provided by </w:t>
      </w:r>
      <w:hyperlink r:id="rId35" w:history="1">
        <w:r w:rsidRPr="00C71D2C">
          <w:rPr>
            <w:rStyle w:val="Hyperlink"/>
            <w:lang w:val="en-US"/>
          </w:rPr>
          <w:t>https://www.ecmwf.int/en/forecasts/accessing-forecasts</w:t>
        </w:r>
      </w:hyperlink>
      <w:r w:rsidRPr="00C71D2C">
        <w:rPr>
          <w:lang w:val="en-US"/>
        </w:rPr>
        <w:t xml:space="preserve"> and not free for commercial use.</w:t>
      </w:r>
      <w:r w:rsidR="00D96B06">
        <w:rPr>
          <w:b/>
          <w:lang w:val="en-US"/>
        </w:rPr>
        <w:br/>
      </w:r>
    </w:p>
    <w:p w14:paraId="3C30E453" w14:textId="5D2EAC13" w:rsidR="00D96B06" w:rsidRPr="00D96B06" w:rsidRDefault="00D96B06" w:rsidP="007A43D2">
      <w:pPr>
        <w:rPr>
          <w:lang w:val="en-US"/>
        </w:rPr>
      </w:pPr>
      <w:r w:rsidRPr="00D96B06">
        <w:rPr>
          <w:lang w:val="en-US"/>
        </w:rPr>
        <w:t>TMS</w:t>
      </w:r>
    </w:p>
    <w:p w14:paraId="211637C2" w14:textId="013471A9" w:rsidR="0023435E" w:rsidRPr="002944B4" w:rsidRDefault="009855E2" w:rsidP="0023435E">
      <w:pPr>
        <w:spacing w:line="240" w:lineRule="auto"/>
      </w:pPr>
      <w:r>
        <w:rPr>
          <w:lang w:val="en-US"/>
        </w:rPr>
        <w:t>T</w:t>
      </w:r>
      <w:r w:rsidRPr="009A7680">
        <w:rPr>
          <w:lang w:val="en-US"/>
        </w:rPr>
        <w:t>raffic</w:t>
      </w:r>
      <w:r>
        <w:rPr>
          <w:lang w:val="en-US"/>
        </w:rPr>
        <w:t xml:space="preserve"> Management Finland (TMF)</w:t>
      </w:r>
      <w:r w:rsidRPr="009A7680">
        <w:rPr>
          <w:lang w:val="en-US"/>
        </w:rPr>
        <w:t xml:space="preserve">: </w:t>
      </w:r>
      <w:hyperlink r:id="rId36" w:history="1">
        <w:r w:rsidR="008016B0" w:rsidRPr="00EC5825">
          <w:rPr>
            <w:rStyle w:val="Hyperlink"/>
            <w:lang w:val="en-US"/>
          </w:rPr>
          <w:t>https://tie.digitraffic.fi/api/v2/data/road-conditions</w:t>
        </w:r>
      </w:hyperlink>
      <w:r w:rsidR="00116A8C">
        <w:rPr>
          <w:lang w:val="en-US"/>
        </w:rPr>
        <w:t>/45</w:t>
      </w:r>
      <w:r w:rsidR="006646AA">
        <w:rPr>
          <w:lang w:val="en-US"/>
        </w:rPr>
        <w:br/>
        <w:t>12h</w:t>
      </w:r>
      <w:r w:rsidR="002F498A">
        <w:rPr>
          <w:lang w:val="en-US"/>
        </w:rPr>
        <w:t xml:space="preserve"> weather</w:t>
      </w:r>
      <w:r w:rsidR="006646AA">
        <w:rPr>
          <w:lang w:val="en-US"/>
        </w:rPr>
        <w:t xml:space="preserve"> forecast</w:t>
      </w:r>
      <w:r w:rsidR="002F498A">
        <w:rPr>
          <w:lang w:val="en-US"/>
        </w:rPr>
        <w:t xml:space="preserve"> for road segments</w:t>
      </w:r>
      <w:r w:rsidR="006646AA">
        <w:rPr>
          <w:lang w:val="en-US"/>
        </w:rPr>
        <w:t xml:space="preserve"> with 2h interval.</w:t>
      </w:r>
      <w:r w:rsidR="002F498A">
        <w:rPr>
          <w:lang w:val="en-US"/>
        </w:rPr>
        <w:t xml:space="preserve"> Nearest segments of roads to Jokela are:</w:t>
      </w:r>
      <w:r w:rsidR="006646AA">
        <w:rPr>
          <w:lang w:val="en-US"/>
        </w:rPr>
        <w:t xml:space="preserve"> </w:t>
      </w:r>
      <w:r w:rsidR="002F498A">
        <w:rPr>
          <w:lang w:val="en-US"/>
        </w:rPr>
        <w:t>[</w:t>
      </w:r>
      <w:r w:rsidR="00964B7E" w:rsidRPr="00964B7E">
        <w:rPr>
          <w:lang w:val="en-US"/>
        </w:rPr>
        <w:t>00045_009_00000_0_0</w:t>
      </w:r>
      <w:r w:rsidR="002F498A">
        <w:rPr>
          <w:lang w:val="en-US"/>
        </w:rPr>
        <w:t xml:space="preserve">, </w:t>
      </w:r>
      <w:r w:rsidR="002F498A" w:rsidRPr="002F498A">
        <w:rPr>
          <w:lang w:val="en-US"/>
        </w:rPr>
        <w:t>00045_010_00000_0_0</w:t>
      </w:r>
      <w:r w:rsidR="002F498A">
        <w:rPr>
          <w:lang w:val="en-US"/>
        </w:rPr>
        <w:t>]</w:t>
      </w:r>
      <w:r w:rsidR="00821BCB">
        <w:rPr>
          <w:lang w:val="en-US"/>
        </w:rPr>
        <w:br/>
      </w:r>
      <w:r w:rsidR="00596420">
        <w:rPr>
          <w:lang w:val="en-US"/>
        </w:rPr>
        <w:t>Metadata</w:t>
      </w:r>
      <w:r w:rsidR="00326E85">
        <w:rPr>
          <w:lang w:val="en-US"/>
        </w:rPr>
        <w:t xml:space="preserve"> of the roads</w:t>
      </w:r>
      <w:r w:rsidR="00C0699F">
        <w:rPr>
          <w:lang w:val="en-US"/>
        </w:rPr>
        <w:t xml:space="preserve"> (</w:t>
      </w:r>
      <w:proofErr w:type="spellStart"/>
      <w:r w:rsidR="00C0699F">
        <w:rPr>
          <w:lang w:val="en-US"/>
        </w:rPr>
        <w:t>geojson</w:t>
      </w:r>
      <w:proofErr w:type="spellEnd"/>
      <w:r w:rsidR="00C0699F">
        <w:rPr>
          <w:lang w:val="en-US"/>
        </w:rPr>
        <w:t>)</w:t>
      </w:r>
      <w:r w:rsidR="00326E85">
        <w:rPr>
          <w:lang w:val="en-US"/>
        </w:rPr>
        <w:t xml:space="preserve">: </w:t>
      </w:r>
      <w:hyperlink r:id="rId37" w:history="1">
        <w:r w:rsidR="00C0699F" w:rsidRPr="00C0699F">
          <w:rPr>
            <w:rStyle w:val="Hyperlink"/>
            <w:lang w:val="en-US"/>
          </w:rPr>
          <w:t>https://tie.digitraffic.fi/api/v2/metadata/forecast-sections</w:t>
        </w:r>
      </w:hyperlink>
      <w:r w:rsidR="00C0699F" w:rsidRPr="00C0699F">
        <w:rPr>
          <w:lang w:val="en-US"/>
        </w:rPr>
        <w:t xml:space="preserve"> </w:t>
      </w:r>
      <w:r w:rsidR="00964B7E">
        <w:rPr>
          <w:lang w:val="en-US"/>
        </w:rPr>
        <w:br/>
      </w:r>
      <w:r w:rsidR="0023435E">
        <w:rPr>
          <w:lang w:val="en-US"/>
        </w:rPr>
        <w:br/>
      </w:r>
      <w:proofErr w:type="spellStart"/>
      <w:r w:rsidR="0023435E" w:rsidRPr="00326E85">
        <w:rPr>
          <w:lang w:val="en-US"/>
        </w:rPr>
        <w:t>PrecipitationCondition</w:t>
      </w:r>
      <w:proofErr w:type="spellEnd"/>
      <w:r w:rsidR="0023435E" w:rsidRPr="00326E85">
        <w:rPr>
          <w:lang w:val="en-US"/>
        </w:rPr>
        <w:t xml:space="preserve"> can get the values 0 - 7 as follows:</w:t>
      </w:r>
    </w:p>
    <w:p w14:paraId="6C65C7B2" w14:textId="77777777" w:rsidR="0023435E" w:rsidRPr="00326E85" w:rsidRDefault="0023435E" w:rsidP="0023435E">
      <w:pPr>
        <w:spacing w:line="240" w:lineRule="auto"/>
        <w:rPr>
          <w:lang w:val="en-US"/>
        </w:rPr>
      </w:pPr>
      <w:r w:rsidRPr="00326E85">
        <w:rPr>
          <w:lang w:val="en-US"/>
        </w:rPr>
        <w:t>0 = no data available</w:t>
      </w:r>
    </w:p>
    <w:p w14:paraId="17AAD6AD" w14:textId="77777777" w:rsidR="0023435E" w:rsidRPr="00326E85" w:rsidRDefault="0023435E" w:rsidP="0023435E">
      <w:pPr>
        <w:spacing w:line="240" w:lineRule="auto"/>
        <w:rPr>
          <w:lang w:val="en-US"/>
        </w:rPr>
      </w:pPr>
      <w:r w:rsidRPr="00326E85">
        <w:rPr>
          <w:lang w:val="en-US"/>
        </w:rPr>
        <w:t>1= rain intensity &lt; 0.2 mm/h (NO_RAIN_DRY_WEATHER)</w:t>
      </w:r>
    </w:p>
    <w:p w14:paraId="0FFA6A9D" w14:textId="77777777" w:rsidR="0023435E" w:rsidRPr="00326E85" w:rsidRDefault="0023435E" w:rsidP="0023435E">
      <w:pPr>
        <w:spacing w:line="240" w:lineRule="auto"/>
        <w:rPr>
          <w:lang w:val="en-US"/>
        </w:rPr>
      </w:pPr>
      <w:r w:rsidRPr="00326E85">
        <w:rPr>
          <w:lang w:val="en-US"/>
        </w:rPr>
        <w:t>2= rain intensity &gt;= 0.2 mm/h (LIGHT_RAIN)</w:t>
      </w:r>
    </w:p>
    <w:p w14:paraId="14D8D29E" w14:textId="77777777" w:rsidR="0023435E" w:rsidRPr="00326E85" w:rsidRDefault="0023435E" w:rsidP="0023435E">
      <w:pPr>
        <w:spacing w:line="240" w:lineRule="auto"/>
        <w:rPr>
          <w:lang w:val="en-US"/>
        </w:rPr>
      </w:pPr>
      <w:r w:rsidRPr="00326E85">
        <w:rPr>
          <w:lang w:val="en-US"/>
        </w:rPr>
        <w:t>3= rain intensity &gt;= 2.5 mm/h (RAIN)</w:t>
      </w:r>
    </w:p>
    <w:p w14:paraId="5D14B91C" w14:textId="77777777" w:rsidR="0023435E" w:rsidRPr="00326E85" w:rsidRDefault="0023435E" w:rsidP="0023435E">
      <w:pPr>
        <w:spacing w:line="240" w:lineRule="auto"/>
        <w:rPr>
          <w:lang w:val="en-US"/>
        </w:rPr>
      </w:pPr>
      <w:r w:rsidRPr="00326E85">
        <w:rPr>
          <w:lang w:val="en-US"/>
        </w:rPr>
        <w:t>4= rain intensity &gt;= 7.6 mm/h (HEAVY_RAIN)</w:t>
      </w:r>
    </w:p>
    <w:p w14:paraId="7F0E4C79" w14:textId="77777777" w:rsidR="0023435E" w:rsidRPr="00326E85" w:rsidRDefault="0023435E" w:rsidP="0023435E">
      <w:pPr>
        <w:spacing w:line="240" w:lineRule="auto"/>
        <w:rPr>
          <w:lang w:val="en-US"/>
        </w:rPr>
      </w:pPr>
      <w:r w:rsidRPr="00326E85">
        <w:rPr>
          <w:lang w:val="en-US"/>
        </w:rPr>
        <w:t>5= snowing intensity &gt;= 0.2 cm/h (LIGHT_SNOWFALL)</w:t>
      </w:r>
    </w:p>
    <w:p w14:paraId="6298ADF9" w14:textId="77777777" w:rsidR="0023435E" w:rsidRPr="00326E85" w:rsidRDefault="0023435E" w:rsidP="0023435E">
      <w:pPr>
        <w:spacing w:line="240" w:lineRule="auto"/>
        <w:rPr>
          <w:lang w:val="en-US"/>
        </w:rPr>
      </w:pPr>
      <w:r w:rsidRPr="00326E85">
        <w:rPr>
          <w:lang w:val="en-US"/>
        </w:rPr>
        <w:t>6= snowing intensity &gt;= 1 cm/h (SNOWFALL)</w:t>
      </w:r>
    </w:p>
    <w:p w14:paraId="16571894" w14:textId="77777777" w:rsidR="0023435E" w:rsidRPr="00964B7E" w:rsidRDefault="0023435E" w:rsidP="0023435E">
      <w:pPr>
        <w:spacing w:line="240" w:lineRule="auto"/>
        <w:rPr>
          <w:lang w:val="en-US"/>
        </w:rPr>
      </w:pPr>
      <w:r w:rsidRPr="00326E85">
        <w:rPr>
          <w:lang w:val="en-US"/>
        </w:rPr>
        <w:lastRenderedPageBreak/>
        <w:t>7= snowing intensity &gt;= 3 cm/h (HEAVY_SNOWFALL)</w:t>
      </w:r>
    </w:p>
    <w:p w14:paraId="5080E978" w14:textId="138F59BB" w:rsidR="00AB0FB5" w:rsidRPr="00964B7E" w:rsidRDefault="0023435E" w:rsidP="007A43D2">
      <w:pPr>
        <w:rPr>
          <w:lang w:val="en-US"/>
        </w:rPr>
      </w:pPr>
      <w:r>
        <w:rPr>
          <w:lang w:val="en-US"/>
        </w:rPr>
        <w:br/>
      </w:r>
      <w:r w:rsidR="00964B7E" w:rsidRPr="00964B7E">
        <w:rPr>
          <w:lang w:val="en-US"/>
        </w:rPr>
        <w:t>m</w:t>
      </w:r>
      <w:r w:rsidR="00964B7E">
        <w:rPr>
          <w:lang w:val="en-US"/>
        </w:rPr>
        <w:t xml:space="preserve">ore info about </w:t>
      </w:r>
      <w:r w:rsidR="00D75200">
        <w:rPr>
          <w:lang w:val="en-US"/>
        </w:rPr>
        <w:t xml:space="preserve">digitraffic </w:t>
      </w:r>
      <w:r w:rsidR="00964B7E">
        <w:rPr>
          <w:lang w:val="en-US"/>
        </w:rPr>
        <w:t>APIs:</w:t>
      </w:r>
      <w:r w:rsidR="00964B7E" w:rsidRPr="00964B7E">
        <w:rPr>
          <w:lang w:val="en-US"/>
        </w:rPr>
        <w:br/>
      </w:r>
      <w:hyperlink r:id="rId38" w:anchor="!/Data32v2/roadConditionsUsingGET_3" w:history="1">
        <w:r w:rsidR="00964B7E" w:rsidRPr="00964B7E">
          <w:rPr>
            <w:rStyle w:val="Hyperlink"/>
            <w:lang w:val="en-US"/>
          </w:rPr>
          <w:t>https://tie-test.digitraffic.fi/api/v1/metadata/documentation/swagger-ui.html#!/Data32v2/roadConditionsUsingGET_3</w:t>
        </w:r>
      </w:hyperlink>
      <w:r w:rsidR="00821BCB" w:rsidRPr="00964B7E">
        <w:rPr>
          <w:lang w:val="en-US"/>
        </w:rPr>
        <w:br/>
      </w:r>
      <w:hyperlink r:id="rId39" w:history="1">
        <w:r w:rsidR="004B4BEF" w:rsidRPr="004B4BEF">
          <w:rPr>
            <w:rStyle w:val="Hyperlink"/>
            <w:lang w:val="en-US"/>
          </w:rPr>
          <w:t>https://www.digitraffic.fi/en/road-traffic/</w:t>
        </w:r>
      </w:hyperlink>
    </w:p>
    <w:p w14:paraId="02D83DFE" w14:textId="44F179FE" w:rsidR="00CF11B0" w:rsidRPr="00964B7E" w:rsidRDefault="00C0635D" w:rsidP="007A43D2">
      <w:pPr>
        <w:rPr>
          <w:lang w:val="en-US"/>
        </w:rPr>
      </w:pPr>
      <w:r w:rsidRPr="00964B7E">
        <w:rPr>
          <w:lang w:val="en-US"/>
        </w:rPr>
        <w:t>m</w:t>
      </w:r>
      <w:r>
        <w:rPr>
          <w:lang w:val="en-US"/>
        </w:rPr>
        <w:t xml:space="preserve">ore info about digitraffic Open Data: </w:t>
      </w:r>
      <w:hyperlink r:id="rId40" w:history="1">
        <w:r w:rsidR="00E20DCA" w:rsidRPr="00EC5825">
          <w:rPr>
            <w:rStyle w:val="Hyperlink"/>
            <w:lang w:val="en-US"/>
          </w:rPr>
          <w:t>https://tmfg.fi/fi/node/161</w:t>
        </w:r>
      </w:hyperlink>
    </w:p>
    <w:p w14:paraId="23BDCA03" w14:textId="77777777" w:rsidR="00192D36" w:rsidRDefault="00192D36" w:rsidP="007A43D2">
      <w:pPr>
        <w:rPr>
          <w:b/>
          <w:lang w:val="en-US"/>
        </w:rPr>
      </w:pPr>
    </w:p>
    <w:p w14:paraId="517D7E17" w14:textId="1CDD898A" w:rsidR="007A43D2" w:rsidRDefault="00863238" w:rsidP="007A43D2">
      <w:pPr>
        <w:rPr>
          <w:b/>
          <w:lang w:val="en-US"/>
        </w:rPr>
      </w:pPr>
      <w:r>
        <w:rPr>
          <w:b/>
          <w:lang w:val="en-US"/>
        </w:rPr>
        <w:t xml:space="preserve">General: </w:t>
      </w:r>
      <w:r w:rsidR="003B58BA">
        <w:rPr>
          <w:b/>
          <w:lang w:val="en-US"/>
        </w:rPr>
        <w:t xml:space="preserve">Rain gauges were available surrounding </w:t>
      </w:r>
      <w:r>
        <w:rPr>
          <w:b/>
          <w:lang w:val="en-US"/>
        </w:rPr>
        <w:t xml:space="preserve">the pilot areas. </w:t>
      </w:r>
    </w:p>
    <w:p w14:paraId="6E45F6A8" w14:textId="73903905" w:rsidR="007A43D2" w:rsidRDefault="00863238" w:rsidP="00CD12AB">
      <w:pPr>
        <w:rPr>
          <w:b/>
          <w:lang w:val="en-US"/>
        </w:rPr>
      </w:pPr>
      <w:r>
        <w:rPr>
          <w:b/>
          <w:lang w:val="en-US"/>
        </w:rPr>
        <w:t xml:space="preserve">Pilot Area 1: There were </w:t>
      </w:r>
      <w:r w:rsidR="0016706E">
        <w:rPr>
          <w:b/>
          <w:lang w:val="en-US"/>
        </w:rPr>
        <w:t>two rain gauge stations</w:t>
      </w:r>
      <w:r w:rsidR="005517E3">
        <w:rPr>
          <w:b/>
          <w:lang w:val="en-US"/>
        </w:rPr>
        <w:t xml:space="preserve"> around 15km </w:t>
      </w:r>
    </w:p>
    <w:p w14:paraId="474C673E" w14:textId="77777777" w:rsidR="00343646" w:rsidRPr="00DB1951" w:rsidRDefault="00343646" w:rsidP="00CD12AB">
      <w:pPr>
        <w:rPr>
          <w:b/>
          <w:lang w:val="en-US"/>
        </w:rPr>
      </w:pPr>
    </w:p>
    <w:p w14:paraId="68E64222" w14:textId="77777777" w:rsidR="00343646" w:rsidRPr="00DB1951" w:rsidRDefault="00343646" w:rsidP="00CD12AB">
      <w:pPr>
        <w:rPr>
          <w:b/>
          <w:lang w:val="en-US"/>
        </w:rPr>
      </w:pPr>
    </w:p>
    <w:p w14:paraId="7EE85AB7" w14:textId="07C342CC" w:rsidR="00CB5E55" w:rsidRPr="00A3360F" w:rsidRDefault="00A3360F" w:rsidP="00CD12AB">
      <w:pPr>
        <w:rPr>
          <w:b/>
        </w:rPr>
      </w:pPr>
      <w:r w:rsidRPr="00A3360F">
        <w:rPr>
          <w:b/>
        </w:rPr>
        <w:t>Hyvinkää Hyvinkäänkylä</w:t>
      </w:r>
    </w:p>
    <w:p w14:paraId="325BD329" w14:textId="71C08DAB" w:rsidR="00CF7D31" w:rsidRDefault="00CB5E55" w:rsidP="00CD12AB">
      <w:r>
        <w:rPr>
          <w:noProof/>
        </w:rPr>
        <w:drawing>
          <wp:inline distT="0" distB="0" distL="0" distR="0" wp14:anchorId="3031CB1F" wp14:editId="468EE912">
            <wp:extent cx="3347061" cy="1443990"/>
            <wp:effectExtent l="0" t="0" r="635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57143" cy="1448340"/>
                    </a:xfrm>
                    <a:prstGeom prst="rect">
                      <a:avLst/>
                    </a:prstGeom>
                  </pic:spPr>
                </pic:pic>
              </a:graphicData>
            </a:graphic>
          </wp:inline>
        </w:drawing>
      </w:r>
      <w:hyperlink r:id="rId42" w:history="1">
        <w:r w:rsidR="00A3360F">
          <w:rPr>
            <w:rStyle w:val="Hyperlink"/>
          </w:rPr>
          <w:t>https://ilmatieteenlaitos.fi/havaintoasemat</w:t>
        </w:r>
      </w:hyperlink>
    </w:p>
    <w:p w14:paraId="0307C313" w14:textId="77777777" w:rsidR="00C766A1" w:rsidRPr="00CF7D31" w:rsidRDefault="00C766A1" w:rsidP="00CD12AB"/>
    <w:p w14:paraId="69232072" w14:textId="15993A3C" w:rsidR="00A3360F" w:rsidRPr="00200B2A" w:rsidRDefault="00200B2A" w:rsidP="00CD12AB">
      <w:pPr>
        <w:rPr>
          <w:b/>
        </w:rPr>
      </w:pPr>
      <w:r w:rsidRPr="00200B2A">
        <w:rPr>
          <w:b/>
        </w:rPr>
        <w:t>Mäntsälä Hirvihaara</w:t>
      </w:r>
    </w:p>
    <w:p w14:paraId="4A3E78AE" w14:textId="786B26F3" w:rsidR="00C411C0" w:rsidRPr="00CF7D31" w:rsidRDefault="00B274D1" w:rsidP="00CD12AB">
      <w:pPr>
        <w:rPr>
          <w:b/>
        </w:rPr>
      </w:pPr>
      <w:r>
        <w:rPr>
          <w:noProof/>
        </w:rPr>
        <w:drawing>
          <wp:inline distT="0" distB="0" distL="0" distR="0" wp14:anchorId="29CAB89D" wp14:editId="34BBA829">
            <wp:extent cx="3346450" cy="862009"/>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7309" cy="872534"/>
                    </a:xfrm>
                    <a:prstGeom prst="rect">
                      <a:avLst/>
                    </a:prstGeom>
                  </pic:spPr>
                </pic:pic>
              </a:graphicData>
            </a:graphic>
          </wp:inline>
        </w:drawing>
      </w:r>
    </w:p>
    <w:p w14:paraId="328EE3AE" w14:textId="7A16FCFA" w:rsidR="00C411C0" w:rsidRDefault="00C411C0" w:rsidP="00CD12AB">
      <w:pPr>
        <w:rPr>
          <w:b/>
          <w:lang w:val="en-US"/>
        </w:rPr>
      </w:pPr>
      <w:proofErr w:type="spellStart"/>
      <w:r>
        <w:rPr>
          <w:b/>
          <w:lang w:val="en-US"/>
        </w:rPr>
        <w:t>J</w:t>
      </w:r>
      <w:r w:rsidR="00B15E0E">
        <w:rPr>
          <w:b/>
          <w:lang w:val="en-US"/>
        </w:rPr>
        <w:t>ärvenpää</w:t>
      </w:r>
      <w:proofErr w:type="spellEnd"/>
      <w:r w:rsidR="00B15E0E">
        <w:rPr>
          <w:b/>
          <w:lang w:val="en-US"/>
        </w:rPr>
        <w:t xml:space="preserve"> seems to be available</w:t>
      </w:r>
      <w:r w:rsidR="00252036">
        <w:rPr>
          <w:b/>
          <w:lang w:val="en-US"/>
        </w:rPr>
        <w:t xml:space="preserve"> </w:t>
      </w:r>
      <w:r w:rsidR="005543E8">
        <w:rPr>
          <w:b/>
          <w:lang w:val="en-US"/>
        </w:rPr>
        <w:t xml:space="preserve">only </w:t>
      </w:r>
      <w:r w:rsidR="00252036">
        <w:rPr>
          <w:b/>
          <w:lang w:val="en-US"/>
        </w:rPr>
        <w:t>from 2018-11-11</w:t>
      </w:r>
    </w:p>
    <w:p w14:paraId="3C5B539D" w14:textId="63186949" w:rsidR="00C411C0" w:rsidRDefault="00C411C0" w:rsidP="00CD12AB">
      <w:pPr>
        <w:rPr>
          <w:b/>
          <w:lang w:val="en-US"/>
        </w:rPr>
      </w:pPr>
      <w:r>
        <w:rPr>
          <w:noProof/>
        </w:rPr>
        <w:lastRenderedPageBreak/>
        <w:drawing>
          <wp:inline distT="0" distB="0" distL="0" distR="0" wp14:anchorId="5767CA79" wp14:editId="1D441924">
            <wp:extent cx="5731510" cy="212725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127250"/>
                    </a:xfrm>
                    <a:prstGeom prst="rect">
                      <a:avLst/>
                    </a:prstGeom>
                  </pic:spPr>
                </pic:pic>
              </a:graphicData>
            </a:graphic>
          </wp:inline>
        </w:drawing>
      </w:r>
    </w:p>
    <w:p w14:paraId="3A8C005E" w14:textId="07F25AAC" w:rsidR="007A1E23" w:rsidRDefault="007A1E23" w:rsidP="00CD12AB">
      <w:pPr>
        <w:rPr>
          <w:b/>
          <w:lang w:val="en-US"/>
        </w:rPr>
      </w:pPr>
    </w:p>
    <w:p w14:paraId="778D2716" w14:textId="2B68DC8F" w:rsidR="006A5964" w:rsidRDefault="006A5964" w:rsidP="00CD12AB">
      <w:pPr>
        <w:rPr>
          <w:b/>
          <w:lang w:val="en-US"/>
        </w:rPr>
      </w:pPr>
      <w:proofErr w:type="spellStart"/>
      <w:r>
        <w:rPr>
          <w:b/>
          <w:lang w:val="en-US"/>
        </w:rPr>
        <w:t>Hyvinkaa</w:t>
      </w:r>
      <w:proofErr w:type="spellEnd"/>
    </w:p>
    <w:p w14:paraId="70E21BE2" w14:textId="29549319" w:rsidR="006A5964" w:rsidRDefault="006A5964" w:rsidP="00CD12AB">
      <w:pPr>
        <w:rPr>
          <w:b/>
          <w:lang w:val="en-US"/>
        </w:rPr>
      </w:pPr>
      <w:r>
        <w:rPr>
          <w:noProof/>
        </w:rPr>
        <w:drawing>
          <wp:inline distT="0" distB="0" distL="0" distR="0" wp14:anchorId="45E44387" wp14:editId="3F938697">
            <wp:extent cx="5731510" cy="182435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24355"/>
                    </a:xfrm>
                    <a:prstGeom prst="rect">
                      <a:avLst/>
                    </a:prstGeom>
                  </pic:spPr>
                </pic:pic>
              </a:graphicData>
            </a:graphic>
          </wp:inline>
        </w:drawing>
      </w:r>
    </w:p>
    <w:p w14:paraId="47F7E8A2" w14:textId="595718FB" w:rsidR="00C411C0" w:rsidRDefault="00E26922" w:rsidP="00CD12AB">
      <w:pPr>
        <w:rPr>
          <w:b/>
          <w:lang w:val="en-US"/>
        </w:rPr>
      </w:pPr>
      <w:r>
        <w:rPr>
          <w:noProof/>
        </w:rPr>
        <w:drawing>
          <wp:inline distT="0" distB="0" distL="0" distR="0" wp14:anchorId="67920652" wp14:editId="680959F1">
            <wp:extent cx="3476625" cy="2895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76625" cy="2895600"/>
                    </a:xfrm>
                    <a:prstGeom prst="rect">
                      <a:avLst/>
                    </a:prstGeom>
                  </pic:spPr>
                </pic:pic>
              </a:graphicData>
            </a:graphic>
          </wp:inline>
        </w:drawing>
      </w:r>
    </w:p>
    <w:p w14:paraId="7D6628A6" w14:textId="533275D8" w:rsidR="00EA4C24" w:rsidRDefault="00EA4C24" w:rsidP="00CD12AB">
      <w:pPr>
        <w:rPr>
          <w:b/>
          <w:lang w:val="en-US"/>
        </w:rPr>
      </w:pPr>
    </w:p>
    <w:p w14:paraId="33AB544C" w14:textId="77777777" w:rsidR="002E067D" w:rsidRDefault="002E067D" w:rsidP="00CD12AB">
      <w:pPr>
        <w:rPr>
          <w:b/>
          <w:lang w:val="en-US"/>
        </w:rPr>
      </w:pPr>
      <w:r w:rsidRPr="002E067D">
        <w:rPr>
          <w:b/>
          <w:lang w:val="en-US"/>
        </w:rPr>
        <w:t>389737,0189900000</w:t>
      </w:r>
    </w:p>
    <w:p w14:paraId="5AAA5C1E" w14:textId="005EFCD0" w:rsidR="0012191B" w:rsidRDefault="0097387E" w:rsidP="00CD12AB">
      <w:pPr>
        <w:rPr>
          <w:b/>
          <w:lang w:val="en-US"/>
        </w:rPr>
      </w:pPr>
      <w:r w:rsidRPr="0097387E">
        <w:rPr>
          <w:b/>
          <w:lang w:val="en-US"/>
        </w:rPr>
        <w:t>6713836,3929000003</w:t>
      </w:r>
    </w:p>
    <w:p w14:paraId="4C4B041F" w14:textId="06E3BC62" w:rsidR="00EA4C24" w:rsidRDefault="00EA4C24" w:rsidP="00CD12AB">
      <w:pPr>
        <w:rPr>
          <w:b/>
          <w:lang w:val="en-US"/>
        </w:rPr>
      </w:pPr>
      <w:r>
        <w:rPr>
          <w:b/>
          <w:lang w:val="en-US"/>
        </w:rPr>
        <w:t>Lowest area according to DEM is 53</w:t>
      </w:r>
      <w:r w:rsidR="00323A0E">
        <w:rPr>
          <w:b/>
          <w:lang w:val="en-US"/>
        </w:rPr>
        <w:t>.983 m</w:t>
      </w:r>
    </w:p>
    <w:p w14:paraId="067E7564" w14:textId="2EC1481A" w:rsidR="00CD12AB" w:rsidRDefault="00C46589" w:rsidP="00CD12AB">
      <w:pPr>
        <w:rPr>
          <w:b/>
          <w:lang w:val="en-US"/>
        </w:rPr>
      </w:pPr>
      <w:r w:rsidRPr="00C46589">
        <w:rPr>
          <w:b/>
          <w:lang w:val="en-US"/>
        </w:rPr>
        <w:lastRenderedPageBreak/>
        <w:t>Snowmelt</w:t>
      </w:r>
    </w:p>
    <w:p w14:paraId="19A6849F" w14:textId="7C1CBA89" w:rsidR="00C46589" w:rsidRPr="00C46589" w:rsidRDefault="00C26C19" w:rsidP="00CD12AB">
      <w:pPr>
        <w:rPr>
          <w:lang w:val="en-US"/>
        </w:rPr>
      </w:pPr>
      <w:r>
        <w:rPr>
          <w:lang w:val="en-US"/>
        </w:rPr>
        <w:t>Simulate and forecast</w:t>
      </w:r>
    </w:p>
    <w:p w14:paraId="5248108F" w14:textId="77777777" w:rsidR="00CD12AB" w:rsidRPr="000E3806" w:rsidRDefault="00CD12AB" w:rsidP="00CD12AB">
      <w:pPr>
        <w:rPr>
          <w:lang w:val="en-US"/>
        </w:rPr>
      </w:pPr>
      <w:r w:rsidRPr="000E3806">
        <w:rPr>
          <w:lang w:val="en-US"/>
        </w:rPr>
        <w:t>Inputs:</w:t>
      </w:r>
    </w:p>
    <w:p w14:paraId="31B02A26" w14:textId="77777777" w:rsidR="00CD12AB" w:rsidRPr="000E3806" w:rsidRDefault="00CD12AB" w:rsidP="00CD12AB">
      <w:pPr>
        <w:ind w:left="1304"/>
        <w:rPr>
          <w:lang w:val="en-US"/>
        </w:rPr>
      </w:pPr>
      <w:r w:rsidRPr="000E3806">
        <w:rPr>
          <w:lang w:val="en-US"/>
        </w:rPr>
        <w:t>Weather forecast 2 x 2km grid:</w:t>
      </w:r>
      <w:r w:rsidRPr="000E3806">
        <w:rPr>
          <w:lang w:val="en-US"/>
        </w:rPr>
        <w:br/>
        <w:t>Temperature and Rainfall intensity</w:t>
      </w:r>
    </w:p>
    <w:p w14:paraId="1CBA443A" w14:textId="3D21B4EE" w:rsidR="00CD12AB" w:rsidRPr="000E3806" w:rsidRDefault="00CD12AB" w:rsidP="000029EC">
      <w:pPr>
        <w:ind w:left="1304"/>
        <w:rPr>
          <w:lang w:val="en-US"/>
        </w:rPr>
      </w:pPr>
      <w:r w:rsidRPr="000E3806">
        <w:rPr>
          <w:lang w:val="en-US"/>
        </w:rPr>
        <w:t>Historical Data</w:t>
      </w:r>
      <w:r w:rsidRPr="000E3806">
        <w:rPr>
          <w:lang w:val="en-US"/>
        </w:rPr>
        <w:br/>
        <w:t xml:space="preserve">station inflow, outflow, temperature and rainfall intensity </w:t>
      </w:r>
      <w:r w:rsidRPr="000E3806">
        <w:rPr>
          <w:lang w:val="en-US"/>
        </w:rPr>
        <w:br/>
        <w:t>Weather measurements: Snow depth, temperature, rainfall intensity</w:t>
      </w:r>
    </w:p>
    <w:p w14:paraId="59B9F549" w14:textId="00028743" w:rsidR="00CD12AB" w:rsidRDefault="00CD12AB" w:rsidP="000029EC">
      <w:pPr>
        <w:ind w:left="1304"/>
        <w:rPr>
          <w:b/>
          <w:bCs/>
          <w:lang w:val="en-US"/>
        </w:rPr>
      </w:pPr>
      <w:r w:rsidRPr="000E3806">
        <w:rPr>
          <w:b/>
          <w:bCs/>
          <w:lang w:val="en-US"/>
        </w:rPr>
        <w:t>SWMM Inputs:</w:t>
      </w:r>
    </w:p>
    <w:p w14:paraId="4E03D6AC" w14:textId="77777777" w:rsidR="00CD12AB" w:rsidRPr="000E3806" w:rsidRDefault="00CD12AB" w:rsidP="00CD12AB">
      <w:pPr>
        <w:ind w:left="1304"/>
        <w:rPr>
          <w:lang w:val="en-US"/>
        </w:rPr>
      </w:pPr>
      <w:proofErr w:type="spellStart"/>
      <w:r w:rsidRPr="000E3806">
        <w:rPr>
          <w:b/>
          <w:bCs/>
          <w:lang w:val="en-US"/>
        </w:rPr>
        <w:t>Qgis</w:t>
      </w:r>
      <w:proofErr w:type="spellEnd"/>
      <w:r w:rsidRPr="000E3806">
        <w:rPr>
          <w:b/>
          <w:bCs/>
          <w:lang w:val="en-US"/>
        </w:rPr>
        <w:t>:</w:t>
      </w:r>
      <w:r w:rsidRPr="000E3806">
        <w:rPr>
          <w:lang w:val="en-US"/>
        </w:rPr>
        <w:t xml:space="preserve"> </w:t>
      </w:r>
      <w:r w:rsidRPr="000E3806">
        <w:rPr>
          <w:lang w:val="en-US"/>
        </w:rPr>
        <w:br/>
        <w:t xml:space="preserve">areas of subcatchments </w:t>
      </w:r>
      <w:r w:rsidRPr="000E3806">
        <w:rPr>
          <w:lang w:val="en-US"/>
        </w:rPr>
        <w:br/>
        <w:t xml:space="preserve">slope </w:t>
      </w:r>
      <w:r w:rsidRPr="000E3806">
        <w:rPr>
          <w:lang w:val="en-US"/>
        </w:rPr>
        <w:br/>
        <w:t>Length of creeks/channels</w:t>
      </w:r>
      <w:r w:rsidRPr="000E3806">
        <w:rPr>
          <w:lang w:val="en-US"/>
        </w:rPr>
        <w:br/>
        <w:t xml:space="preserve">width (different ways to calculate but mostly dependent on the longest flow path and area of the subcatchment) w=1/length, w=area/length - check </w:t>
      </w:r>
      <w:proofErr w:type="spellStart"/>
      <w:r w:rsidRPr="000E3806">
        <w:rPr>
          <w:lang w:val="en-US"/>
        </w:rPr>
        <w:t>swmm</w:t>
      </w:r>
      <w:proofErr w:type="spellEnd"/>
      <w:r w:rsidRPr="000E3806">
        <w:rPr>
          <w:lang w:val="en-US"/>
        </w:rPr>
        <w:t xml:space="preserve"> manual</w:t>
      </w:r>
      <w:r w:rsidRPr="000E3806">
        <w:rPr>
          <w:lang w:val="en-US"/>
        </w:rPr>
        <w:br/>
        <w:t>Catchment Soil Type</w:t>
      </w:r>
      <w:r w:rsidRPr="000E3806">
        <w:rPr>
          <w:lang w:val="en-US"/>
        </w:rPr>
        <w:br/>
        <w:t>Catchment Land-use type</w:t>
      </w:r>
      <w:r w:rsidRPr="000E3806">
        <w:rPr>
          <w:lang w:val="en-US"/>
        </w:rPr>
        <w:br/>
        <w:t>Maybe estimate impervious and pervious area percentage for each subcatchment</w:t>
      </w:r>
      <w:r w:rsidRPr="000E3806">
        <w:rPr>
          <w:lang w:val="en-US"/>
        </w:rPr>
        <w:br/>
        <w:t>Maybe some pre</w:t>
      </w:r>
      <w:r>
        <w:rPr>
          <w:lang w:val="en-US"/>
        </w:rPr>
        <w:t>-</w:t>
      </w:r>
      <w:r w:rsidRPr="000E3806">
        <w:rPr>
          <w:lang w:val="en-US"/>
        </w:rPr>
        <w:t xml:space="preserve">processing for rainfall data (area of influence e.g. </w:t>
      </w:r>
      <w:proofErr w:type="spellStart"/>
      <w:r w:rsidRPr="000E3806">
        <w:rPr>
          <w:lang w:val="en-US"/>
        </w:rPr>
        <w:t>thiessen</w:t>
      </w:r>
      <w:proofErr w:type="spellEnd"/>
      <w:r w:rsidRPr="000E3806">
        <w:rPr>
          <w:lang w:val="en-US"/>
        </w:rPr>
        <w:t xml:space="preserve"> polygon)</w:t>
      </w:r>
    </w:p>
    <w:p w14:paraId="0D8068F2" w14:textId="52B59E76" w:rsidR="00585E9A" w:rsidRPr="000E3806" w:rsidRDefault="00CD12AB" w:rsidP="00585E9A">
      <w:pPr>
        <w:ind w:left="1304"/>
        <w:rPr>
          <w:b/>
          <w:bCs/>
          <w:lang w:val="en-US"/>
        </w:rPr>
      </w:pPr>
      <w:r w:rsidRPr="000E3806">
        <w:rPr>
          <w:b/>
          <w:bCs/>
          <w:lang w:val="en-US"/>
        </w:rPr>
        <w:t>From hydraulic model/data:</w:t>
      </w:r>
    </w:p>
    <w:p w14:paraId="751E9998" w14:textId="77777777" w:rsidR="00CD12AB" w:rsidRPr="000E3806" w:rsidRDefault="00CD12AB" w:rsidP="00CD12AB">
      <w:pPr>
        <w:ind w:left="1304"/>
        <w:rPr>
          <w:lang w:val="en-US"/>
        </w:rPr>
      </w:pPr>
      <w:r w:rsidRPr="000E3806">
        <w:rPr>
          <w:lang w:val="en-US"/>
        </w:rPr>
        <w:t>Manhole type</w:t>
      </w:r>
      <w:r w:rsidRPr="000E3806">
        <w:rPr>
          <w:lang w:val="en-US"/>
        </w:rPr>
        <w:br/>
        <w:t>Conduit roughness coefficient</w:t>
      </w:r>
      <w:r w:rsidRPr="000E3806">
        <w:rPr>
          <w:lang w:val="en-US"/>
        </w:rPr>
        <w:br/>
        <w:t>Characteristic dimension of conduit</w:t>
      </w:r>
    </w:p>
    <w:p w14:paraId="31F76304" w14:textId="77777777" w:rsidR="00CD12AB" w:rsidRPr="000E3806" w:rsidRDefault="00CD12AB" w:rsidP="00CD12AB">
      <w:pPr>
        <w:ind w:left="1304"/>
        <w:rPr>
          <w:b/>
          <w:bCs/>
          <w:lang w:val="en-US"/>
        </w:rPr>
      </w:pPr>
      <w:r w:rsidRPr="000E3806">
        <w:rPr>
          <w:b/>
          <w:bCs/>
          <w:lang w:val="en-US"/>
        </w:rPr>
        <w:t xml:space="preserve">Literature: </w:t>
      </w:r>
    </w:p>
    <w:p w14:paraId="32FB4AEB" w14:textId="77777777" w:rsidR="005668D7" w:rsidRDefault="00CD12AB" w:rsidP="00CD12AB">
      <w:pPr>
        <w:ind w:left="1304"/>
        <w:rPr>
          <w:lang w:val="en-US"/>
        </w:rPr>
      </w:pPr>
      <w:proofErr w:type="spellStart"/>
      <w:r w:rsidRPr="000E3806">
        <w:rPr>
          <w:lang w:val="en-US"/>
        </w:rPr>
        <w:t>Mannings</w:t>
      </w:r>
      <w:proofErr w:type="spellEnd"/>
      <w:r w:rsidRPr="000E3806">
        <w:rPr>
          <w:lang w:val="en-US"/>
        </w:rPr>
        <w:t xml:space="preserve"> (for impervious, pervious area and natural channels)</w:t>
      </w:r>
      <w:r w:rsidRPr="000E3806">
        <w:rPr>
          <w:lang w:val="en-US"/>
        </w:rPr>
        <w:br/>
      </w:r>
      <w:proofErr w:type="spellStart"/>
      <w:r w:rsidRPr="000E3806">
        <w:rPr>
          <w:lang w:val="en-US"/>
        </w:rPr>
        <w:t>DStore</w:t>
      </w:r>
      <w:proofErr w:type="spellEnd"/>
      <w:r w:rsidRPr="000E3806">
        <w:rPr>
          <w:lang w:val="en-US"/>
        </w:rPr>
        <w:t xml:space="preserve"> (impervious and pervious)</w:t>
      </w:r>
      <w:r w:rsidRPr="000E3806">
        <w:rPr>
          <w:lang w:val="en-US"/>
        </w:rPr>
        <w:br/>
        <w:t>Maximum and minimum infiltration</w:t>
      </w:r>
      <w:r w:rsidRPr="000E3806">
        <w:rPr>
          <w:lang w:val="en-US"/>
        </w:rPr>
        <w:br/>
        <w:t>Decay rate of infiltration curve</w:t>
      </w:r>
      <w:r w:rsidRPr="000E3806">
        <w:rPr>
          <w:lang w:val="en-US"/>
        </w:rPr>
        <w:br/>
      </w:r>
    </w:p>
    <w:p w14:paraId="60A7144C" w14:textId="5F6B620D" w:rsidR="005668D7" w:rsidRDefault="005668D7" w:rsidP="00CD12AB">
      <w:pPr>
        <w:ind w:left="1304"/>
        <w:rPr>
          <w:lang w:val="en-US"/>
        </w:rPr>
      </w:pPr>
      <w:r>
        <w:rPr>
          <w:lang w:val="en-US"/>
        </w:rPr>
        <w:t xml:space="preserve">Useful map of </w:t>
      </w:r>
      <w:proofErr w:type="spellStart"/>
      <w:r>
        <w:rPr>
          <w:lang w:val="en-US"/>
        </w:rPr>
        <w:t>fi</w:t>
      </w:r>
      <w:r w:rsidR="00EE4E5C">
        <w:rPr>
          <w:lang w:val="en-US"/>
        </w:rPr>
        <w:t>n</w:t>
      </w:r>
      <w:r>
        <w:rPr>
          <w:lang w:val="en-US"/>
        </w:rPr>
        <w:t>land</w:t>
      </w:r>
      <w:proofErr w:type="spellEnd"/>
      <w:r>
        <w:rPr>
          <w:lang w:val="en-US"/>
        </w:rPr>
        <w:t xml:space="preserve"> with many layers and their sources</w:t>
      </w:r>
    </w:p>
    <w:p w14:paraId="36C4553E" w14:textId="2506ED3D" w:rsidR="005668D7" w:rsidRDefault="00787B45" w:rsidP="00CD12AB">
      <w:pPr>
        <w:ind w:left="1304"/>
        <w:rPr>
          <w:lang w:val="en-US"/>
        </w:rPr>
      </w:pPr>
      <w:hyperlink r:id="rId47" w:history="1">
        <w:r w:rsidR="005668D7" w:rsidRPr="004B2A4D">
          <w:rPr>
            <w:rStyle w:val="Hyperlink"/>
            <w:lang w:val="en-US"/>
          </w:rPr>
          <w:t>https://en.ilmatieteenlaitos.fi/weather/tuusula/jokela</w:t>
        </w:r>
      </w:hyperlink>
    </w:p>
    <w:p w14:paraId="7A9E6199" w14:textId="04C28DBE" w:rsidR="00CD12AB" w:rsidRDefault="00CD12AB" w:rsidP="00CD12AB">
      <w:pPr>
        <w:ind w:left="1304"/>
        <w:rPr>
          <w:lang w:val="en-US"/>
        </w:rPr>
      </w:pPr>
      <w:r w:rsidRPr="000E3806">
        <w:rPr>
          <w:lang w:val="en-US"/>
        </w:rPr>
        <w:br/>
      </w:r>
      <w:r w:rsidR="00E16462">
        <w:rPr>
          <w:lang w:val="en-US"/>
        </w:rPr>
        <w:t>FMI</w:t>
      </w:r>
    </w:p>
    <w:p w14:paraId="29131FEC" w14:textId="7C7FD35D" w:rsidR="00CD12AB" w:rsidRDefault="00787B45" w:rsidP="00CD12AB">
      <w:pPr>
        <w:ind w:left="1304"/>
        <w:rPr>
          <w:lang w:val="en-US"/>
        </w:rPr>
      </w:pPr>
      <w:hyperlink r:id="rId48" w:history="1">
        <w:r w:rsidR="00370488" w:rsidRPr="004B2A4D">
          <w:rPr>
            <w:rStyle w:val="Hyperlink"/>
            <w:lang w:val="en-US"/>
          </w:rPr>
          <w:t>https://en.ilmatieteenlaitos.fi/weather/tuusula/jokela</w:t>
        </w:r>
      </w:hyperlink>
      <w:r w:rsidR="00370488">
        <w:rPr>
          <w:lang w:val="en-US"/>
        </w:rPr>
        <w:br/>
      </w:r>
      <w:r w:rsidR="00370488" w:rsidRPr="00370488">
        <w:rPr>
          <w:lang w:val="en-US"/>
        </w:rPr>
        <w:t>https://en.ilmatieteenlaitos.fi/download-observations#!/</w:t>
      </w:r>
      <w:r w:rsidR="00370488">
        <w:rPr>
          <w:lang w:val="en-US"/>
        </w:rPr>
        <w:br/>
      </w:r>
    </w:p>
    <w:p w14:paraId="616D9F42" w14:textId="670A1B5B" w:rsidR="00D20A6A" w:rsidRPr="00D20A6A" w:rsidRDefault="00110C71" w:rsidP="00D20A6A">
      <w:pPr>
        <w:ind w:left="1304"/>
        <w:rPr>
          <w:color w:val="0000FF"/>
          <w:u w:val="single"/>
          <w:lang w:val="en-US"/>
        </w:rPr>
      </w:pPr>
      <w:r>
        <w:rPr>
          <w:lang w:val="en-US"/>
        </w:rPr>
        <w:t>Snow Statistics</w:t>
      </w:r>
      <w:r w:rsidR="00ED5D8C">
        <w:rPr>
          <w:lang w:val="en-US"/>
        </w:rPr>
        <w:t xml:space="preserve"> </w:t>
      </w:r>
      <w:r w:rsidR="00D20A6A">
        <w:rPr>
          <w:lang w:val="en-US"/>
        </w:rPr>
        <w:t xml:space="preserve">- </w:t>
      </w:r>
      <w:hyperlink r:id="rId49" w:history="1">
        <w:r w:rsidR="00D20A6A" w:rsidRPr="004B2A4D">
          <w:rPr>
            <w:rStyle w:val="Hyperlink"/>
            <w:lang w:val="en-US"/>
          </w:rPr>
          <w:t>https://en.ilmatieteenlaitos.fi/snow-statistics</w:t>
        </w:r>
      </w:hyperlink>
      <w:r w:rsidR="00D20A6A">
        <w:rPr>
          <w:color w:val="0000FF"/>
          <w:u w:val="single"/>
          <w:lang w:val="en-US"/>
        </w:rPr>
        <w:br/>
      </w:r>
      <w:r w:rsidR="00D20A6A" w:rsidRPr="00CF6BDD">
        <w:rPr>
          <w:lang w:val="en-US"/>
        </w:rPr>
        <w:t>News and reports -</w:t>
      </w:r>
      <w:r w:rsidR="00D20A6A">
        <w:rPr>
          <w:color w:val="0000FF"/>
          <w:u w:val="single"/>
          <w:lang w:val="en-US"/>
        </w:rPr>
        <w:t xml:space="preserve"> </w:t>
      </w:r>
      <w:hyperlink r:id="rId50" w:history="1">
        <w:r w:rsidR="00D20A6A" w:rsidRPr="00D20A6A">
          <w:rPr>
            <w:rStyle w:val="Hyperlink"/>
            <w:lang w:val="en-US"/>
          </w:rPr>
          <w:t>https://ilmatieteenlaitos.fi/tiedotearkisto?p_p_id=announcement_WAR_fmiwwwport</w:t>
        </w:r>
        <w:r w:rsidR="00D20A6A" w:rsidRPr="00D20A6A">
          <w:rPr>
            <w:rStyle w:val="Hyperlink"/>
            <w:lang w:val="en-US"/>
          </w:rPr>
          <w:lastRenderedPageBreak/>
          <w:t>lets&amp;p_p_lifecycle=0&amp;p_p_state=normal&amp;p_p_mode=view&amp;p_p_col_id=column-4&amp;p_p_col_count=2&amp;_announcement_WAR_fmiwwwportlets_year=2018</w:t>
        </w:r>
      </w:hyperlink>
    </w:p>
    <w:p w14:paraId="67639230" w14:textId="2556586D" w:rsidR="00ED5D8C" w:rsidRPr="00DB1951" w:rsidRDefault="007C09A1" w:rsidP="00CD12AB">
      <w:pPr>
        <w:ind w:left="1304"/>
        <w:rPr>
          <w:lang w:val="en-US"/>
        </w:rPr>
      </w:pPr>
      <w:r>
        <w:rPr>
          <w:lang w:val="en-US"/>
        </w:rPr>
        <w:t xml:space="preserve">Info about </w:t>
      </w:r>
      <w:r w:rsidR="00FF1B14">
        <w:rPr>
          <w:lang w:val="en-US"/>
        </w:rPr>
        <w:t xml:space="preserve">weather </w:t>
      </w:r>
      <w:proofErr w:type="spellStart"/>
      <w:r w:rsidR="00FF1B14">
        <w:rPr>
          <w:lang w:val="en-US"/>
        </w:rPr>
        <w:t>obs</w:t>
      </w:r>
      <w:proofErr w:type="spellEnd"/>
      <w:r w:rsidR="00FF1B14">
        <w:rPr>
          <w:lang w:val="en-US"/>
        </w:rPr>
        <w:t xml:space="preserve"> stations - </w:t>
      </w:r>
      <w:hyperlink r:id="rId51" w:history="1">
        <w:r w:rsidR="00FF1B14" w:rsidRPr="00FF1B14">
          <w:rPr>
            <w:rStyle w:val="Hyperlink"/>
            <w:lang w:val="en-US"/>
          </w:rPr>
          <w:t>https://ilmatieteenlaitos.fi/havaintoasemat</w:t>
        </w:r>
      </w:hyperlink>
      <w:r w:rsidR="00CF6BDD" w:rsidRPr="00CF6BDD">
        <w:rPr>
          <w:lang w:val="en-US"/>
        </w:rPr>
        <w:br/>
      </w:r>
      <w:r w:rsidR="00CF6BDD">
        <w:rPr>
          <w:lang w:val="en-US"/>
        </w:rPr>
        <w:tab/>
      </w:r>
      <w:r w:rsidR="00CF6BDD" w:rsidRPr="00CF6BDD">
        <w:rPr>
          <w:lang w:val="en-US"/>
        </w:rPr>
        <w:tab/>
      </w:r>
      <w:hyperlink r:id="rId52" w:history="1">
        <w:r w:rsidR="00CF6BDD" w:rsidRPr="00CF6BDD">
          <w:rPr>
            <w:rStyle w:val="Hyperlink"/>
            <w:lang w:val="en-US"/>
          </w:rPr>
          <w:t>https://ilmatieteenlaitos.fi/havaintosuureet</w:t>
        </w:r>
      </w:hyperlink>
    </w:p>
    <w:p w14:paraId="3B617871" w14:textId="51F294B6" w:rsidR="00CF6BDD" w:rsidRDefault="00823938" w:rsidP="00CD12AB">
      <w:pPr>
        <w:ind w:left="1304"/>
        <w:rPr>
          <w:lang w:val="en-US"/>
        </w:rPr>
      </w:pPr>
      <w:r>
        <w:rPr>
          <w:lang w:val="en-US"/>
        </w:rPr>
        <w:t xml:space="preserve">Data retrieval examples </w:t>
      </w:r>
      <w:hyperlink r:id="rId53" w:history="1">
        <w:r w:rsidRPr="00823938">
          <w:rPr>
            <w:rStyle w:val="Hyperlink"/>
            <w:lang w:val="en-US"/>
          </w:rPr>
          <w:t>https://ilmatieteenlaitos.fi/latauspalvelun-pikaohje</w:t>
        </w:r>
      </w:hyperlink>
    </w:p>
    <w:p w14:paraId="55E33004" w14:textId="07B5E5D8" w:rsidR="00354061" w:rsidRDefault="00354061" w:rsidP="00CD12AB">
      <w:pPr>
        <w:ind w:left="1304"/>
        <w:rPr>
          <w:lang w:val="en-US"/>
        </w:rPr>
      </w:pPr>
    </w:p>
    <w:p w14:paraId="683F4185" w14:textId="77777777" w:rsidR="00354061" w:rsidRDefault="00354061" w:rsidP="00CD12AB">
      <w:pPr>
        <w:ind w:left="1304"/>
        <w:rPr>
          <w:lang w:val="en-US"/>
        </w:rPr>
      </w:pPr>
    </w:p>
    <w:p w14:paraId="0CAE02BB" w14:textId="7FCC9B02" w:rsidR="00566CF1" w:rsidRDefault="00566CF1" w:rsidP="00CD12AB">
      <w:pPr>
        <w:ind w:left="1304"/>
        <w:rPr>
          <w:lang w:val="en-US"/>
        </w:rPr>
      </w:pPr>
      <w:r>
        <w:rPr>
          <w:lang w:val="en-US"/>
        </w:rPr>
        <w:t>DEM</w:t>
      </w:r>
      <w:r w:rsidR="00024658">
        <w:rPr>
          <w:lang w:val="en-US"/>
        </w:rPr>
        <w:t xml:space="preserve"> - NLS</w:t>
      </w:r>
    </w:p>
    <w:p w14:paraId="5DBC6598" w14:textId="7EBBCF36" w:rsidR="00CD12AB" w:rsidRDefault="00787B45" w:rsidP="00CD12AB">
      <w:pPr>
        <w:ind w:left="1304"/>
        <w:rPr>
          <w:lang w:val="en-US"/>
        </w:rPr>
      </w:pPr>
      <w:hyperlink r:id="rId54" w:history="1">
        <w:r w:rsidR="00512823" w:rsidRPr="004B2A4D">
          <w:rPr>
            <w:rStyle w:val="Hyperlink"/>
            <w:lang w:val="en-US"/>
          </w:rPr>
          <w:t>https://tiedostopalvelu.maanmittauslaitos.fi/tp/tilaus/bhtsfqjs0qkkp36lrjasljht30?lang=en</w:t>
        </w:r>
      </w:hyperlink>
    </w:p>
    <w:p w14:paraId="767FF268" w14:textId="49365C46" w:rsidR="00512823" w:rsidRDefault="00787B45" w:rsidP="00CD12AB">
      <w:pPr>
        <w:ind w:left="1304"/>
        <w:rPr>
          <w:lang w:val="en-US"/>
        </w:rPr>
      </w:pPr>
      <w:hyperlink r:id="rId55" w:history="1">
        <w:r w:rsidR="00554C3E" w:rsidRPr="004B2A4D">
          <w:rPr>
            <w:rStyle w:val="Hyperlink"/>
            <w:lang w:val="en-US"/>
          </w:rPr>
          <w:t>https://tiedostopalvelu.maanmittauslaitos.fi/tp/tilaus/631399qak7intuq86trjfbk0qk?lang=en</w:t>
        </w:r>
      </w:hyperlink>
      <w:r w:rsidR="00554C3E">
        <w:rPr>
          <w:lang w:val="en-US"/>
        </w:rPr>
        <w:br/>
      </w:r>
    </w:p>
    <w:p w14:paraId="2E6E21B1" w14:textId="151D0006" w:rsidR="00512823" w:rsidRDefault="00394581" w:rsidP="00CD12AB">
      <w:pPr>
        <w:ind w:left="1304"/>
        <w:rPr>
          <w:lang w:val="en-US"/>
        </w:rPr>
      </w:pPr>
      <w:proofErr w:type="spellStart"/>
      <w:r>
        <w:rPr>
          <w:lang w:val="en-US"/>
        </w:rPr>
        <w:t>Landuse</w:t>
      </w:r>
      <w:proofErr w:type="spellEnd"/>
    </w:p>
    <w:p w14:paraId="1496B4EF" w14:textId="2DAED25C" w:rsidR="00394581" w:rsidRDefault="00787B45" w:rsidP="00CD12AB">
      <w:pPr>
        <w:ind w:left="1304"/>
        <w:rPr>
          <w:lang w:val="en-US"/>
        </w:rPr>
      </w:pPr>
      <w:hyperlink r:id="rId56" w:history="1">
        <w:r w:rsidR="00394581" w:rsidRPr="004B2A4D">
          <w:rPr>
            <w:rStyle w:val="Hyperlink"/>
            <w:lang w:val="en-US"/>
          </w:rPr>
          <w:t>https://ilmastotyokalut.fi/files/2014/07/ilmakuvauksen_menetelmakuvaus.pdf</w:t>
        </w:r>
      </w:hyperlink>
    </w:p>
    <w:p w14:paraId="38737EC0" w14:textId="77777777" w:rsidR="00920A93" w:rsidRDefault="00787B45" w:rsidP="00CD12AB">
      <w:pPr>
        <w:ind w:left="1304"/>
        <w:rPr>
          <w:lang w:val="en-US"/>
        </w:rPr>
      </w:pPr>
      <w:hyperlink r:id="rId57" w:history="1">
        <w:r w:rsidR="00394581" w:rsidRPr="004B2A4D">
          <w:rPr>
            <w:rStyle w:val="Hyperlink"/>
            <w:lang w:val="en-US"/>
          </w:rPr>
          <w:t>https://dspace.cc.tut.fi/dpub/bitstream/handle/123456789/23632/Lahti.pdf?sequence=1</w:t>
        </w:r>
      </w:hyperlink>
      <w:r w:rsidR="00394581">
        <w:rPr>
          <w:lang w:val="en-US"/>
        </w:rPr>
        <w:br/>
      </w:r>
      <w:hyperlink r:id="rId58" w:history="1">
        <w:r w:rsidR="00554C3E" w:rsidRPr="004B2A4D">
          <w:rPr>
            <w:rStyle w:val="Hyperlink"/>
            <w:lang w:val="en-US"/>
          </w:rPr>
          <w:t>http://geoforum.fi/wp-content/uploads/2018/11/LBF2018_Rakennus2_Mikko_Pusa_HSY.pdf</w:t>
        </w:r>
      </w:hyperlink>
    </w:p>
    <w:p w14:paraId="3C7C86F7" w14:textId="77777777" w:rsidR="00920A93" w:rsidRDefault="00920A93" w:rsidP="00CD12AB">
      <w:pPr>
        <w:ind w:left="1304"/>
        <w:rPr>
          <w:lang w:val="en-US"/>
        </w:rPr>
      </w:pPr>
    </w:p>
    <w:p w14:paraId="0AAD7CE4" w14:textId="77777777" w:rsidR="00920A93" w:rsidRDefault="00920A93" w:rsidP="00CD12AB">
      <w:pPr>
        <w:ind w:left="1304"/>
        <w:rPr>
          <w:lang w:val="en-US"/>
        </w:rPr>
      </w:pPr>
      <w:r>
        <w:rPr>
          <w:lang w:val="en-US"/>
        </w:rPr>
        <w:t>SYKE</w:t>
      </w:r>
    </w:p>
    <w:p w14:paraId="3EC90547" w14:textId="77777777" w:rsidR="00920A93" w:rsidRPr="00DB1951" w:rsidRDefault="00787B45" w:rsidP="00CD12AB">
      <w:pPr>
        <w:ind w:left="1304"/>
        <w:rPr>
          <w:lang w:val="en-US"/>
        </w:rPr>
      </w:pPr>
      <w:hyperlink r:id="rId59" w:history="1">
        <w:r w:rsidR="00920A93" w:rsidRPr="00920A93">
          <w:rPr>
            <w:color w:val="0000FF"/>
            <w:u w:val="single"/>
            <w:lang w:val="en-US"/>
          </w:rPr>
          <w:t>http://paikkatieto.ymparisto.fi/lapio/latauspalvelu.html</w:t>
        </w:r>
      </w:hyperlink>
    </w:p>
    <w:p w14:paraId="56BDE8CB" w14:textId="77777777" w:rsidR="00B70FBD" w:rsidRPr="005447EC" w:rsidRDefault="00787B45" w:rsidP="00CD12AB">
      <w:pPr>
        <w:ind w:left="1304"/>
        <w:rPr>
          <w:lang w:val="en-US"/>
        </w:rPr>
      </w:pPr>
      <w:hyperlink r:id="rId60" w:history="1">
        <w:r w:rsidR="00B70FBD" w:rsidRPr="005447EC">
          <w:rPr>
            <w:rStyle w:val="Hyperlink"/>
            <w:lang w:val="en-US"/>
          </w:rPr>
          <w:t>https://www.vesi.fi/</w:t>
        </w:r>
      </w:hyperlink>
    </w:p>
    <w:p w14:paraId="254CD927" w14:textId="77777777" w:rsidR="00F3430E" w:rsidRPr="005447EC" w:rsidRDefault="00F3430E" w:rsidP="00CD12AB">
      <w:pPr>
        <w:ind w:left="1304"/>
        <w:rPr>
          <w:lang w:val="en-US"/>
        </w:rPr>
      </w:pPr>
      <w:r w:rsidRPr="005447EC">
        <w:rPr>
          <w:lang w:val="en-US"/>
        </w:rPr>
        <w:t xml:space="preserve">Metadata info - </w:t>
      </w:r>
      <w:hyperlink r:id="rId61" w:history="1">
        <w:r w:rsidRPr="005447EC">
          <w:rPr>
            <w:rStyle w:val="Hyperlink"/>
            <w:lang w:val="en-US"/>
          </w:rPr>
          <w:t>http://metatieto.ymparisto.fi:8080/geoportal/catalog/main/home.page;jsessionid=72118CFCE4D6047D0BF06A5784766E79</w:t>
        </w:r>
      </w:hyperlink>
    </w:p>
    <w:p w14:paraId="295CEE82" w14:textId="77777777" w:rsidR="00E01C6E" w:rsidRPr="00DB1951" w:rsidRDefault="00E01C6E" w:rsidP="00CD12AB">
      <w:pPr>
        <w:ind w:left="1304"/>
        <w:rPr>
          <w:lang w:val="en-US"/>
        </w:rPr>
      </w:pPr>
      <w:r w:rsidRPr="00E01C6E">
        <w:rPr>
          <w:lang w:val="en-US"/>
        </w:rPr>
        <w:t>How to refer to S</w:t>
      </w:r>
      <w:r>
        <w:rPr>
          <w:lang w:val="en-US"/>
        </w:rPr>
        <w:t xml:space="preserve">YKE data: </w:t>
      </w:r>
      <w:hyperlink r:id="rId62" w:history="1">
        <w:r w:rsidRPr="00E01C6E">
          <w:rPr>
            <w:rStyle w:val="Hyperlink"/>
            <w:lang w:val="en-US"/>
          </w:rPr>
          <w:t>https://www.syke.fi/fi-FI/Avoin_tieto/Nain_viittaat_SYKEn_avoimen_tiedon_palve(37794)</w:t>
        </w:r>
      </w:hyperlink>
    </w:p>
    <w:p w14:paraId="7D7D215E" w14:textId="02379507" w:rsidR="00394581" w:rsidRPr="00E01C6E" w:rsidRDefault="00554C3E" w:rsidP="00CD12AB">
      <w:pPr>
        <w:ind w:left="1304"/>
        <w:rPr>
          <w:lang w:val="en-US"/>
        </w:rPr>
      </w:pPr>
      <w:r w:rsidRPr="00E01C6E">
        <w:rPr>
          <w:lang w:val="en-US"/>
        </w:rPr>
        <w:br/>
      </w:r>
    </w:p>
    <w:tbl>
      <w:tblPr>
        <w:tblStyle w:val="TableGrid"/>
        <w:tblW w:w="0" w:type="auto"/>
        <w:tblInd w:w="1304" w:type="dxa"/>
        <w:tblLayout w:type="fixed"/>
        <w:tblLook w:val="06A0" w:firstRow="1" w:lastRow="0" w:firstColumn="1" w:lastColumn="0" w:noHBand="1" w:noVBand="1"/>
      </w:tblPr>
      <w:tblGrid>
        <w:gridCol w:w="2256"/>
        <w:gridCol w:w="2256"/>
        <w:gridCol w:w="2256"/>
      </w:tblGrid>
      <w:tr w:rsidR="00CD12AB" w14:paraId="2079F665" w14:textId="77777777" w:rsidTr="00CD12AB">
        <w:tc>
          <w:tcPr>
            <w:tcW w:w="2256" w:type="dxa"/>
          </w:tcPr>
          <w:p w14:paraId="1F924F4A" w14:textId="77777777" w:rsidR="00CD12AB" w:rsidRDefault="00CD12AB" w:rsidP="00CD12AB">
            <w:r>
              <w:t>SWMM INPUT</w:t>
            </w:r>
          </w:p>
        </w:tc>
        <w:tc>
          <w:tcPr>
            <w:tcW w:w="2256" w:type="dxa"/>
          </w:tcPr>
          <w:p w14:paraId="4AF87FE8" w14:textId="77777777" w:rsidR="00CD12AB" w:rsidRDefault="00CD12AB" w:rsidP="00CD12AB">
            <w:r>
              <w:t>Obtained by</w:t>
            </w:r>
          </w:p>
        </w:tc>
        <w:tc>
          <w:tcPr>
            <w:tcW w:w="2256" w:type="dxa"/>
          </w:tcPr>
          <w:p w14:paraId="3A4FBFB3" w14:textId="77777777" w:rsidR="00CD12AB" w:rsidRDefault="00CD12AB" w:rsidP="00CD12AB">
            <w:r>
              <w:t>File name</w:t>
            </w:r>
          </w:p>
        </w:tc>
      </w:tr>
      <w:tr w:rsidR="00CD12AB" w14:paraId="2D7FA27C" w14:textId="77777777" w:rsidTr="00CD12AB">
        <w:tc>
          <w:tcPr>
            <w:tcW w:w="2256" w:type="dxa"/>
          </w:tcPr>
          <w:p w14:paraId="01EE354C" w14:textId="77777777" w:rsidR="00CD12AB" w:rsidRDefault="00CD12AB" w:rsidP="00CD12AB">
            <w:r>
              <w:t>Subcatchment area</w:t>
            </w:r>
          </w:p>
        </w:tc>
        <w:tc>
          <w:tcPr>
            <w:tcW w:w="2256" w:type="dxa"/>
          </w:tcPr>
          <w:p w14:paraId="2A7F455B" w14:textId="77777777" w:rsidR="00CD12AB" w:rsidRDefault="00CD12AB" w:rsidP="00CD12AB">
            <w:r>
              <w:t>qgis</w:t>
            </w:r>
          </w:p>
        </w:tc>
        <w:tc>
          <w:tcPr>
            <w:tcW w:w="2256" w:type="dxa"/>
          </w:tcPr>
          <w:p w14:paraId="6F9475FF" w14:textId="77777777" w:rsidR="00CD12AB" w:rsidRDefault="00CD12AB" w:rsidP="00CD12AB"/>
        </w:tc>
      </w:tr>
      <w:tr w:rsidR="00CD12AB" w:rsidRPr="00942AB0" w14:paraId="5C79C28A" w14:textId="77777777" w:rsidTr="00CD12AB">
        <w:tc>
          <w:tcPr>
            <w:tcW w:w="2256" w:type="dxa"/>
          </w:tcPr>
          <w:p w14:paraId="148949CA" w14:textId="77777777" w:rsidR="00CD12AB" w:rsidRDefault="00CD12AB" w:rsidP="00CD12AB">
            <w:r>
              <w:t>Length of channel/pipe</w:t>
            </w:r>
          </w:p>
        </w:tc>
        <w:tc>
          <w:tcPr>
            <w:tcW w:w="2256" w:type="dxa"/>
          </w:tcPr>
          <w:p w14:paraId="71E07C95" w14:textId="77777777" w:rsidR="00CD12AB" w:rsidRPr="000E3806" w:rsidRDefault="00CD12AB" w:rsidP="00CD12AB">
            <w:pPr>
              <w:rPr>
                <w:lang w:val="en-US"/>
              </w:rPr>
            </w:pPr>
            <w:proofErr w:type="spellStart"/>
            <w:r w:rsidRPr="000E3806">
              <w:rPr>
                <w:lang w:val="en-US"/>
              </w:rPr>
              <w:t>Qgis</w:t>
            </w:r>
            <w:proofErr w:type="spellEnd"/>
            <w:r w:rsidRPr="000E3806">
              <w:rPr>
                <w:lang w:val="en-US"/>
              </w:rPr>
              <w:t xml:space="preserve">(stream) - </w:t>
            </w:r>
            <w:proofErr w:type="spellStart"/>
            <w:proofErr w:type="gramStart"/>
            <w:r w:rsidRPr="000E3806">
              <w:rPr>
                <w:lang w:val="en-US"/>
              </w:rPr>
              <w:t>F.Storm</w:t>
            </w:r>
            <w:proofErr w:type="spellEnd"/>
            <w:proofErr w:type="gramEnd"/>
            <w:r w:rsidRPr="000E3806">
              <w:rPr>
                <w:lang w:val="en-US"/>
              </w:rPr>
              <w:t>(pipe)</w:t>
            </w:r>
          </w:p>
        </w:tc>
        <w:tc>
          <w:tcPr>
            <w:tcW w:w="2256" w:type="dxa"/>
          </w:tcPr>
          <w:p w14:paraId="4C1854CB" w14:textId="77777777" w:rsidR="00CD12AB" w:rsidRPr="000E3806" w:rsidRDefault="00CD12AB" w:rsidP="00CD12AB">
            <w:pPr>
              <w:rPr>
                <w:lang w:val="en-US"/>
              </w:rPr>
            </w:pPr>
          </w:p>
        </w:tc>
      </w:tr>
      <w:tr w:rsidR="00CD12AB" w:rsidRPr="00942AB0" w14:paraId="6E8D2BAA" w14:textId="77777777" w:rsidTr="00CD12AB">
        <w:tc>
          <w:tcPr>
            <w:tcW w:w="2256" w:type="dxa"/>
          </w:tcPr>
          <w:p w14:paraId="46291D52" w14:textId="77777777" w:rsidR="00CD12AB" w:rsidRPr="000E3806" w:rsidRDefault="00CD12AB" w:rsidP="00CD12AB">
            <w:pPr>
              <w:rPr>
                <w:lang w:val="en-US"/>
              </w:rPr>
            </w:pPr>
            <w:r w:rsidRPr="000E3806">
              <w:rPr>
                <w:lang w:val="en-US"/>
              </w:rPr>
              <w:t>Shape and bed slope of channel/pipe</w:t>
            </w:r>
          </w:p>
        </w:tc>
        <w:tc>
          <w:tcPr>
            <w:tcW w:w="2256" w:type="dxa"/>
          </w:tcPr>
          <w:p w14:paraId="3256AFED" w14:textId="77777777" w:rsidR="00CD12AB" w:rsidRPr="000E3806" w:rsidRDefault="00CD12AB" w:rsidP="00CD12AB">
            <w:pPr>
              <w:rPr>
                <w:lang w:val="en-US"/>
              </w:rPr>
            </w:pPr>
            <w:proofErr w:type="spellStart"/>
            <w:r w:rsidRPr="000E3806">
              <w:rPr>
                <w:lang w:val="en-US"/>
              </w:rPr>
              <w:t>Qgis</w:t>
            </w:r>
            <w:proofErr w:type="spellEnd"/>
            <w:r w:rsidRPr="000E3806">
              <w:rPr>
                <w:lang w:val="en-US"/>
              </w:rPr>
              <w:t xml:space="preserve">(stream) - </w:t>
            </w:r>
            <w:proofErr w:type="spellStart"/>
            <w:proofErr w:type="gramStart"/>
            <w:r w:rsidRPr="000E3806">
              <w:rPr>
                <w:lang w:val="en-US"/>
              </w:rPr>
              <w:t>F.Storm</w:t>
            </w:r>
            <w:proofErr w:type="spellEnd"/>
            <w:proofErr w:type="gramEnd"/>
            <w:r w:rsidRPr="000E3806">
              <w:rPr>
                <w:lang w:val="en-US"/>
              </w:rPr>
              <w:t>(pipe)</w:t>
            </w:r>
          </w:p>
          <w:p w14:paraId="42A7E878" w14:textId="77777777" w:rsidR="00CD12AB" w:rsidRPr="000E3806" w:rsidRDefault="00CD12AB" w:rsidP="00CD12AB">
            <w:pPr>
              <w:rPr>
                <w:lang w:val="en-US"/>
              </w:rPr>
            </w:pPr>
          </w:p>
        </w:tc>
        <w:tc>
          <w:tcPr>
            <w:tcW w:w="2256" w:type="dxa"/>
          </w:tcPr>
          <w:p w14:paraId="3E8E2779" w14:textId="77777777" w:rsidR="00CD12AB" w:rsidRPr="000E3806" w:rsidRDefault="00CD12AB" w:rsidP="00CD12AB">
            <w:pPr>
              <w:rPr>
                <w:lang w:val="en-US"/>
              </w:rPr>
            </w:pPr>
          </w:p>
        </w:tc>
      </w:tr>
      <w:tr w:rsidR="00CD12AB" w14:paraId="28CA281F" w14:textId="77777777" w:rsidTr="00CD12AB">
        <w:tc>
          <w:tcPr>
            <w:tcW w:w="2256" w:type="dxa"/>
          </w:tcPr>
          <w:p w14:paraId="38D10960" w14:textId="77777777" w:rsidR="00CD12AB" w:rsidRDefault="00CD12AB" w:rsidP="00CD12AB">
            <w:r>
              <w:lastRenderedPageBreak/>
              <w:t>Characteristic dimension of conduit</w:t>
            </w:r>
          </w:p>
        </w:tc>
        <w:tc>
          <w:tcPr>
            <w:tcW w:w="2256" w:type="dxa"/>
          </w:tcPr>
          <w:p w14:paraId="46618203" w14:textId="77777777" w:rsidR="00CD12AB" w:rsidRDefault="00CD12AB" w:rsidP="00CD12AB">
            <w:r>
              <w:t>F.Storm</w:t>
            </w:r>
          </w:p>
        </w:tc>
        <w:tc>
          <w:tcPr>
            <w:tcW w:w="2256" w:type="dxa"/>
          </w:tcPr>
          <w:p w14:paraId="25C59AA3" w14:textId="77777777" w:rsidR="00CD12AB" w:rsidRDefault="00CD12AB" w:rsidP="00CD12AB"/>
        </w:tc>
      </w:tr>
      <w:tr w:rsidR="00CD12AB" w14:paraId="6926439A" w14:textId="77777777" w:rsidTr="00CD12AB">
        <w:tc>
          <w:tcPr>
            <w:tcW w:w="2256" w:type="dxa"/>
          </w:tcPr>
          <w:p w14:paraId="6E71FCFC" w14:textId="77777777" w:rsidR="00CD12AB" w:rsidRDefault="00CD12AB" w:rsidP="00CD12AB">
            <w:r>
              <w:t>Manhole type</w:t>
            </w:r>
          </w:p>
        </w:tc>
        <w:tc>
          <w:tcPr>
            <w:tcW w:w="2256" w:type="dxa"/>
          </w:tcPr>
          <w:p w14:paraId="26033394" w14:textId="77777777" w:rsidR="00CD12AB" w:rsidRDefault="00CD12AB" w:rsidP="00CD12AB">
            <w:r>
              <w:t>F.Storm</w:t>
            </w:r>
          </w:p>
        </w:tc>
        <w:tc>
          <w:tcPr>
            <w:tcW w:w="2256" w:type="dxa"/>
          </w:tcPr>
          <w:p w14:paraId="63DE7B1F" w14:textId="77777777" w:rsidR="00CD12AB" w:rsidRDefault="00CD12AB" w:rsidP="00CD12AB"/>
        </w:tc>
      </w:tr>
      <w:tr w:rsidR="00CD12AB" w:rsidRPr="00942AB0" w14:paraId="59E0BD39" w14:textId="77777777" w:rsidTr="00CD12AB">
        <w:tc>
          <w:tcPr>
            <w:tcW w:w="2256" w:type="dxa"/>
          </w:tcPr>
          <w:p w14:paraId="7BFC67FF" w14:textId="77777777" w:rsidR="00CD12AB" w:rsidRDefault="00CD12AB" w:rsidP="00CD12AB">
            <w:r>
              <w:t>Catchment Soil type</w:t>
            </w:r>
          </w:p>
        </w:tc>
        <w:tc>
          <w:tcPr>
            <w:tcW w:w="2256" w:type="dxa"/>
          </w:tcPr>
          <w:p w14:paraId="1D2EA7E9" w14:textId="77777777" w:rsidR="00CD12AB" w:rsidRDefault="00CD12AB" w:rsidP="00CD12AB">
            <w:pPr>
              <w:rPr>
                <w:lang w:val="en-US"/>
              </w:rPr>
            </w:pPr>
            <w:r w:rsidRPr="000F3303">
              <w:rPr>
                <w:lang w:val="en-US"/>
              </w:rPr>
              <w:t xml:space="preserve">Geological </w:t>
            </w:r>
            <w:proofErr w:type="spellStart"/>
            <w:r w:rsidRPr="000F3303">
              <w:rPr>
                <w:lang w:val="en-US"/>
              </w:rPr>
              <w:t>Survay</w:t>
            </w:r>
            <w:proofErr w:type="spellEnd"/>
            <w:r w:rsidRPr="000F3303">
              <w:rPr>
                <w:lang w:val="en-US"/>
              </w:rPr>
              <w:t xml:space="preserve"> of Finland - </w:t>
            </w:r>
            <w:r>
              <w:rPr>
                <w:rFonts w:ascii="Helvetica" w:hAnsi="Helvetica" w:cs="Helvetica"/>
                <w:noProof/>
                <w:color w:val="3D3D3D"/>
                <w:sz w:val="17"/>
                <w:szCs w:val="17"/>
              </w:rPr>
              <w:drawing>
                <wp:inline distT="0" distB="0" distL="0" distR="0" wp14:anchorId="10FF4A29" wp14:editId="2CCCBAF9">
                  <wp:extent cx="447675" cy="638175"/>
                  <wp:effectExtent l="0" t="0" r="9525" b="9525"/>
                  <wp:docPr id="2" name="Picture 2" descr="GTK">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descr="GTK">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7675" cy="638175"/>
                          </a:xfrm>
                          <a:prstGeom prst="rect">
                            <a:avLst/>
                          </a:prstGeom>
                          <a:noFill/>
                          <a:ln>
                            <a:noFill/>
                          </a:ln>
                        </pic:spPr>
                      </pic:pic>
                    </a:graphicData>
                  </a:graphic>
                </wp:inline>
              </w:drawing>
            </w:r>
            <w:r>
              <w:rPr>
                <w:noProof/>
              </w:rPr>
              <w:drawing>
                <wp:inline distT="0" distB="0" distL="0" distR="0" wp14:anchorId="452D9F26" wp14:editId="023F5398">
                  <wp:extent cx="1295400" cy="114300"/>
                  <wp:effectExtent l="0" t="0" r="0" b="0"/>
                  <wp:docPr id="1" name="Picture 1" descr="Geologian Tutkimuskesk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Logo" descr="Geologian Tutkimuskesku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95400" cy="114300"/>
                          </a:xfrm>
                          <a:prstGeom prst="rect">
                            <a:avLst/>
                          </a:prstGeom>
                          <a:noFill/>
                          <a:ln>
                            <a:noFill/>
                          </a:ln>
                        </pic:spPr>
                      </pic:pic>
                    </a:graphicData>
                  </a:graphic>
                </wp:inline>
              </w:drawing>
            </w:r>
            <w:r w:rsidRPr="000F3303">
              <w:rPr>
                <w:lang w:val="en-US"/>
              </w:rPr>
              <w:br/>
            </w:r>
            <w:r w:rsidRPr="000F3303">
              <w:rPr>
                <w:lang w:val="en-US"/>
              </w:rPr>
              <w:br/>
            </w:r>
            <w:hyperlink r:id="rId66" w:history="1">
              <w:r w:rsidRPr="00905BD0">
                <w:rPr>
                  <w:rStyle w:val="Hyperlink"/>
                  <w:lang w:val="en-US"/>
                </w:rPr>
                <w:t>https://hakku.gtk.fi/en/locations/search</w:t>
              </w:r>
            </w:hyperlink>
          </w:p>
          <w:p w14:paraId="21EC5C4E" w14:textId="77777777" w:rsidR="00CD12AB" w:rsidRPr="000F3303" w:rsidRDefault="00CD12AB" w:rsidP="00CD12AB">
            <w:pPr>
              <w:rPr>
                <w:lang w:val="en-US"/>
              </w:rPr>
            </w:pPr>
          </w:p>
        </w:tc>
        <w:tc>
          <w:tcPr>
            <w:tcW w:w="2256" w:type="dxa"/>
          </w:tcPr>
          <w:p w14:paraId="039DDAD5" w14:textId="77777777" w:rsidR="00CD12AB" w:rsidRPr="004E680B" w:rsidRDefault="00CD12AB" w:rsidP="00CD12AB">
            <w:pPr>
              <w:rPr>
                <w:lang w:val="en-US"/>
              </w:rPr>
            </w:pPr>
            <w:r>
              <w:rPr>
                <w:lang w:val="en-US"/>
              </w:rPr>
              <w:t xml:space="preserve">Geology </w:t>
            </w:r>
            <w:r w:rsidRPr="004E680B">
              <w:rPr>
                <w:lang w:val="en-US"/>
              </w:rPr>
              <w:t>&gt; Superficial Deposits of Finland 20K or 50K</w:t>
            </w:r>
          </w:p>
        </w:tc>
      </w:tr>
      <w:tr w:rsidR="00CD12AB" w:rsidRPr="00942AB0" w14:paraId="230FAA44" w14:textId="77777777" w:rsidTr="00CD12AB">
        <w:tc>
          <w:tcPr>
            <w:tcW w:w="2256" w:type="dxa"/>
          </w:tcPr>
          <w:p w14:paraId="1DC8151E" w14:textId="77777777" w:rsidR="00CD12AB" w:rsidRDefault="00CD12AB" w:rsidP="00CD12AB">
            <w:r>
              <w:t>Catchment land-use type</w:t>
            </w:r>
          </w:p>
        </w:tc>
        <w:tc>
          <w:tcPr>
            <w:tcW w:w="2256" w:type="dxa"/>
          </w:tcPr>
          <w:p w14:paraId="1FDED879" w14:textId="77777777" w:rsidR="00CD12AB" w:rsidRPr="000E3806" w:rsidRDefault="00CD12AB" w:rsidP="00CD12AB">
            <w:pPr>
              <w:rPr>
                <w:rFonts w:ascii="Calibri" w:eastAsia="Calibri" w:hAnsi="Calibri" w:cs="Calibri"/>
                <w:lang w:val="en-US"/>
              </w:rPr>
            </w:pPr>
            <w:r w:rsidRPr="000E3806">
              <w:rPr>
                <w:rFonts w:ascii="Calibri" w:eastAsia="Calibri" w:hAnsi="Calibri" w:cs="Calibri"/>
                <w:lang w:val="en-US"/>
              </w:rPr>
              <w:t>Urban Atlas map 2012 -</w:t>
            </w:r>
          </w:p>
          <w:p w14:paraId="432352C1" w14:textId="77777777" w:rsidR="00CD12AB" w:rsidRPr="000E3806" w:rsidRDefault="00787B45" w:rsidP="00CD12AB">
            <w:pPr>
              <w:rPr>
                <w:rFonts w:ascii="Calibri" w:eastAsia="Calibri" w:hAnsi="Calibri" w:cs="Calibri"/>
                <w:lang w:val="en-US"/>
              </w:rPr>
            </w:pPr>
            <w:hyperlink r:id="rId67">
              <w:r w:rsidR="00CD12AB" w:rsidRPr="000E3806">
                <w:rPr>
                  <w:rStyle w:val="Hyperlink"/>
                  <w:rFonts w:ascii="Calibri" w:eastAsia="Calibri" w:hAnsi="Calibri" w:cs="Calibri"/>
                  <w:lang w:val="en-US"/>
                </w:rPr>
                <w:t>https://land.copernicus.eu/local/urban-atlas/urban-atlas-2012?tab=mapview</w:t>
              </w:r>
              <w:r w:rsidR="00CD12AB" w:rsidRPr="000E3806">
                <w:rPr>
                  <w:lang w:val="en-US"/>
                </w:rPr>
                <w:br/>
              </w:r>
            </w:hyperlink>
          </w:p>
        </w:tc>
        <w:tc>
          <w:tcPr>
            <w:tcW w:w="2256" w:type="dxa"/>
          </w:tcPr>
          <w:p w14:paraId="3D2A83D0" w14:textId="77777777" w:rsidR="00CD12AB" w:rsidRPr="000E3806" w:rsidRDefault="00CD12AB" w:rsidP="00CD12AB">
            <w:pPr>
              <w:rPr>
                <w:lang w:val="en-US"/>
              </w:rPr>
            </w:pPr>
          </w:p>
        </w:tc>
      </w:tr>
      <w:tr w:rsidR="00CD12AB" w:rsidRPr="00942AB0" w14:paraId="3A9C130D" w14:textId="77777777" w:rsidTr="00CD12AB">
        <w:tc>
          <w:tcPr>
            <w:tcW w:w="2256" w:type="dxa"/>
          </w:tcPr>
          <w:p w14:paraId="2B03B52B" w14:textId="1C3E8B55" w:rsidR="00CD12AB" w:rsidRPr="000E3806" w:rsidRDefault="00CD12AB" w:rsidP="00CD12AB">
            <w:pPr>
              <w:rPr>
                <w:lang w:val="en-US"/>
              </w:rPr>
            </w:pPr>
            <w:r w:rsidRPr="000E3806">
              <w:rPr>
                <w:lang w:val="en-US"/>
              </w:rPr>
              <w:t xml:space="preserve">Rainfall depth within last record period </w:t>
            </w:r>
          </w:p>
        </w:tc>
        <w:tc>
          <w:tcPr>
            <w:tcW w:w="2256" w:type="dxa"/>
          </w:tcPr>
          <w:p w14:paraId="4849EA84" w14:textId="77777777" w:rsidR="00CD12AB" w:rsidRPr="000E3806" w:rsidRDefault="00CD12AB" w:rsidP="00CD12AB">
            <w:pPr>
              <w:rPr>
                <w:lang w:val="en-US"/>
              </w:rPr>
            </w:pPr>
          </w:p>
        </w:tc>
        <w:tc>
          <w:tcPr>
            <w:tcW w:w="2256" w:type="dxa"/>
          </w:tcPr>
          <w:p w14:paraId="56B6B71F" w14:textId="77777777" w:rsidR="00CD12AB" w:rsidRPr="000E3806" w:rsidRDefault="00CD12AB" w:rsidP="00CD12AB">
            <w:pPr>
              <w:rPr>
                <w:lang w:val="en-US"/>
              </w:rPr>
            </w:pPr>
          </w:p>
        </w:tc>
      </w:tr>
      <w:tr w:rsidR="00CD12AB" w14:paraId="1AC419CD" w14:textId="77777777" w:rsidTr="00CD12AB">
        <w:trPr>
          <w:trHeight w:val="419"/>
        </w:trPr>
        <w:tc>
          <w:tcPr>
            <w:tcW w:w="2256" w:type="dxa"/>
          </w:tcPr>
          <w:p w14:paraId="1093BE0E" w14:textId="77777777" w:rsidR="00CD12AB" w:rsidRDefault="00CD12AB" w:rsidP="00CD12AB">
            <w:r>
              <w:t>Impervious area factor</w:t>
            </w:r>
          </w:p>
        </w:tc>
        <w:tc>
          <w:tcPr>
            <w:tcW w:w="2256" w:type="dxa"/>
          </w:tcPr>
          <w:p w14:paraId="0EEEDAE2" w14:textId="77777777" w:rsidR="00CD12AB" w:rsidRDefault="00CD12AB" w:rsidP="00CD12AB">
            <w:pPr>
              <w:rPr>
                <w:rFonts w:ascii="Calibri" w:eastAsia="Calibri" w:hAnsi="Calibri" w:cs="Calibri"/>
              </w:rPr>
            </w:pPr>
          </w:p>
        </w:tc>
        <w:tc>
          <w:tcPr>
            <w:tcW w:w="2256" w:type="dxa"/>
          </w:tcPr>
          <w:p w14:paraId="7C4FC1A0" w14:textId="77777777" w:rsidR="00CD12AB" w:rsidRDefault="00CD12AB" w:rsidP="00CD12AB"/>
        </w:tc>
      </w:tr>
      <w:tr w:rsidR="00CD12AB" w:rsidRPr="00942AB0" w14:paraId="06DAB178" w14:textId="77777777" w:rsidTr="00CD12AB">
        <w:tc>
          <w:tcPr>
            <w:tcW w:w="2256" w:type="dxa"/>
          </w:tcPr>
          <w:p w14:paraId="701E9EEB" w14:textId="77777777" w:rsidR="00CD12AB" w:rsidRPr="000E3806" w:rsidRDefault="00CD12AB" w:rsidP="00CD12AB">
            <w:pPr>
              <w:rPr>
                <w:lang w:val="en-US"/>
              </w:rPr>
            </w:pPr>
            <w:r w:rsidRPr="000E3806">
              <w:rPr>
                <w:lang w:val="en-US"/>
              </w:rPr>
              <w:t>Percentage of imperviousness by subcatchment</w:t>
            </w:r>
          </w:p>
        </w:tc>
        <w:tc>
          <w:tcPr>
            <w:tcW w:w="2256" w:type="dxa"/>
          </w:tcPr>
          <w:p w14:paraId="61C38838" w14:textId="77777777" w:rsidR="00CD12AB" w:rsidRPr="000E3806" w:rsidRDefault="00CD12AB" w:rsidP="00CD12AB">
            <w:pPr>
              <w:rPr>
                <w:rFonts w:ascii="Calibri" w:eastAsia="Calibri" w:hAnsi="Calibri" w:cs="Calibri"/>
                <w:lang w:val="en-US"/>
              </w:rPr>
            </w:pPr>
            <w:r w:rsidRPr="000E3806">
              <w:rPr>
                <w:rFonts w:ascii="Calibri" w:eastAsia="Calibri" w:hAnsi="Calibri" w:cs="Calibri"/>
                <w:lang w:val="en-US"/>
              </w:rPr>
              <w:t>-</w:t>
            </w:r>
            <w:hyperlink r:id="rId68"/>
            <w:r w:rsidRPr="000E3806">
              <w:rPr>
                <w:rFonts w:ascii="Calibri" w:eastAsia="Calibri" w:hAnsi="Calibri" w:cs="Calibri"/>
                <w:lang w:val="en-US"/>
              </w:rPr>
              <w:t>https://land.copernicus.eu/pan-european/high-resolution-layers/imperviousness/status-maps/2015</w:t>
            </w:r>
          </w:p>
          <w:p w14:paraId="254DA715" w14:textId="77777777" w:rsidR="00CD12AB" w:rsidRPr="000E3806" w:rsidRDefault="00CD12AB" w:rsidP="00CD12AB">
            <w:pPr>
              <w:rPr>
                <w:rFonts w:ascii="Calibri" w:eastAsia="Calibri" w:hAnsi="Calibri" w:cs="Calibri"/>
                <w:lang w:val="en-US"/>
              </w:rPr>
            </w:pPr>
            <w:r w:rsidRPr="000E3806">
              <w:rPr>
                <w:lang w:val="en-US"/>
              </w:rPr>
              <w:br/>
            </w:r>
            <w:r w:rsidRPr="000E3806">
              <w:rPr>
                <w:rFonts w:ascii="Calibri" w:eastAsia="Calibri" w:hAnsi="Calibri" w:cs="Calibri"/>
                <w:lang w:val="en-US"/>
              </w:rPr>
              <w:t xml:space="preserve">Combine Urban atlas map data and catchment </w:t>
            </w:r>
            <w:proofErr w:type="spellStart"/>
            <w:r w:rsidRPr="000E3806">
              <w:rPr>
                <w:rFonts w:ascii="Calibri" w:eastAsia="Calibri" w:hAnsi="Calibri" w:cs="Calibri"/>
                <w:lang w:val="en-US"/>
              </w:rPr>
              <w:t>delination</w:t>
            </w:r>
            <w:proofErr w:type="spellEnd"/>
            <w:r w:rsidRPr="000E3806">
              <w:rPr>
                <w:rFonts w:ascii="Calibri" w:eastAsia="Calibri" w:hAnsi="Calibri" w:cs="Calibri"/>
                <w:lang w:val="en-US"/>
              </w:rPr>
              <w:t xml:space="preserve"> in GIS</w:t>
            </w:r>
          </w:p>
        </w:tc>
        <w:tc>
          <w:tcPr>
            <w:tcW w:w="2256" w:type="dxa"/>
          </w:tcPr>
          <w:p w14:paraId="2F0FA932" w14:textId="77777777" w:rsidR="00CD12AB" w:rsidRPr="000E3806" w:rsidRDefault="00CD12AB" w:rsidP="00CD12AB">
            <w:pPr>
              <w:rPr>
                <w:lang w:val="en-US"/>
              </w:rPr>
            </w:pPr>
            <w:r w:rsidRPr="00857CFD">
              <w:rPr>
                <w:lang w:val="en-US"/>
              </w:rPr>
              <w:t>Grundfos - WWNC\B Input data\Pre-processing\QGIS\Imperviousness percentage</w:t>
            </w:r>
          </w:p>
        </w:tc>
      </w:tr>
      <w:tr w:rsidR="00CD12AB" w14:paraId="76D274B0" w14:textId="77777777" w:rsidTr="00CD12AB">
        <w:tc>
          <w:tcPr>
            <w:tcW w:w="2256" w:type="dxa"/>
          </w:tcPr>
          <w:p w14:paraId="0ED6F4F4" w14:textId="77777777" w:rsidR="00CD12AB" w:rsidRPr="000E3806" w:rsidRDefault="00CD12AB" w:rsidP="00CD12AB">
            <w:pPr>
              <w:rPr>
                <w:lang w:val="en-US"/>
              </w:rPr>
            </w:pPr>
            <w:r w:rsidRPr="000E3806">
              <w:rPr>
                <w:lang w:val="en-US"/>
              </w:rPr>
              <w:t xml:space="preserve">Subcatchment </w:t>
            </w:r>
            <w:proofErr w:type="spellStart"/>
            <w:r w:rsidRPr="000E3806">
              <w:rPr>
                <w:lang w:val="en-US"/>
              </w:rPr>
              <w:t>lengh</w:t>
            </w:r>
            <w:proofErr w:type="spellEnd"/>
            <w:r w:rsidRPr="000E3806">
              <w:rPr>
                <w:lang w:val="en-US"/>
              </w:rPr>
              <w:t>/width ratio (choose one formula)</w:t>
            </w:r>
          </w:p>
        </w:tc>
        <w:tc>
          <w:tcPr>
            <w:tcW w:w="2256" w:type="dxa"/>
          </w:tcPr>
          <w:p w14:paraId="677FFC7F" w14:textId="77777777" w:rsidR="00CD12AB" w:rsidRDefault="00CD12AB" w:rsidP="00CD12AB">
            <w:pPr>
              <w:rPr>
                <w:rFonts w:ascii="Calibri" w:eastAsia="Calibri" w:hAnsi="Calibri" w:cs="Calibri"/>
              </w:rPr>
            </w:pPr>
            <w:r w:rsidRPr="55985DE6">
              <w:rPr>
                <w:rFonts w:ascii="Calibri" w:eastAsia="Calibri" w:hAnsi="Calibri" w:cs="Calibri"/>
              </w:rPr>
              <w:t>Qgis</w:t>
            </w:r>
          </w:p>
        </w:tc>
        <w:tc>
          <w:tcPr>
            <w:tcW w:w="2256" w:type="dxa"/>
          </w:tcPr>
          <w:p w14:paraId="34067565" w14:textId="77777777" w:rsidR="00CD12AB" w:rsidRDefault="00CD12AB" w:rsidP="00CD12AB"/>
        </w:tc>
      </w:tr>
      <w:tr w:rsidR="00CD12AB" w14:paraId="798B542E" w14:textId="77777777" w:rsidTr="00CD12AB">
        <w:tc>
          <w:tcPr>
            <w:tcW w:w="2256" w:type="dxa"/>
          </w:tcPr>
          <w:p w14:paraId="02D36B58" w14:textId="77777777" w:rsidR="00CD12AB" w:rsidRDefault="00CD12AB" w:rsidP="00CD12AB">
            <w:r>
              <w:t xml:space="preserve">Subcatchment slope </w:t>
            </w:r>
          </w:p>
        </w:tc>
        <w:tc>
          <w:tcPr>
            <w:tcW w:w="2256" w:type="dxa"/>
          </w:tcPr>
          <w:p w14:paraId="03C9B590" w14:textId="77777777" w:rsidR="00CD12AB" w:rsidRDefault="00CD12AB" w:rsidP="00CD12AB">
            <w:pPr>
              <w:rPr>
                <w:rFonts w:ascii="Calibri" w:eastAsia="Calibri" w:hAnsi="Calibri" w:cs="Calibri"/>
              </w:rPr>
            </w:pPr>
            <w:r w:rsidRPr="55985DE6">
              <w:rPr>
                <w:rFonts w:ascii="Calibri" w:eastAsia="Calibri" w:hAnsi="Calibri" w:cs="Calibri"/>
              </w:rPr>
              <w:t>qgis</w:t>
            </w:r>
          </w:p>
        </w:tc>
        <w:tc>
          <w:tcPr>
            <w:tcW w:w="2256" w:type="dxa"/>
          </w:tcPr>
          <w:p w14:paraId="6C46F754" w14:textId="77777777" w:rsidR="00CD12AB" w:rsidRDefault="00CD12AB" w:rsidP="00CD12AB"/>
        </w:tc>
      </w:tr>
      <w:tr w:rsidR="00CD12AB" w14:paraId="39800244" w14:textId="77777777" w:rsidTr="00CD12AB">
        <w:tc>
          <w:tcPr>
            <w:tcW w:w="2256" w:type="dxa"/>
          </w:tcPr>
          <w:p w14:paraId="71295162" w14:textId="77777777" w:rsidR="00CD12AB" w:rsidRDefault="00CD12AB" w:rsidP="00CD12AB">
            <w:r>
              <w:t>Maximum and minimum infiltration</w:t>
            </w:r>
          </w:p>
        </w:tc>
        <w:tc>
          <w:tcPr>
            <w:tcW w:w="2256" w:type="dxa"/>
          </w:tcPr>
          <w:p w14:paraId="5924135D" w14:textId="77777777" w:rsidR="00CD12AB" w:rsidRDefault="00CD12AB" w:rsidP="00CD12AB">
            <w:pPr>
              <w:rPr>
                <w:rFonts w:ascii="Calibri" w:eastAsia="Calibri" w:hAnsi="Calibri" w:cs="Calibri"/>
              </w:rPr>
            </w:pPr>
          </w:p>
        </w:tc>
        <w:tc>
          <w:tcPr>
            <w:tcW w:w="2256" w:type="dxa"/>
          </w:tcPr>
          <w:p w14:paraId="5807ACE0" w14:textId="77777777" w:rsidR="00CD12AB" w:rsidRDefault="00CD12AB" w:rsidP="00CD12AB"/>
        </w:tc>
      </w:tr>
      <w:tr w:rsidR="00CD12AB" w:rsidRPr="00942AB0" w14:paraId="0AFCA7A1" w14:textId="77777777" w:rsidTr="00CD12AB">
        <w:tc>
          <w:tcPr>
            <w:tcW w:w="2256" w:type="dxa"/>
          </w:tcPr>
          <w:p w14:paraId="7EE3ABF6" w14:textId="77777777" w:rsidR="00CD12AB" w:rsidRPr="000E3806" w:rsidRDefault="00CD12AB" w:rsidP="00CD12AB">
            <w:pPr>
              <w:rPr>
                <w:lang w:val="en-US"/>
              </w:rPr>
            </w:pPr>
            <w:r w:rsidRPr="000E3806">
              <w:rPr>
                <w:lang w:val="en-US"/>
              </w:rPr>
              <w:t>Decay rate of infiltration curve</w:t>
            </w:r>
          </w:p>
        </w:tc>
        <w:tc>
          <w:tcPr>
            <w:tcW w:w="2256" w:type="dxa"/>
          </w:tcPr>
          <w:p w14:paraId="7F490495" w14:textId="77777777" w:rsidR="00CD12AB" w:rsidRPr="000E3806" w:rsidRDefault="00CD12AB" w:rsidP="00CD12AB">
            <w:pPr>
              <w:rPr>
                <w:rFonts w:ascii="Calibri" w:eastAsia="Calibri" w:hAnsi="Calibri" w:cs="Calibri"/>
                <w:lang w:val="en-US"/>
              </w:rPr>
            </w:pPr>
          </w:p>
        </w:tc>
        <w:tc>
          <w:tcPr>
            <w:tcW w:w="2256" w:type="dxa"/>
          </w:tcPr>
          <w:p w14:paraId="2F41D106" w14:textId="77777777" w:rsidR="00CD12AB" w:rsidRPr="000E3806" w:rsidRDefault="00CD12AB" w:rsidP="00CD12AB">
            <w:pPr>
              <w:rPr>
                <w:lang w:val="en-US"/>
              </w:rPr>
            </w:pPr>
          </w:p>
        </w:tc>
      </w:tr>
      <w:tr w:rsidR="00CD12AB" w:rsidRPr="00942AB0" w14:paraId="001E0037" w14:textId="77777777" w:rsidTr="00CD12AB">
        <w:tc>
          <w:tcPr>
            <w:tcW w:w="2256" w:type="dxa"/>
          </w:tcPr>
          <w:p w14:paraId="19B773CD" w14:textId="77777777" w:rsidR="00CD12AB" w:rsidRPr="000E3806" w:rsidRDefault="00CD12AB" w:rsidP="00CD12AB">
            <w:pPr>
              <w:rPr>
                <w:lang w:val="en-US"/>
              </w:rPr>
            </w:pPr>
            <w:proofErr w:type="spellStart"/>
            <w:r w:rsidRPr="000E3806">
              <w:rPr>
                <w:lang w:val="en-US"/>
              </w:rPr>
              <w:t>Mannings</w:t>
            </w:r>
            <w:proofErr w:type="spellEnd"/>
            <w:r w:rsidRPr="000E3806">
              <w:rPr>
                <w:lang w:val="en-US"/>
              </w:rPr>
              <w:t xml:space="preserve"> (for impervious, pervious area and natural channels)</w:t>
            </w:r>
            <w:r w:rsidRPr="000E3806">
              <w:rPr>
                <w:lang w:val="en-US"/>
              </w:rPr>
              <w:br/>
            </w:r>
          </w:p>
        </w:tc>
        <w:tc>
          <w:tcPr>
            <w:tcW w:w="2256" w:type="dxa"/>
          </w:tcPr>
          <w:p w14:paraId="2DE24EAC" w14:textId="77777777" w:rsidR="00CD12AB" w:rsidRPr="000E3806" w:rsidRDefault="00CD12AB" w:rsidP="00CD12AB">
            <w:pPr>
              <w:rPr>
                <w:rFonts w:ascii="Calibri" w:eastAsia="Calibri" w:hAnsi="Calibri" w:cs="Calibri"/>
                <w:lang w:val="en-US"/>
              </w:rPr>
            </w:pPr>
          </w:p>
        </w:tc>
        <w:tc>
          <w:tcPr>
            <w:tcW w:w="2256" w:type="dxa"/>
          </w:tcPr>
          <w:p w14:paraId="5DF0F619" w14:textId="77777777" w:rsidR="00CD12AB" w:rsidRPr="000E3806" w:rsidRDefault="00CD12AB" w:rsidP="00CD12AB">
            <w:pPr>
              <w:rPr>
                <w:lang w:val="en-US"/>
              </w:rPr>
            </w:pPr>
          </w:p>
        </w:tc>
      </w:tr>
      <w:tr w:rsidR="00CD12AB" w14:paraId="72B35A58" w14:textId="77777777" w:rsidTr="00CD12AB">
        <w:tc>
          <w:tcPr>
            <w:tcW w:w="2256" w:type="dxa"/>
          </w:tcPr>
          <w:p w14:paraId="19FAFD5F" w14:textId="77777777" w:rsidR="00CD12AB" w:rsidRDefault="00CD12AB" w:rsidP="00CD12AB">
            <w:r>
              <w:lastRenderedPageBreak/>
              <w:t>DStore (impervious and pervious)</w:t>
            </w:r>
            <w:r>
              <w:br/>
            </w:r>
          </w:p>
        </w:tc>
        <w:tc>
          <w:tcPr>
            <w:tcW w:w="2256" w:type="dxa"/>
          </w:tcPr>
          <w:p w14:paraId="4CD6F29D" w14:textId="77777777" w:rsidR="00CD12AB" w:rsidRDefault="00CD12AB" w:rsidP="00CD12AB">
            <w:pPr>
              <w:rPr>
                <w:rFonts w:ascii="Calibri" w:eastAsia="Calibri" w:hAnsi="Calibri" w:cs="Calibri"/>
              </w:rPr>
            </w:pPr>
          </w:p>
        </w:tc>
        <w:tc>
          <w:tcPr>
            <w:tcW w:w="2256" w:type="dxa"/>
          </w:tcPr>
          <w:p w14:paraId="6D2655B8" w14:textId="77777777" w:rsidR="00CD12AB" w:rsidRDefault="00CD12AB" w:rsidP="00CD12AB"/>
        </w:tc>
      </w:tr>
    </w:tbl>
    <w:p w14:paraId="0A82BB21" w14:textId="699DBFF5" w:rsidR="00CD12AB" w:rsidRDefault="00CD12AB" w:rsidP="00CD12AB">
      <w:pPr>
        <w:rPr>
          <w:lang w:val="en-US"/>
        </w:rPr>
      </w:pPr>
    </w:p>
    <w:p w14:paraId="40E26BC8" w14:textId="77777777" w:rsidR="000B5562" w:rsidRDefault="000B5562" w:rsidP="00885B1E">
      <w:pPr>
        <w:rPr>
          <w:lang w:val="en-US"/>
        </w:rPr>
      </w:pPr>
    </w:p>
    <w:p w14:paraId="64402875" w14:textId="1809893B" w:rsidR="00890AF8" w:rsidRDefault="00C307D7" w:rsidP="00885B1E">
      <w:pPr>
        <w:rPr>
          <w:lang w:val="en-US"/>
        </w:rPr>
      </w:pPr>
      <w:r>
        <w:rPr>
          <w:lang w:val="en-US"/>
        </w:rPr>
        <w:t>Forecast</w:t>
      </w:r>
    </w:p>
    <w:p w14:paraId="68FAC590" w14:textId="210828B1" w:rsidR="00890AF8" w:rsidRDefault="00890AF8" w:rsidP="00885B1E">
      <w:pPr>
        <w:rPr>
          <w:lang w:val="en-US"/>
        </w:rPr>
      </w:pPr>
      <w:r>
        <w:rPr>
          <w:lang w:val="en-US"/>
        </w:rPr>
        <w:t xml:space="preserve">About forecast models </w:t>
      </w:r>
      <w:hyperlink r:id="rId69" w:history="1">
        <w:r w:rsidRPr="00890AF8">
          <w:rPr>
            <w:color w:val="0000FF"/>
            <w:u w:val="single"/>
            <w:lang w:val="en-US"/>
          </w:rPr>
          <w:t>https://en.ilmatieteenlaitos.fi/weather-forecast-models</w:t>
        </w:r>
      </w:hyperlink>
    </w:p>
    <w:p w14:paraId="7674E01E" w14:textId="0C5D0E50" w:rsidR="000E3C70" w:rsidRPr="00BF27A7" w:rsidRDefault="00885B1E" w:rsidP="00885B1E">
      <w:r>
        <w:rPr>
          <w:lang w:val="en-US"/>
        </w:rPr>
        <w:t xml:space="preserve">There are two models used for forecast. HARMONIE and </w:t>
      </w:r>
      <w:r w:rsidR="00FB6FEC">
        <w:rPr>
          <w:lang w:val="en-US"/>
        </w:rPr>
        <w:t xml:space="preserve">RCR </w:t>
      </w:r>
      <w:r>
        <w:rPr>
          <w:lang w:val="en-US"/>
        </w:rPr>
        <w:t xml:space="preserve">HIRLAM. </w:t>
      </w:r>
      <w:r w:rsidR="00AB4E85">
        <w:rPr>
          <w:lang w:val="en-US"/>
        </w:rPr>
        <w:t xml:space="preserve">Data is available as grids (raster) </w:t>
      </w:r>
      <w:r w:rsidR="00804A85">
        <w:rPr>
          <w:lang w:val="en-US"/>
        </w:rPr>
        <w:t>and</w:t>
      </w:r>
      <w:r w:rsidR="00A8728E">
        <w:rPr>
          <w:lang w:val="en-US"/>
        </w:rPr>
        <w:t xml:space="preserve"> as Time Series. </w:t>
      </w:r>
      <w:hyperlink r:id="rId70" w:history="1">
        <w:r w:rsidR="00BF27A7" w:rsidRPr="00BF27A7">
          <w:rPr>
            <w:rStyle w:val="Hyperlink"/>
          </w:rPr>
          <w:t>https://ilmatieteenlaitos.fi/avoin-data-saaennustedata-hirlam</w:t>
        </w:r>
      </w:hyperlink>
    </w:p>
    <w:p w14:paraId="3BE81DEF" w14:textId="5F28B335" w:rsidR="00BF27A7" w:rsidRPr="00BF27A7" w:rsidRDefault="00BF27A7" w:rsidP="00885B1E"/>
    <w:p w14:paraId="40AD94AF" w14:textId="57997884" w:rsidR="00885B1E" w:rsidRPr="00BF27A7" w:rsidRDefault="00FB6FEC" w:rsidP="00CD12AB">
      <w:r w:rsidRPr="00BF27A7">
        <w:t xml:space="preserve">RCR </w:t>
      </w:r>
      <w:r w:rsidR="000871AA" w:rsidRPr="00BF27A7">
        <w:t xml:space="preserve">HIRLAM </w:t>
      </w:r>
      <w:r w:rsidRPr="00BF27A7">
        <w:t xml:space="preserve">- </w:t>
      </w:r>
      <w:hyperlink r:id="rId71" w:anchor="/metadata/43282657-3329-4c82-bd31-2631f41357f5" w:history="1">
        <w:r w:rsidRPr="00BF27A7">
          <w:rPr>
            <w:rStyle w:val="Hyperlink"/>
          </w:rPr>
          <w:t>http://catalog.fmi.fi/geonetwork/srv/eng/catalog.search#/metadata/43282657-3329-4c82-bd31-2631f41357f5</w:t>
        </w:r>
      </w:hyperlink>
    </w:p>
    <w:p w14:paraId="1308B34B" w14:textId="3046985E" w:rsidR="00FB6FEC" w:rsidRDefault="007B6A63" w:rsidP="00CD12AB">
      <w:r w:rsidRPr="007B6A63">
        <w:rPr>
          <w:noProof/>
        </w:rPr>
        <w:drawing>
          <wp:inline distT="0" distB="0" distL="0" distR="0" wp14:anchorId="1121173B" wp14:editId="3D84F20C">
            <wp:extent cx="2491956" cy="163844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91956" cy="1638442"/>
                    </a:xfrm>
                    <a:prstGeom prst="rect">
                      <a:avLst/>
                    </a:prstGeom>
                  </pic:spPr>
                </pic:pic>
              </a:graphicData>
            </a:graphic>
          </wp:inline>
        </w:drawing>
      </w:r>
    </w:p>
    <w:p w14:paraId="1F50181B" w14:textId="7CDB9EFA" w:rsidR="007B6A63" w:rsidRDefault="007B6A63" w:rsidP="007B6A63">
      <w:pPr>
        <w:pStyle w:val="ListParagraph"/>
        <w:numPr>
          <w:ilvl w:val="0"/>
          <w:numId w:val="3"/>
        </w:numPr>
        <w:rPr>
          <w:lang w:val="en-US"/>
        </w:rPr>
      </w:pPr>
      <w:r w:rsidRPr="00D41120">
        <w:rPr>
          <w:lang w:val="en-US"/>
        </w:rPr>
        <w:t xml:space="preserve">Weather </w:t>
      </w:r>
      <w:r w:rsidR="00D41120" w:rsidRPr="00D41120">
        <w:rPr>
          <w:lang w:val="en-US"/>
        </w:rPr>
        <w:t>variables and rainfall u</w:t>
      </w:r>
      <w:r w:rsidR="00D41120">
        <w:rPr>
          <w:lang w:val="en-US"/>
        </w:rPr>
        <w:t>p to h + 48h</w:t>
      </w:r>
    </w:p>
    <w:p w14:paraId="106EC9D8" w14:textId="54C02524" w:rsidR="00D41120" w:rsidRDefault="00EB3BF8" w:rsidP="007B6A63">
      <w:pPr>
        <w:pStyle w:val="ListParagraph"/>
        <w:numPr>
          <w:ilvl w:val="0"/>
          <w:numId w:val="3"/>
        </w:numPr>
        <w:rPr>
          <w:lang w:val="en-US"/>
        </w:rPr>
      </w:pPr>
      <w:r>
        <w:rPr>
          <w:lang w:val="en-US"/>
        </w:rPr>
        <w:t>Updated every 6 hours</w:t>
      </w:r>
    </w:p>
    <w:p w14:paraId="6A5DAA25" w14:textId="2F2DD3A6" w:rsidR="00EB3BF8" w:rsidRPr="00D41120" w:rsidRDefault="00EB3BF8" w:rsidP="007B6A63">
      <w:pPr>
        <w:pStyle w:val="ListParagraph"/>
        <w:numPr>
          <w:ilvl w:val="0"/>
          <w:numId w:val="3"/>
        </w:numPr>
        <w:rPr>
          <w:lang w:val="en-US"/>
        </w:rPr>
      </w:pPr>
      <w:r>
        <w:rPr>
          <w:lang w:val="en-US"/>
        </w:rPr>
        <w:t>Grid Resolution 7,5km</w:t>
      </w:r>
    </w:p>
    <w:p w14:paraId="0DBD0AB3" w14:textId="08BAC795" w:rsidR="007B6A63" w:rsidRDefault="007B6A63" w:rsidP="00CD12AB">
      <w:r>
        <w:t>HARMONIE</w:t>
      </w:r>
      <w:r w:rsidR="000A5242">
        <w:t xml:space="preserve"> - </w:t>
      </w:r>
      <w:hyperlink r:id="rId73" w:anchor="/metadata/56eac114-43e9-4cae-922d-d4f486728fb1" w:history="1">
        <w:r w:rsidR="000A5242" w:rsidRPr="004B2A4D">
          <w:rPr>
            <w:rStyle w:val="Hyperlink"/>
          </w:rPr>
          <w:t>http://catalog.fmi.fi/geonetwork/srv/eng/catalog.search#/metadata/56eac114-43e9-4cae-922d-d4f486728fb1</w:t>
        </w:r>
      </w:hyperlink>
    </w:p>
    <w:p w14:paraId="00874832" w14:textId="1CCB9880" w:rsidR="007038E3" w:rsidRDefault="00787B45" w:rsidP="00CD12AB">
      <w:hyperlink r:id="rId74" w:history="1">
        <w:r w:rsidR="007038E3">
          <w:rPr>
            <w:rStyle w:val="Hyperlink"/>
          </w:rPr>
          <w:t>https://www.smhi.se/en/research/research-departments/climate-research-rossby-centre2-552/harmonie-1.135580</w:t>
        </w:r>
      </w:hyperlink>
    </w:p>
    <w:p w14:paraId="49A636BF" w14:textId="4517D763" w:rsidR="003B1790" w:rsidRDefault="00787B45" w:rsidP="00CD12AB">
      <w:hyperlink r:id="rId75" w:history="1">
        <w:r w:rsidR="003B1790">
          <w:rPr>
            <w:rStyle w:val="Hyperlink"/>
          </w:rPr>
          <w:t>http://hirlam.org/index.php/hirlam-programme-53/general-model-description/mesoscale-harmonie</w:t>
        </w:r>
      </w:hyperlink>
    </w:p>
    <w:p w14:paraId="42A74D0E" w14:textId="2FF68735" w:rsidR="000A5242" w:rsidRDefault="000A5242" w:rsidP="00CD12AB">
      <w:r w:rsidRPr="000A5242">
        <w:rPr>
          <w:noProof/>
        </w:rPr>
        <w:drawing>
          <wp:inline distT="0" distB="0" distL="0" distR="0" wp14:anchorId="4C5BD908" wp14:editId="7AA1E5B7">
            <wp:extent cx="2476715" cy="1691787"/>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76715" cy="1691787"/>
                    </a:xfrm>
                    <a:prstGeom prst="rect">
                      <a:avLst/>
                    </a:prstGeom>
                  </pic:spPr>
                </pic:pic>
              </a:graphicData>
            </a:graphic>
          </wp:inline>
        </w:drawing>
      </w:r>
    </w:p>
    <w:p w14:paraId="1FADBB1F" w14:textId="18787290" w:rsidR="000A5242" w:rsidRDefault="00C726C7" w:rsidP="000A5242">
      <w:pPr>
        <w:pStyle w:val="ListParagraph"/>
        <w:numPr>
          <w:ilvl w:val="0"/>
          <w:numId w:val="25"/>
        </w:numPr>
        <w:rPr>
          <w:lang w:val="en-US"/>
        </w:rPr>
      </w:pPr>
      <w:r w:rsidRPr="00C726C7">
        <w:rPr>
          <w:lang w:val="en-US"/>
        </w:rPr>
        <w:t>Weather variables and rai</w:t>
      </w:r>
      <w:r w:rsidR="00CF20AF">
        <w:rPr>
          <w:lang w:val="en-US"/>
        </w:rPr>
        <w:t>n</w:t>
      </w:r>
      <w:r w:rsidRPr="00C726C7">
        <w:rPr>
          <w:lang w:val="en-US"/>
        </w:rPr>
        <w:t>fall u</w:t>
      </w:r>
      <w:r>
        <w:rPr>
          <w:lang w:val="en-US"/>
        </w:rPr>
        <w:t>p to h+ 66h</w:t>
      </w:r>
    </w:p>
    <w:p w14:paraId="26CE2F7C" w14:textId="10216B1F" w:rsidR="00AA4192" w:rsidRDefault="002B3D8F" w:rsidP="000A5242">
      <w:pPr>
        <w:pStyle w:val="ListParagraph"/>
        <w:numPr>
          <w:ilvl w:val="0"/>
          <w:numId w:val="25"/>
        </w:numPr>
        <w:rPr>
          <w:lang w:val="en-US"/>
        </w:rPr>
      </w:pPr>
      <w:r>
        <w:rPr>
          <w:lang w:val="en-US"/>
        </w:rPr>
        <w:t>Updated every 6 hours</w:t>
      </w:r>
    </w:p>
    <w:p w14:paraId="6D1741DA" w14:textId="555A18BB" w:rsidR="002B3D8F" w:rsidRDefault="002B3D8F" w:rsidP="000A5242">
      <w:pPr>
        <w:pStyle w:val="ListParagraph"/>
        <w:numPr>
          <w:ilvl w:val="0"/>
          <w:numId w:val="25"/>
        </w:numPr>
        <w:rPr>
          <w:lang w:val="en-US"/>
        </w:rPr>
      </w:pPr>
      <w:r>
        <w:rPr>
          <w:lang w:val="en-US"/>
        </w:rPr>
        <w:lastRenderedPageBreak/>
        <w:t>Grid Resolution 2,5km</w:t>
      </w:r>
    </w:p>
    <w:p w14:paraId="7C739E96" w14:textId="3BDEF698" w:rsidR="00A0265F" w:rsidRPr="00C726C7" w:rsidRDefault="00F81455" w:rsidP="000A5242">
      <w:pPr>
        <w:pStyle w:val="ListParagraph"/>
        <w:numPr>
          <w:ilvl w:val="0"/>
          <w:numId w:val="25"/>
        </w:numPr>
        <w:rPr>
          <w:lang w:val="en-US"/>
        </w:rPr>
      </w:pPr>
      <w:r>
        <w:rPr>
          <w:lang w:val="en-US"/>
        </w:rPr>
        <w:t>Lambert’s projection</w:t>
      </w:r>
    </w:p>
    <w:p w14:paraId="01A614C9" w14:textId="77777777" w:rsidR="007B6A63" w:rsidRPr="00C726C7" w:rsidRDefault="007B6A63" w:rsidP="00CD12AB">
      <w:pPr>
        <w:rPr>
          <w:lang w:val="en-US"/>
        </w:rPr>
      </w:pPr>
    </w:p>
    <w:p w14:paraId="2D43878F" w14:textId="1BBD1A7B" w:rsidR="00C307D7" w:rsidRDefault="00C307D7" w:rsidP="00CD12AB">
      <w:pPr>
        <w:rPr>
          <w:lang w:val="en-US"/>
        </w:rPr>
      </w:pPr>
      <w:r>
        <w:rPr>
          <w:lang w:val="en-US"/>
        </w:rPr>
        <w:t xml:space="preserve">Weather forecast will be </w:t>
      </w:r>
      <w:r w:rsidR="0050443A">
        <w:rPr>
          <w:lang w:val="en-US"/>
        </w:rPr>
        <w:t xml:space="preserve">requested from Finnish Meteorological Institute (FMI) </w:t>
      </w:r>
      <w:r w:rsidR="00871091">
        <w:rPr>
          <w:lang w:val="en-US"/>
        </w:rPr>
        <w:t xml:space="preserve">servers. </w:t>
      </w:r>
    </w:p>
    <w:p w14:paraId="3ECAD5AF" w14:textId="206FF3AC" w:rsidR="0094538B" w:rsidRPr="0094538B" w:rsidRDefault="00787B45" w:rsidP="00CD12AB">
      <w:pPr>
        <w:rPr>
          <w:lang w:val="en-US"/>
        </w:rPr>
      </w:pPr>
      <w:hyperlink r:id="rId77" w:anchor="/home" w:history="1">
        <w:r w:rsidR="0094538B" w:rsidRPr="0094538B">
          <w:rPr>
            <w:rStyle w:val="Hyperlink"/>
            <w:lang w:val="en-US"/>
          </w:rPr>
          <w:t>http://catalog.fmi.fi/geonetwork/srv/eng/catalog.search#/home</w:t>
        </w:r>
      </w:hyperlink>
      <w:r w:rsidR="0094538B" w:rsidRPr="0094538B">
        <w:rPr>
          <w:lang w:val="en-US"/>
        </w:rPr>
        <w:t xml:space="preserve"> - catalog</w:t>
      </w:r>
      <w:r w:rsidR="0094538B">
        <w:rPr>
          <w:lang w:val="en-US"/>
        </w:rPr>
        <w:t xml:space="preserve"> of available data</w:t>
      </w:r>
    </w:p>
    <w:p w14:paraId="22A61783" w14:textId="1BDEC119" w:rsidR="00871091" w:rsidRPr="00652226" w:rsidRDefault="00787B45" w:rsidP="00CD12AB">
      <w:pPr>
        <w:rPr>
          <w:lang w:val="en-US"/>
        </w:rPr>
      </w:pPr>
      <w:hyperlink r:id="rId78" w:history="1">
        <w:r w:rsidR="0094538B" w:rsidRPr="004B2A4D">
          <w:rPr>
            <w:rStyle w:val="Hyperlink"/>
            <w:lang w:val="en-US"/>
          </w:rPr>
          <w:t>https://en.ilmatieteenlaitos.fi/open-data-manual-accessing-data</w:t>
        </w:r>
      </w:hyperlink>
      <w:r w:rsidR="00B66292" w:rsidRPr="00652226">
        <w:rPr>
          <w:lang w:val="en-US"/>
        </w:rPr>
        <w:t xml:space="preserve"> - </w:t>
      </w:r>
      <w:r w:rsidR="00652226" w:rsidRPr="00652226">
        <w:rPr>
          <w:lang w:val="en-US"/>
        </w:rPr>
        <w:t>man</w:t>
      </w:r>
      <w:r w:rsidR="00652226">
        <w:rPr>
          <w:lang w:val="en-US"/>
        </w:rPr>
        <w:t>ual to access data</w:t>
      </w:r>
    </w:p>
    <w:p w14:paraId="2FA40F91" w14:textId="17BC4364" w:rsidR="006E2080" w:rsidRDefault="00787B45" w:rsidP="00CD12AB">
      <w:pPr>
        <w:rPr>
          <w:lang w:val="en-US"/>
        </w:rPr>
      </w:pPr>
      <w:hyperlink r:id="rId79" w:history="1">
        <w:r w:rsidR="00D6331F" w:rsidRPr="004B2A4D">
          <w:rPr>
            <w:rStyle w:val="Hyperlink"/>
            <w:lang w:val="en-US"/>
          </w:rPr>
          <w:t>https://en.ilmatieteenlaitos.fi/open-data-manual-fmi-wfs-services</w:t>
        </w:r>
      </w:hyperlink>
      <w:r w:rsidR="00D6331F">
        <w:rPr>
          <w:lang w:val="en-US"/>
        </w:rPr>
        <w:t xml:space="preserve"> - </w:t>
      </w:r>
      <w:r w:rsidR="0016482F">
        <w:rPr>
          <w:lang w:val="en-US"/>
        </w:rPr>
        <w:t>Open Data WFS Services</w:t>
      </w:r>
      <w:r w:rsidR="00C400E7">
        <w:rPr>
          <w:lang w:val="en-US"/>
        </w:rPr>
        <w:t xml:space="preserve">: </w:t>
      </w:r>
      <w:r w:rsidR="00980AEF">
        <w:rPr>
          <w:lang w:val="en-US"/>
        </w:rPr>
        <w:t xml:space="preserve">available data and </w:t>
      </w:r>
      <w:r w:rsidR="004C36B1">
        <w:rPr>
          <w:lang w:val="en-US"/>
        </w:rPr>
        <w:t xml:space="preserve">parameter per </w:t>
      </w:r>
      <w:r w:rsidR="00980AEF">
        <w:rPr>
          <w:lang w:val="en-US"/>
        </w:rPr>
        <w:t>queries</w:t>
      </w:r>
    </w:p>
    <w:p w14:paraId="0EF4A2F6" w14:textId="68766AA9" w:rsidR="003C7949" w:rsidRDefault="00787B45" w:rsidP="00CD12AB">
      <w:pPr>
        <w:rPr>
          <w:lang w:val="en-US"/>
        </w:rPr>
      </w:pPr>
      <w:hyperlink r:id="rId80" w:history="1">
        <w:r w:rsidR="003C7949" w:rsidRPr="004B2A4D">
          <w:rPr>
            <w:rStyle w:val="Hyperlink"/>
            <w:lang w:val="en-US"/>
          </w:rPr>
          <w:t>https://en.ilmatieteenlaitos.fi/open-data-manual-wfs-examples-and-guidelines</w:t>
        </w:r>
      </w:hyperlink>
      <w:r w:rsidR="003C7949">
        <w:rPr>
          <w:lang w:val="en-US"/>
        </w:rPr>
        <w:t xml:space="preserve"> - WFS Examples &amp; G</w:t>
      </w:r>
      <w:r w:rsidR="00980AEF">
        <w:rPr>
          <w:lang w:val="en-US"/>
        </w:rPr>
        <w:t>uidelines</w:t>
      </w:r>
    </w:p>
    <w:p w14:paraId="3B242BCE" w14:textId="7EA69536" w:rsidR="00526588" w:rsidRDefault="00787B45" w:rsidP="00CD12AB">
      <w:pPr>
        <w:rPr>
          <w:lang w:val="en-US"/>
        </w:rPr>
      </w:pPr>
      <w:hyperlink r:id="rId81" w:history="1">
        <w:r w:rsidR="00526588" w:rsidRPr="004B2A4D">
          <w:rPr>
            <w:rStyle w:val="Hyperlink"/>
            <w:lang w:val="en-US"/>
          </w:rPr>
          <w:t>https://en.ilmatieteenlaitos.fi/open-data-manual-forecast-models</w:t>
        </w:r>
      </w:hyperlink>
      <w:r w:rsidR="00526588">
        <w:rPr>
          <w:lang w:val="en-US"/>
        </w:rPr>
        <w:t xml:space="preserve"> - Gridded Numerical Forecast Data</w:t>
      </w:r>
    </w:p>
    <w:p w14:paraId="57B734EC" w14:textId="69F7A142" w:rsidR="00C85C18" w:rsidRDefault="00787B45" w:rsidP="00CD12AB">
      <w:pPr>
        <w:rPr>
          <w:lang w:val="en-US"/>
        </w:rPr>
      </w:pPr>
      <w:hyperlink r:id="rId82" w:history="1">
        <w:r w:rsidR="00C85C18" w:rsidRPr="004B2A4D">
          <w:rPr>
            <w:rStyle w:val="Hyperlink"/>
            <w:lang w:val="en-US"/>
          </w:rPr>
          <w:t>https://ilmatieteenlaitos.fi/latauspalvelun-pikaohje</w:t>
        </w:r>
      </w:hyperlink>
      <w:r w:rsidR="00C85C18">
        <w:rPr>
          <w:lang w:val="en-US"/>
        </w:rPr>
        <w:t xml:space="preserve"> - quick guide to download service</w:t>
      </w:r>
    </w:p>
    <w:p w14:paraId="3AA6097C" w14:textId="45BDDA12" w:rsidR="00903BA7" w:rsidRDefault="00787B45" w:rsidP="00903BA7">
      <w:pPr>
        <w:numPr>
          <w:ilvl w:val="0"/>
          <w:numId w:val="26"/>
        </w:numPr>
        <w:shd w:val="clear" w:color="auto" w:fill="FFFFFF"/>
        <w:spacing w:after="120" w:line="240" w:lineRule="auto"/>
        <w:ind w:left="150"/>
        <w:rPr>
          <w:rFonts w:ascii="Roboto" w:hAnsi="Roboto"/>
          <w:color w:val="363636"/>
          <w:sz w:val="20"/>
          <w:szCs w:val="20"/>
        </w:rPr>
      </w:pPr>
      <w:hyperlink r:id="rId83" w:history="1">
        <w:r w:rsidR="00204177" w:rsidRPr="00204177">
          <w:rPr>
            <w:rStyle w:val="Hyperlink"/>
            <w:lang w:val="en-US"/>
          </w:rPr>
          <w:t>https://en.ilmatieteenlaitos.fi/open-data-manual-time-series-data</w:t>
        </w:r>
      </w:hyperlink>
      <w:r w:rsidR="00204177" w:rsidRPr="00204177">
        <w:rPr>
          <w:lang w:val="en-US"/>
        </w:rPr>
        <w:t xml:space="preserve"> - Tim</w:t>
      </w:r>
      <w:r w:rsidR="00204177">
        <w:rPr>
          <w:lang w:val="en-US"/>
        </w:rPr>
        <w:t xml:space="preserve">e Series Data and </w:t>
      </w:r>
      <w:proofErr w:type="spellStart"/>
      <w:r w:rsidR="00204177">
        <w:rPr>
          <w:lang w:val="en-US"/>
        </w:rPr>
        <w:t>MetOlib</w:t>
      </w:r>
      <w:proofErr w:type="spellEnd"/>
      <w:r w:rsidR="00204177">
        <w:rPr>
          <w:lang w:val="en-US"/>
        </w:rPr>
        <w:t xml:space="preserve"> for JavaScrip</w:t>
      </w:r>
      <w:r w:rsidR="00F518D3">
        <w:rPr>
          <w:lang w:val="en-US"/>
        </w:rPr>
        <w:t xml:space="preserve">t. </w:t>
      </w:r>
      <w:r w:rsidR="007E3A9E">
        <w:rPr>
          <w:lang w:val="en-US"/>
        </w:rPr>
        <w:br/>
      </w:r>
      <w:r w:rsidR="00F518D3">
        <w:rPr>
          <w:lang w:val="en-US"/>
        </w:rPr>
        <w:t xml:space="preserve">Point Forecast can be requested based on the location. For example, </w:t>
      </w:r>
      <w:r w:rsidR="00B03E10">
        <w:rPr>
          <w:lang w:val="en-US"/>
        </w:rPr>
        <w:t>for</w:t>
      </w:r>
      <w:r w:rsidR="00F518D3">
        <w:rPr>
          <w:lang w:val="en-US"/>
        </w:rPr>
        <w:t xml:space="preserve"> Turku. </w:t>
      </w:r>
      <w:hyperlink r:id="rId84" w:history="1">
        <w:r w:rsidR="00B03E10" w:rsidRPr="004B2A4D">
          <w:rPr>
            <w:rStyle w:val="Hyperlink"/>
            <w:rFonts w:ascii="Roboto" w:hAnsi="Roboto"/>
            <w:sz w:val="20"/>
            <w:szCs w:val="20"/>
          </w:rPr>
          <w:t>https://opendata.fmi.fi/wfs?service=WFS&amp;version=2.0.0&amp;request=getFeature&amp;</w:t>
        </w:r>
        <w:r w:rsidR="00B03E10" w:rsidRPr="004B2A4D">
          <w:rPr>
            <w:rStyle w:val="Hyperlink"/>
            <w:rFonts w:ascii="Roboto" w:hAnsi="Roboto"/>
            <w:sz w:val="20"/>
            <w:szCs w:val="20"/>
          </w:rPr>
          <w:br/>
          <w:t>storedquery_id=fmi::forecast::hirlam::surface::point::multipointcoverage&amp;</w:t>
        </w:r>
        <w:r w:rsidR="00B03E10" w:rsidRPr="004B2A4D">
          <w:rPr>
            <w:rStyle w:val="Hyperlink"/>
            <w:rFonts w:ascii="Roboto" w:hAnsi="Roboto"/>
            <w:sz w:val="20"/>
            <w:szCs w:val="20"/>
          </w:rPr>
          <w:br/>
          <w:t>place=turku&amp;</w:t>
        </w:r>
      </w:hyperlink>
    </w:p>
    <w:p w14:paraId="525F2A82" w14:textId="0C81F005" w:rsidR="007F196C" w:rsidRDefault="002C58C0" w:rsidP="004322E0">
      <w:pPr>
        <w:shd w:val="clear" w:color="auto" w:fill="FFFFFF"/>
        <w:spacing w:after="120" w:line="240" w:lineRule="auto"/>
        <w:ind w:left="150"/>
        <w:rPr>
          <w:rFonts w:ascii="Roboto" w:hAnsi="Roboto"/>
          <w:color w:val="363636"/>
          <w:sz w:val="20"/>
          <w:szCs w:val="20"/>
          <w:lang w:val="en-US"/>
        </w:rPr>
      </w:pPr>
      <w:r w:rsidRPr="002C58C0">
        <w:rPr>
          <w:rFonts w:ascii="Roboto" w:hAnsi="Roboto"/>
          <w:color w:val="363636"/>
          <w:sz w:val="20"/>
          <w:szCs w:val="20"/>
          <w:lang w:val="en-US"/>
        </w:rPr>
        <w:t>or to get time v</w:t>
      </w:r>
      <w:r>
        <w:rPr>
          <w:rFonts w:ascii="Roboto" w:hAnsi="Roboto"/>
          <w:color w:val="363636"/>
          <w:sz w:val="20"/>
          <w:szCs w:val="20"/>
          <w:lang w:val="en-US"/>
        </w:rPr>
        <w:t>alue pair for Jokela</w:t>
      </w:r>
      <w:r w:rsidR="0017372C">
        <w:rPr>
          <w:rFonts w:ascii="Roboto" w:hAnsi="Roboto"/>
          <w:color w:val="363636"/>
          <w:sz w:val="20"/>
          <w:szCs w:val="20"/>
          <w:lang w:val="en-US"/>
        </w:rPr>
        <w:t xml:space="preserve"> with </w:t>
      </w:r>
      <w:r w:rsidR="007F196C">
        <w:rPr>
          <w:rFonts w:ascii="Roboto" w:hAnsi="Roboto"/>
          <w:color w:val="363636"/>
          <w:sz w:val="20"/>
          <w:szCs w:val="20"/>
          <w:lang w:val="en-US"/>
        </w:rPr>
        <w:t>15min time step</w:t>
      </w:r>
      <w:r>
        <w:rPr>
          <w:rFonts w:ascii="Roboto" w:hAnsi="Roboto"/>
          <w:color w:val="363636"/>
          <w:sz w:val="20"/>
          <w:szCs w:val="20"/>
          <w:lang w:val="en-US"/>
        </w:rPr>
        <w:br/>
      </w:r>
      <w:hyperlink r:id="rId85" w:history="1">
        <w:r w:rsidR="007F196C" w:rsidRPr="004B2A4D">
          <w:rPr>
            <w:rStyle w:val="Hyperlink"/>
            <w:rFonts w:ascii="Roboto" w:hAnsi="Roboto"/>
            <w:sz w:val="20"/>
            <w:szCs w:val="20"/>
            <w:lang w:val="en-US"/>
          </w:rPr>
          <w:t>http://opendata.fmi.fi/wfs?service=WFS&amp;version=2.0.0&amp;request=getFeature&amp;storedquery_id=fmi::forecast::harmonie::surface::point::timevaluepair&amp;place=jokela&amp;timestep=15&amp;</w:t>
        </w:r>
      </w:hyperlink>
      <w:r w:rsidR="004322E0">
        <w:rPr>
          <w:rFonts w:ascii="Roboto" w:hAnsi="Roboto"/>
          <w:color w:val="363636"/>
          <w:sz w:val="20"/>
          <w:szCs w:val="20"/>
          <w:lang w:val="en-US"/>
        </w:rPr>
        <w:t xml:space="preserve"> - </w:t>
      </w:r>
      <w:r w:rsidR="000E67CB">
        <w:rPr>
          <w:rFonts w:ascii="Roboto" w:hAnsi="Roboto"/>
          <w:color w:val="363636"/>
          <w:sz w:val="20"/>
          <w:szCs w:val="20"/>
          <w:lang w:val="en-US"/>
        </w:rPr>
        <w:t xml:space="preserve">This will return all the forecasted parameters for the closest </w:t>
      </w:r>
      <w:r w:rsidR="00C359DA">
        <w:rPr>
          <w:rFonts w:ascii="Roboto" w:hAnsi="Roboto"/>
          <w:color w:val="363636"/>
          <w:sz w:val="20"/>
          <w:szCs w:val="20"/>
          <w:lang w:val="en-US"/>
        </w:rPr>
        <w:t>weather observation point from Jokela</w:t>
      </w:r>
      <w:r w:rsidR="00621BA9">
        <w:rPr>
          <w:rFonts w:ascii="Roboto" w:hAnsi="Roboto"/>
          <w:color w:val="363636"/>
          <w:sz w:val="20"/>
          <w:szCs w:val="20"/>
          <w:lang w:val="en-US"/>
        </w:rPr>
        <w:t xml:space="preserve">. The station code is also available, for ex </w:t>
      </w:r>
      <w:r w:rsidR="00621BA9" w:rsidRPr="00621BA9">
        <w:rPr>
          <w:rFonts w:ascii="Roboto" w:hAnsi="Roboto"/>
          <w:color w:val="363636"/>
          <w:sz w:val="20"/>
          <w:szCs w:val="20"/>
          <w:lang w:val="en-US"/>
        </w:rPr>
        <w:t>655758</w:t>
      </w:r>
      <w:r w:rsidR="00621BA9">
        <w:rPr>
          <w:rFonts w:ascii="Roboto" w:hAnsi="Roboto"/>
          <w:color w:val="363636"/>
          <w:sz w:val="20"/>
          <w:szCs w:val="20"/>
          <w:lang w:val="en-US"/>
        </w:rPr>
        <w:t xml:space="preserve"> </w:t>
      </w:r>
      <w:r w:rsidR="00060041">
        <w:rPr>
          <w:rFonts w:ascii="Roboto" w:hAnsi="Roboto"/>
          <w:color w:val="363636"/>
          <w:sz w:val="20"/>
          <w:szCs w:val="20"/>
          <w:lang w:val="en-US"/>
        </w:rPr>
        <w:t xml:space="preserve">in this case. </w:t>
      </w:r>
    </w:p>
    <w:p w14:paraId="34DF38CF" w14:textId="7EF2C73D" w:rsidR="003D4839" w:rsidRDefault="00787B45" w:rsidP="00D171CE">
      <w:pPr>
        <w:shd w:val="clear" w:color="auto" w:fill="FFFFFF"/>
        <w:spacing w:after="120" w:line="240" w:lineRule="auto"/>
        <w:ind w:left="150"/>
        <w:rPr>
          <w:rFonts w:ascii="Roboto" w:hAnsi="Roboto"/>
          <w:color w:val="363636"/>
          <w:sz w:val="20"/>
          <w:szCs w:val="20"/>
          <w:lang w:val="en-US"/>
        </w:rPr>
      </w:pPr>
      <w:hyperlink r:id="rId86" w:history="1">
        <w:r w:rsidR="00742B66" w:rsidRPr="004B2A4D">
          <w:rPr>
            <w:rStyle w:val="Hyperlink"/>
            <w:rFonts w:ascii="Roboto" w:hAnsi="Roboto"/>
            <w:sz w:val="20"/>
            <w:szCs w:val="20"/>
            <w:lang w:val="en-US"/>
          </w:rPr>
          <w:t>http://opendata.fmi.fi/wfs?service=WFS&amp;version=2.0.0&amp;request=getFeature&amp;storedquery_id=fmi::forecast::harmonie::surface::point::timevaluepair&amp;place=jokela&amp;timestep=15&amp;parameters=Temperature,PrecipitationAmount&amp;</w:t>
        </w:r>
      </w:hyperlink>
      <w:r w:rsidR="00D171CE">
        <w:rPr>
          <w:rFonts w:ascii="Roboto" w:hAnsi="Roboto"/>
          <w:color w:val="363636"/>
          <w:sz w:val="20"/>
          <w:szCs w:val="20"/>
          <w:lang w:val="en-US"/>
        </w:rPr>
        <w:t xml:space="preserve"> </w:t>
      </w:r>
      <w:r w:rsidR="003D4839">
        <w:rPr>
          <w:rFonts w:ascii="Roboto" w:hAnsi="Roboto"/>
          <w:color w:val="363636"/>
          <w:sz w:val="20"/>
          <w:szCs w:val="20"/>
          <w:lang w:val="en-US"/>
        </w:rPr>
        <w:t xml:space="preserve">- This will return only temperature </w:t>
      </w:r>
      <w:r w:rsidR="00D171CE">
        <w:rPr>
          <w:rFonts w:ascii="Roboto" w:hAnsi="Roboto"/>
          <w:color w:val="363636"/>
          <w:sz w:val="20"/>
          <w:szCs w:val="20"/>
          <w:lang w:val="en-US"/>
        </w:rPr>
        <w:t xml:space="preserve">and precipitation </w:t>
      </w:r>
      <w:r w:rsidR="003D4839">
        <w:rPr>
          <w:rFonts w:ascii="Roboto" w:hAnsi="Roboto"/>
          <w:color w:val="363636"/>
          <w:sz w:val="20"/>
          <w:szCs w:val="20"/>
          <w:lang w:val="en-US"/>
        </w:rPr>
        <w:t xml:space="preserve">forecast for </w:t>
      </w:r>
      <w:r w:rsidR="004322E0">
        <w:rPr>
          <w:rFonts w:ascii="Roboto" w:hAnsi="Roboto"/>
          <w:color w:val="363636"/>
          <w:sz w:val="20"/>
          <w:szCs w:val="20"/>
          <w:lang w:val="en-US"/>
        </w:rPr>
        <w:t>J</w:t>
      </w:r>
      <w:r w:rsidR="003D4839">
        <w:rPr>
          <w:rFonts w:ascii="Roboto" w:hAnsi="Roboto"/>
          <w:color w:val="363636"/>
          <w:sz w:val="20"/>
          <w:szCs w:val="20"/>
          <w:lang w:val="en-US"/>
        </w:rPr>
        <w:t>okela</w:t>
      </w:r>
    </w:p>
    <w:p w14:paraId="61DC3967" w14:textId="0B2EFA7D" w:rsidR="00990513" w:rsidRDefault="00787B45" w:rsidP="00990513">
      <w:pPr>
        <w:shd w:val="clear" w:color="auto" w:fill="FFFFFF"/>
        <w:spacing w:after="120" w:line="240" w:lineRule="auto"/>
        <w:ind w:left="150"/>
        <w:rPr>
          <w:rFonts w:ascii="Roboto" w:hAnsi="Roboto"/>
          <w:color w:val="363636"/>
          <w:sz w:val="20"/>
          <w:szCs w:val="20"/>
          <w:lang w:val="en-US"/>
        </w:rPr>
      </w:pPr>
      <w:hyperlink r:id="rId87" w:history="1">
        <w:r w:rsidR="007E3A9E" w:rsidRPr="004B2A4D">
          <w:rPr>
            <w:rStyle w:val="Hyperlink"/>
            <w:rFonts w:ascii="Roboto" w:hAnsi="Roboto"/>
            <w:sz w:val="20"/>
            <w:szCs w:val="20"/>
            <w:lang w:val="en-US"/>
          </w:rPr>
          <w:t>http://opendata.fmi.fi/wfs?service=WFS&amp;version=2.0.0&amp;request=DescribeStoredQueries&amp;</w:t>
        </w:r>
        <w:r w:rsidR="007E3A9E" w:rsidRPr="004B2A4D">
          <w:rPr>
            <w:rStyle w:val="Hyperlink"/>
            <w:rFonts w:ascii="Roboto" w:hAnsi="Roboto"/>
            <w:sz w:val="20"/>
            <w:szCs w:val="20"/>
            <w:lang w:val="en-US"/>
          </w:rPr>
          <w:br/>
          <w:t>storedquery_id=fmi::forecast::harmonie::surface::point::timevaluepair&amp;</w:t>
        </w:r>
      </w:hyperlink>
      <w:r w:rsidR="007E3A9E">
        <w:rPr>
          <w:rFonts w:ascii="Roboto" w:hAnsi="Roboto"/>
          <w:color w:val="363636"/>
          <w:sz w:val="20"/>
          <w:szCs w:val="20"/>
          <w:lang w:val="en-US"/>
        </w:rPr>
        <w:t xml:space="preserve"> - Descri</w:t>
      </w:r>
      <w:r w:rsidR="004322E0">
        <w:rPr>
          <w:rFonts w:ascii="Roboto" w:hAnsi="Roboto"/>
          <w:color w:val="363636"/>
          <w:sz w:val="20"/>
          <w:szCs w:val="20"/>
          <w:lang w:val="en-US"/>
        </w:rPr>
        <w:t>b</w:t>
      </w:r>
      <w:r w:rsidR="007E3A9E">
        <w:rPr>
          <w:rFonts w:ascii="Roboto" w:hAnsi="Roboto"/>
          <w:color w:val="363636"/>
          <w:sz w:val="20"/>
          <w:szCs w:val="20"/>
          <w:lang w:val="en-US"/>
        </w:rPr>
        <w:t>e the stored queries</w:t>
      </w:r>
    </w:p>
    <w:p w14:paraId="244C4ADA" w14:textId="1DE064F0" w:rsidR="00AD1C08" w:rsidRDefault="00AD1C08" w:rsidP="00990513">
      <w:pPr>
        <w:shd w:val="clear" w:color="auto" w:fill="FFFFFF"/>
        <w:spacing w:after="120" w:line="240" w:lineRule="auto"/>
        <w:ind w:left="150"/>
        <w:rPr>
          <w:rFonts w:ascii="Roboto" w:hAnsi="Roboto"/>
          <w:color w:val="363636"/>
          <w:sz w:val="20"/>
          <w:szCs w:val="20"/>
          <w:lang w:val="en-US"/>
        </w:rPr>
      </w:pPr>
    </w:p>
    <w:p w14:paraId="448D1990" w14:textId="01C79A15" w:rsidR="00AD1C08" w:rsidRPr="00340424" w:rsidRDefault="00787B45" w:rsidP="00990513">
      <w:pPr>
        <w:shd w:val="clear" w:color="auto" w:fill="FFFFFF"/>
        <w:spacing w:after="120" w:line="240" w:lineRule="auto"/>
        <w:ind w:left="150"/>
        <w:rPr>
          <w:rFonts w:ascii="Roboto" w:hAnsi="Roboto"/>
          <w:b/>
          <w:color w:val="363636"/>
          <w:sz w:val="20"/>
          <w:szCs w:val="20"/>
          <w:lang w:val="en-US"/>
        </w:rPr>
      </w:pPr>
      <w:hyperlink r:id="rId88" w:history="1">
        <w:r w:rsidR="00AD1C08" w:rsidRPr="00AD1C08">
          <w:rPr>
            <w:rStyle w:val="Hyperlink"/>
            <w:lang w:val="en-US"/>
          </w:rPr>
          <w:t>http://opendata.fmi.fi/download?producer=harmonie_scandinavia_surface&amp;param=Temperature,PrecipitationAmount&amp;bbox=24.86102,25.09754,60.47196,60.6072546855907&amp;origintime=2019-04-26T00:00:00Z&amp;starttime=2019-04-26T00:00:00Z&amp;endtime=2019-04-26T10:00:00Z&amp;format=grib2&amp;projection=EPSG:4326&amp;levels=0&amp;timestep=60</w:t>
        </w:r>
      </w:hyperlink>
      <w:r w:rsidR="00340424" w:rsidRPr="00340424">
        <w:rPr>
          <w:lang w:val="en-US"/>
        </w:rPr>
        <w:t xml:space="preserve"> </w:t>
      </w:r>
      <w:r w:rsidR="00340424">
        <w:rPr>
          <w:lang w:val="en-US"/>
        </w:rPr>
        <w:t>– Download grid forecast in grib2 format</w:t>
      </w:r>
    </w:p>
    <w:p w14:paraId="013B28D4" w14:textId="2FB7A368" w:rsidR="00C359DA" w:rsidRPr="004A5B33" w:rsidRDefault="00787B45" w:rsidP="002C58C0">
      <w:pPr>
        <w:shd w:val="clear" w:color="auto" w:fill="FFFFFF"/>
        <w:spacing w:after="120" w:line="240" w:lineRule="auto"/>
        <w:ind w:left="150"/>
        <w:rPr>
          <w:rFonts w:ascii="Roboto" w:hAnsi="Roboto"/>
          <w:color w:val="363636"/>
          <w:sz w:val="20"/>
          <w:szCs w:val="20"/>
          <w:lang w:val="en-US"/>
        </w:rPr>
      </w:pPr>
      <w:hyperlink r:id="rId89" w:history="1">
        <w:r w:rsidR="002B696D" w:rsidRPr="002B696D">
          <w:rPr>
            <w:rStyle w:val="Hyperlink"/>
            <w:lang w:val="en-US"/>
          </w:rPr>
          <w:t>http://opendata.fmi.fi/download?producer=harmonie_scandinavia_surface&amp;param=Temperature,PrecipitationAmount&amp;bbox=24.86102,25.09754,60.47196,60.6072546855907&amp;origintime=2019-04-26T00:00:00Z&amp;starttime=2019-04-26T00:00:00Z&amp;endtime=2019-04-26T10:00:00Z&amp;format=grib2&amp;projection=EPSG:4326&amp;levels=0&amp;timestep=60</w:t>
        </w:r>
      </w:hyperlink>
    </w:p>
    <w:p w14:paraId="17C7E87F" w14:textId="77777777" w:rsidR="00BF7C23" w:rsidRDefault="00BF7C23" w:rsidP="00CD12AB">
      <w:pPr>
        <w:rPr>
          <w:rStyle w:val="Strong"/>
          <w:rFonts w:ascii="Roboto" w:hAnsi="Roboto"/>
          <w:color w:val="363636"/>
          <w:sz w:val="21"/>
          <w:szCs w:val="21"/>
          <w:shd w:val="clear" w:color="auto" w:fill="FFFFFF"/>
          <w:lang w:val="en-US"/>
        </w:rPr>
      </w:pPr>
    </w:p>
    <w:p w14:paraId="05291588" w14:textId="7C4A2D9D" w:rsidR="00BF7C23" w:rsidRPr="00BF7C23" w:rsidRDefault="00BF7C23" w:rsidP="00CD12AB">
      <w:pPr>
        <w:rPr>
          <w:rStyle w:val="Strong"/>
          <w:rFonts w:ascii="Roboto" w:hAnsi="Roboto"/>
          <w:color w:val="363636"/>
          <w:sz w:val="21"/>
          <w:szCs w:val="21"/>
          <w:shd w:val="clear" w:color="auto" w:fill="FFFFFF"/>
          <w:lang w:val="en-US"/>
        </w:rPr>
      </w:pPr>
      <w:r w:rsidRPr="00BF7C23">
        <w:rPr>
          <w:rStyle w:val="Strong"/>
          <w:rFonts w:ascii="Roboto" w:hAnsi="Roboto"/>
          <w:color w:val="363636"/>
          <w:sz w:val="21"/>
          <w:szCs w:val="21"/>
          <w:shd w:val="clear" w:color="auto" w:fill="FFFFFF"/>
          <w:lang w:val="en-US"/>
        </w:rPr>
        <w:t>Weather observations for cities as time value pairs. (</w:t>
      </w:r>
      <w:proofErr w:type="spellStart"/>
      <w:proofErr w:type="gramStart"/>
      <w:r w:rsidRPr="00BF7C23">
        <w:rPr>
          <w:rStyle w:val="Strong"/>
          <w:rFonts w:ascii="Roboto" w:hAnsi="Roboto"/>
          <w:color w:val="363636"/>
          <w:sz w:val="21"/>
          <w:szCs w:val="21"/>
          <w:shd w:val="clear" w:color="auto" w:fill="FFFFFF"/>
          <w:lang w:val="en-US"/>
        </w:rPr>
        <w:t>fmi</w:t>
      </w:r>
      <w:proofErr w:type="spellEnd"/>
      <w:r w:rsidRPr="00BF7C23">
        <w:rPr>
          <w:rStyle w:val="Strong"/>
          <w:rFonts w:ascii="Roboto" w:hAnsi="Roboto"/>
          <w:color w:val="363636"/>
          <w:sz w:val="21"/>
          <w:szCs w:val="21"/>
          <w:shd w:val="clear" w:color="auto" w:fill="FFFFFF"/>
          <w:lang w:val="en-US"/>
        </w:rPr>
        <w:t>::</w:t>
      </w:r>
      <w:proofErr w:type="gramEnd"/>
      <w:r w:rsidRPr="00BF7C23">
        <w:rPr>
          <w:rStyle w:val="Strong"/>
          <w:rFonts w:ascii="Roboto" w:hAnsi="Roboto"/>
          <w:color w:val="363636"/>
          <w:sz w:val="21"/>
          <w:szCs w:val="21"/>
          <w:shd w:val="clear" w:color="auto" w:fill="FFFFFF"/>
          <w:lang w:val="en-US"/>
        </w:rPr>
        <w:t>observations::weather::cities::</w:t>
      </w:r>
      <w:proofErr w:type="spellStart"/>
      <w:r w:rsidRPr="00BF7C23">
        <w:rPr>
          <w:rStyle w:val="Strong"/>
          <w:rFonts w:ascii="Roboto" w:hAnsi="Roboto"/>
          <w:color w:val="363636"/>
          <w:sz w:val="21"/>
          <w:szCs w:val="21"/>
          <w:shd w:val="clear" w:color="auto" w:fill="FFFFFF"/>
          <w:lang w:val="en-US"/>
        </w:rPr>
        <w:t>timevaluepair</w:t>
      </w:r>
      <w:proofErr w:type="spellEnd"/>
      <w:r w:rsidRPr="00BF7C23">
        <w:rPr>
          <w:rStyle w:val="Strong"/>
          <w:rFonts w:ascii="Roboto" w:hAnsi="Roboto"/>
          <w:color w:val="363636"/>
          <w:sz w:val="21"/>
          <w:szCs w:val="21"/>
          <w:shd w:val="clear" w:color="auto" w:fill="FFFFFF"/>
          <w:lang w:val="en-US"/>
        </w:rPr>
        <w:t>)</w:t>
      </w:r>
    </w:p>
    <w:p w14:paraId="4B9297C9" w14:textId="3CD7D7B3" w:rsidR="003C7949" w:rsidRDefault="00D5595C" w:rsidP="00CD12AB">
      <w:pPr>
        <w:rPr>
          <w:rStyle w:val="Strong"/>
          <w:rFonts w:ascii="Roboto" w:hAnsi="Roboto"/>
          <w:color w:val="363636"/>
          <w:sz w:val="21"/>
          <w:szCs w:val="21"/>
          <w:shd w:val="clear" w:color="auto" w:fill="FFFFFF"/>
          <w:lang w:val="en-US"/>
        </w:rPr>
      </w:pPr>
      <w:r w:rsidRPr="00D5595C">
        <w:rPr>
          <w:rStyle w:val="Strong"/>
          <w:rFonts w:ascii="Roboto" w:hAnsi="Roboto"/>
          <w:color w:val="363636"/>
          <w:sz w:val="21"/>
          <w:szCs w:val="21"/>
          <w:shd w:val="clear" w:color="auto" w:fill="FFFFFF"/>
          <w:lang w:val="en-US"/>
        </w:rPr>
        <w:lastRenderedPageBreak/>
        <w:t>http://opendata.fmi.fi/wfs?service=WFS&amp;version=2.0.0&amp;request=getFeature&amp;storedquery_id=fmi</w:t>
      </w:r>
      <w:r w:rsidR="004A5B33" w:rsidRPr="004A5B33">
        <w:rPr>
          <w:rStyle w:val="Strong"/>
          <w:rFonts w:ascii="Roboto" w:hAnsi="Roboto"/>
          <w:color w:val="363636"/>
          <w:sz w:val="21"/>
          <w:szCs w:val="21"/>
          <w:shd w:val="clear" w:color="auto" w:fill="FFFFFF"/>
          <w:lang w:val="en-US"/>
        </w:rPr>
        <w:t>::observations::weather::cities::timevaluepair</w:t>
      </w:r>
      <w:r w:rsidR="004A5B33">
        <w:rPr>
          <w:rStyle w:val="Strong"/>
          <w:rFonts w:ascii="Roboto" w:hAnsi="Roboto"/>
          <w:color w:val="363636"/>
          <w:sz w:val="21"/>
          <w:szCs w:val="21"/>
          <w:shd w:val="clear" w:color="auto" w:fill="FFFFFF"/>
          <w:lang w:val="en-US"/>
        </w:rPr>
        <w:t>&amp;place=</w:t>
      </w:r>
      <w:r w:rsidR="006A6986">
        <w:rPr>
          <w:rStyle w:val="Strong"/>
          <w:rFonts w:ascii="Roboto" w:hAnsi="Roboto"/>
          <w:color w:val="363636"/>
          <w:sz w:val="21"/>
          <w:szCs w:val="21"/>
          <w:shd w:val="clear" w:color="auto" w:fill="FFFFFF"/>
          <w:lang w:val="en-US"/>
        </w:rPr>
        <w:t>Jokela</w:t>
      </w:r>
    </w:p>
    <w:p w14:paraId="51AC1369" w14:textId="2DAE59F4" w:rsidR="006A6986" w:rsidRDefault="00253287" w:rsidP="00CD12AB">
      <w:pPr>
        <w:rPr>
          <w:rStyle w:val="Strong"/>
          <w:rFonts w:ascii="Roboto" w:hAnsi="Roboto"/>
          <w:color w:val="363636"/>
          <w:sz w:val="21"/>
          <w:szCs w:val="21"/>
          <w:shd w:val="clear" w:color="auto" w:fill="FFFFFF"/>
          <w:lang w:val="en-US"/>
        </w:rPr>
      </w:pPr>
      <w:r w:rsidRPr="00253287">
        <w:rPr>
          <w:rStyle w:val="Strong"/>
          <w:rFonts w:ascii="Roboto" w:hAnsi="Roboto"/>
          <w:color w:val="363636"/>
          <w:sz w:val="21"/>
          <w:szCs w:val="21"/>
          <w:shd w:val="clear" w:color="auto" w:fill="FFFFFF"/>
          <w:lang w:val="en-US"/>
        </w:rPr>
        <w:t>http://opendata.fmi.fi/wfs?service=WFS&amp;version=2.0.0&amp;request=DescribeStoredQueries&amp;</w:t>
      </w:r>
      <w:r w:rsidRPr="00253287">
        <w:rPr>
          <w:rStyle w:val="Strong"/>
          <w:rFonts w:ascii="Roboto" w:hAnsi="Roboto"/>
          <w:color w:val="363636"/>
          <w:sz w:val="21"/>
          <w:szCs w:val="21"/>
          <w:shd w:val="clear" w:color="auto" w:fill="FFFFFF"/>
          <w:lang w:val="en-US"/>
        </w:rPr>
        <w:br/>
        <w:t>storedquery_id=</w:t>
      </w:r>
      <w:proofErr w:type="gramStart"/>
      <w:r w:rsidRPr="00253287">
        <w:rPr>
          <w:rStyle w:val="Strong"/>
          <w:rFonts w:ascii="Roboto" w:hAnsi="Roboto"/>
          <w:color w:val="363636"/>
          <w:sz w:val="21"/>
          <w:szCs w:val="21"/>
          <w:shd w:val="clear" w:color="auto" w:fill="FFFFFF"/>
          <w:lang w:val="en-US"/>
        </w:rPr>
        <w:t>fmi</w:t>
      </w:r>
      <w:r w:rsidRPr="004A5B33">
        <w:rPr>
          <w:rStyle w:val="Strong"/>
          <w:rFonts w:ascii="Roboto" w:hAnsi="Roboto"/>
          <w:color w:val="363636"/>
          <w:sz w:val="21"/>
          <w:szCs w:val="21"/>
          <w:shd w:val="clear" w:color="auto" w:fill="FFFFFF"/>
          <w:lang w:val="en-US"/>
        </w:rPr>
        <w:t>::</w:t>
      </w:r>
      <w:proofErr w:type="gramEnd"/>
      <w:r w:rsidRPr="004A5B33">
        <w:rPr>
          <w:rStyle w:val="Strong"/>
          <w:rFonts w:ascii="Roboto" w:hAnsi="Roboto"/>
          <w:color w:val="363636"/>
          <w:sz w:val="21"/>
          <w:szCs w:val="21"/>
          <w:shd w:val="clear" w:color="auto" w:fill="FFFFFF"/>
          <w:lang w:val="en-US"/>
        </w:rPr>
        <w:t>observations::weather::cities::timevaluepair</w:t>
      </w:r>
      <w:r>
        <w:rPr>
          <w:rStyle w:val="Strong"/>
          <w:rFonts w:ascii="Roboto" w:hAnsi="Roboto"/>
          <w:color w:val="363636"/>
          <w:sz w:val="21"/>
          <w:szCs w:val="21"/>
          <w:shd w:val="clear" w:color="auto" w:fill="FFFFFF"/>
          <w:lang w:val="en-US"/>
        </w:rPr>
        <w:t>&amp;place=Jokela</w:t>
      </w:r>
    </w:p>
    <w:p w14:paraId="2497833B" w14:textId="63924101" w:rsidR="006A6986" w:rsidRDefault="006A6986" w:rsidP="00CD12AB">
      <w:pPr>
        <w:rPr>
          <w:rStyle w:val="Strong"/>
          <w:rFonts w:ascii="Roboto" w:hAnsi="Roboto"/>
          <w:color w:val="363636"/>
          <w:sz w:val="21"/>
          <w:szCs w:val="21"/>
          <w:shd w:val="clear" w:color="auto" w:fill="FFFFFF"/>
          <w:lang w:val="en-US"/>
        </w:rPr>
      </w:pPr>
    </w:p>
    <w:p w14:paraId="7CD4A3A5" w14:textId="68444EB4" w:rsidR="006A6986" w:rsidRPr="006A6986" w:rsidRDefault="006A6986" w:rsidP="00CD12AB">
      <w:pPr>
        <w:rPr>
          <w:lang w:val="en-US"/>
        </w:rPr>
      </w:pPr>
      <w:r>
        <w:rPr>
          <w:rStyle w:val="Strong"/>
          <w:rFonts w:ascii="Roboto" w:hAnsi="Roboto"/>
          <w:color w:val="363636"/>
          <w:sz w:val="21"/>
          <w:szCs w:val="21"/>
          <w:shd w:val="clear" w:color="auto" w:fill="FFFFFF"/>
          <w:lang w:val="en-US"/>
        </w:rPr>
        <w:t>I</w:t>
      </w:r>
      <w:r w:rsidRPr="006A6986">
        <w:rPr>
          <w:rStyle w:val="Strong"/>
          <w:rFonts w:ascii="Roboto" w:hAnsi="Roboto"/>
          <w:color w:val="363636"/>
          <w:sz w:val="21"/>
          <w:szCs w:val="21"/>
          <w:shd w:val="clear" w:color="auto" w:fill="FFFFFF"/>
          <w:lang w:val="en-US"/>
        </w:rPr>
        <w:t>nstantaneous Weather Observations (</w:t>
      </w:r>
      <w:proofErr w:type="spellStart"/>
      <w:proofErr w:type="gramStart"/>
      <w:r w:rsidRPr="006A6986">
        <w:rPr>
          <w:rStyle w:val="Strong"/>
          <w:rFonts w:ascii="Roboto" w:hAnsi="Roboto"/>
          <w:color w:val="363636"/>
          <w:sz w:val="21"/>
          <w:szCs w:val="21"/>
          <w:shd w:val="clear" w:color="auto" w:fill="FFFFFF"/>
          <w:lang w:val="en-US"/>
        </w:rPr>
        <w:t>fmi</w:t>
      </w:r>
      <w:proofErr w:type="spellEnd"/>
      <w:r w:rsidRPr="006A6986">
        <w:rPr>
          <w:rStyle w:val="Strong"/>
          <w:rFonts w:ascii="Roboto" w:hAnsi="Roboto"/>
          <w:color w:val="363636"/>
          <w:sz w:val="21"/>
          <w:szCs w:val="21"/>
          <w:shd w:val="clear" w:color="auto" w:fill="FFFFFF"/>
          <w:lang w:val="en-US"/>
        </w:rPr>
        <w:t>::</w:t>
      </w:r>
      <w:proofErr w:type="gramEnd"/>
      <w:r w:rsidRPr="006A6986">
        <w:rPr>
          <w:rStyle w:val="Strong"/>
          <w:rFonts w:ascii="Roboto" w:hAnsi="Roboto"/>
          <w:color w:val="363636"/>
          <w:sz w:val="21"/>
          <w:szCs w:val="21"/>
          <w:shd w:val="clear" w:color="auto" w:fill="FFFFFF"/>
          <w:lang w:val="en-US"/>
        </w:rPr>
        <w:t>observations::weather::</w:t>
      </w:r>
      <w:proofErr w:type="spellStart"/>
      <w:r w:rsidRPr="006A6986">
        <w:rPr>
          <w:rStyle w:val="Strong"/>
          <w:rFonts w:ascii="Roboto" w:hAnsi="Roboto"/>
          <w:color w:val="363636"/>
          <w:sz w:val="21"/>
          <w:szCs w:val="21"/>
          <w:shd w:val="clear" w:color="auto" w:fill="FFFFFF"/>
          <w:lang w:val="en-US"/>
        </w:rPr>
        <w:t>timevaluepair</w:t>
      </w:r>
      <w:proofErr w:type="spellEnd"/>
      <w:r w:rsidRPr="006A6986">
        <w:rPr>
          <w:rStyle w:val="Strong"/>
          <w:rFonts w:ascii="Roboto" w:hAnsi="Roboto"/>
          <w:color w:val="363636"/>
          <w:sz w:val="21"/>
          <w:szCs w:val="21"/>
          <w:shd w:val="clear" w:color="auto" w:fill="FFFFFF"/>
          <w:lang w:val="en-US"/>
        </w:rPr>
        <w:t>)</w:t>
      </w:r>
    </w:p>
    <w:p w14:paraId="6D008259" w14:textId="0002DDBD" w:rsidR="008367D2" w:rsidRPr="000767C9" w:rsidRDefault="008367D2" w:rsidP="00CD12AB">
      <w:pPr>
        <w:rPr>
          <w:lang w:val="en-US"/>
        </w:rPr>
      </w:pPr>
    </w:p>
    <w:p w14:paraId="2D84AE27" w14:textId="0590384B" w:rsidR="0086757E" w:rsidRDefault="00787B45" w:rsidP="00CD12AB">
      <w:pPr>
        <w:rPr>
          <w:lang w:val="en-US"/>
        </w:rPr>
      </w:pPr>
      <w:hyperlink r:id="rId90" w:history="1">
        <w:r w:rsidR="00CA1AE0" w:rsidRPr="00CA1AE0">
          <w:rPr>
            <w:rStyle w:val="Hyperlink"/>
            <w:lang w:val="en-US"/>
          </w:rPr>
          <w:t>http://opendata.fmi.fi/wfs?service=WFS&amp;version=2.0.0&amp;request=getFeature&amp;storedquery_id=fmi::observations::weather::timevaluepair&amp;fmisid=101130</w:t>
        </w:r>
      </w:hyperlink>
      <w:r w:rsidR="005236D3" w:rsidRPr="005236D3">
        <w:rPr>
          <w:lang w:val="en-US"/>
        </w:rPr>
        <w:t xml:space="preserve"> </w:t>
      </w:r>
      <w:r w:rsidR="005236D3">
        <w:rPr>
          <w:lang w:val="en-US"/>
        </w:rPr>
        <w:t>–</w:t>
      </w:r>
      <w:r w:rsidR="005236D3" w:rsidRPr="005236D3">
        <w:rPr>
          <w:lang w:val="en-US"/>
        </w:rPr>
        <w:t xml:space="preserve"> g</w:t>
      </w:r>
      <w:r w:rsidR="005236D3">
        <w:rPr>
          <w:lang w:val="en-US"/>
        </w:rPr>
        <w:t xml:space="preserve">et data. For Jokela, it may be better to use </w:t>
      </w:r>
      <w:r w:rsidR="00287748">
        <w:rPr>
          <w:lang w:val="en-US"/>
        </w:rPr>
        <w:t>a specific</w:t>
      </w:r>
      <w:r w:rsidR="005236D3">
        <w:rPr>
          <w:lang w:val="en-US"/>
        </w:rPr>
        <w:t xml:space="preserve"> station id in the queries instead of its name since it returns </w:t>
      </w:r>
      <w:proofErr w:type="spellStart"/>
      <w:r w:rsidR="005236D3">
        <w:rPr>
          <w:lang w:val="en-US"/>
        </w:rPr>
        <w:t>Järvenpää</w:t>
      </w:r>
      <w:proofErr w:type="spellEnd"/>
      <w:r w:rsidR="005236D3">
        <w:rPr>
          <w:lang w:val="en-US"/>
        </w:rPr>
        <w:t xml:space="preserve"> station which seems not to be fully operational yet. </w:t>
      </w:r>
    </w:p>
    <w:p w14:paraId="51FAEBFA" w14:textId="77777777" w:rsidR="005236D3" w:rsidRPr="005236D3" w:rsidRDefault="005236D3" w:rsidP="00CD12AB">
      <w:pPr>
        <w:rPr>
          <w:lang w:val="en-US"/>
        </w:rPr>
      </w:pPr>
    </w:p>
    <w:p w14:paraId="52D3A6EF" w14:textId="352E75CB" w:rsidR="007F2815" w:rsidRDefault="00787B45" w:rsidP="00CD12AB">
      <w:pPr>
        <w:rPr>
          <w:rFonts w:ascii="Courier New" w:hAnsi="Courier New" w:cs="Courier New"/>
          <w:color w:val="000000"/>
          <w:sz w:val="20"/>
          <w:szCs w:val="20"/>
          <w:lang w:val="en-US"/>
        </w:rPr>
      </w:pPr>
      <w:hyperlink r:id="rId91" w:history="1">
        <w:r w:rsidR="00336FA4" w:rsidRPr="00336FA4">
          <w:rPr>
            <w:rStyle w:val="Hyperlink"/>
            <w:lang w:val="en-US"/>
          </w:rPr>
          <w:t>http://opendata.fmi.fi/wfs?service=WFS&amp;version=2.0.0&amp;request=DescribeStoredQueries&amp;storedquery_id=fmi::observations::weather::timevaluepair</w:t>
        </w:r>
      </w:hyperlink>
      <w:r w:rsidR="00336FA4" w:rsidRPr="00336FA4">
        <w:rPr>
          <w:lang w:val="en-US"/>
        </w:rPr>
        <w:t xml:space="preserve"> </w:t>
      </w:r>
      <w:r w:rsidR="00336FA4">
        <w:rPr>
          <w:lang w:val="en-US"/>
        </w:rPr>
        <w:t xml:space="preserve">– info about </w:t>
      </w:r>
      <w:r w:rsidR="005236D3">
        <w:rPr>
          <w:lang w:val="en-US"/>
        </w:rPr>
        <w:t>instantaneous data</w:t>
      </w:r>
      <w:r w:rsidR="002C2339">
        <w:rPr>
          <w:rStyle w:val="Strong"/>
          <w:rFonts w:ascii="Roboto" w:hAnsi="Roboto"/>
          <w:color w:val="363636"/>
          <w:sz w:val="21"/>
          <w:szCs w:val="21"/>
          <w:shd w:val="clear" w:color="auto" w:fill="FFFFFF"/>
          <w:lang w:val="en-US"/>
        </w:rPr>
        <w:br/>
      </w:r>
      <w:r w:rsidR="001323D9" w:rsidRPr="001323D9">
        <w:rPr>
          <w:rFonts w:ascii="Courier New" w:hAnsi="Courier New" w:cs="Courier New"/>
          <w:color w:val="000000"/>
          <w:sz w:val="20"/>
          <w:szCs w:val="20"/>
          <w:lang w:val="en-US"/>
        </w:rPr>
        <w:t>Real time weather observations from weather stations. Default set contains air temperat</w:t>
      </w:r>
      <w:r w:rsidR="008A377D">
        <w:rPr>
          <w:rFonts w:ascii="Courier New" w:hAnsi="Courier New" w:cs="Courier New"/>
          <w:color w:val="000000"/>
          <w:sz w:val="20"/>
          <w:szCs w:val="20"/>
          <w:lang w:val="en-US"/>
        </w:rPr>
        <w:t>u</w:t>
      </w:r>
      <w:r w:rsidR="001323D9" w:rsidRPr="001323D9">
        <w:rPr>
          <w:rFonts w:ascii="Courier New" w:hAnsi="Courier New" w:cs="Courier New"/>
          <w:color w:val="000000"/>
          <w:sz w:val="20"/>
          <w:szCs w:val="20"/>
          <w:lang w:val="en-US"/>
        </w:rPr>
        <w:t xml:space="preserve">re, wind speed, gust speed, wind direction, relative humidity, dew point, </w:t>
      </w:r>
      <w:proofErr w:type="gramStart"/>
      <w:r w:rsidR="001323D9" w:rsidRPr="001323D9">
        <w:rPr>
          <w:rFonts w:ascii="Courier New" w:hAnsi="Courier New" w:cs="Courier New"/>
          <w:color w:val="000000"/>
          <w:sz w:val="20"/>
          <w:szCs w:val="20"/>
          <w:lang w:val="en-US"/>
        </w:rPr>
        <w:t>one hour</w:t>
      </w:r>
      <w:proofErr w:type="gramEnd"/>
      <w:r w:rsidR="001323D9" w:rsidRPr="001323D9">
        <w:rPr>
          <w:rFonts w:ascii="Courier New" w:hAnsi="Courier New" w:cs="Courier New"/>
          <w:color w:val="000000"/>
          <w:sz w:val="20"/>
          <w:szCs w:val="20"/>
          <w:lang w:val="en-US"/>
        </w:rPr>
        <w:t xml:space="preserve"> precipitation amount, precipitation intensity, snow depth, pressure reduced to sea level and visibility. By default, the data is returned from last 12 hour. At least one location parameter (geoid/place/</w:t>
      </w:r>
      <w:proofErr w:type="spellStart"/>
      <w:r w:rsidR="001323D9" w:rsidRPr="001323D9">
        <w:rPr>
          <w:rFonts w:ascii="Courier New" w:hAnsi="Courier New" w:cs="Courier New"/>
          <w:color w:val="000000"/>
          <w:sz w:val="20"/>
          <w:szCs w:val="20"/>
          <w:lang w:val="en-US"/>
        </w:rPr>
        <w:t>fmisid</w:t>
      </w:r>
      <w:proofErr w:type="spellEnd"/>
      <w:r w:rsidR="001323D9" w:rsidRPr="001323D9">
        <w:rPr>
          <w:rFonts w:ascii="Courier New" w:hAnsi="Courier New" w:cs="Courier New"/>
          <w:color w:val="000000"/>
          <w:sz w:val="20"/>
          <w:szCs w:val="20"/>
          <w:lang w:val="en-US"/>
        </w:rPr>
        <w:t>/</w:t>
      </w:r>
      <w:proofErr w:type="spellStart"/>
      <w:r w:rsidR="001323D9" w:rsidRPr="001323D9">
        <w:rPr>
          <w:rFonts w:ascii="Courier New" w:hAnsi="Courier New" w:cs="Courier New"/>
          <w:color w:val="000000"/>
          <w:sz w:val="20"/>
          <w:szCs w:val="20"/>
          <w:lang w:val="en-US"/>
        </w:rPr>
        <w:t>wmo</w:t>
      </w:r>
      <w:proofErr w:type="spellEnd"/>
      <w:r w:rsidR="001323D9" w:rsidRPr="001323D9">
        <w:rPr>
          <w:rFonts w:ascii="Courier New" w:hAnsi="Courier New" w:cs="Courier New"/>
          <w:color w:val="000000"/>
          <w:sz w:val="20"/>
          <w:szCs w:val="20"/>
          <w:lang w:val="en-US"/>
        </w:rPr>
        <w:t>/</w:t>
      </w:r>
      <w:proofErr w:type="spellStart"/>
      <w:r w:rsidR="001323D9" w:rsidRPr="001323D9">
        <w:rPr>
          <w:rFonts w:ascii="Courier New" w:hAnsi="Courier New" w:cs="Courier New"/>
          <w:color w:val="000000"/>
          <w:sz w:val="20"/>
          <w:szCs w:val="20"/>
          <w:lang w:val="en-US"/>
        </w:rPr>
        <w:t>bbox</w:t>
      </w:r>
      <w:proofErr w:type="spellEnd"/>
      <w:r w:rsidR="001323D9" w:rsidRPr="001323D9">
        <w:rPr>
          <w:rFonts w:ascii="Courier New" w:hAnsi="Courier New" w:cs="Courier New"/>
          <w:color w:val="000000"/>
          <w:sz w:val="20"/>
          <w:szCs w:val="20"/>
          <w:lang w:val="en-US"/>
        </w:rPr>
        <w:t xml:space="preserve">) </w:t>
      </w:r>
      <w:proofErr w:type="gramStart"/>
      <w:r w:rsidR="001323D9" w:rsidRPr="001323D9">
        <w:rPr>
          <w:rFonts w:ascii="Courier New" w:hAnsi="Courier New" w:cs="Courier New"/>
          <w:color w:val="000000"/>
          <w:sz w:val="20"/>
          <w:szCs w:val="20"/>
          <w:lang w:val="en-US"/>
        </w:rPr>
        <w:t>has to</w:t>
      </w:r>
      <w:proofErr w:type="gramEnd"/>
      <w:r w:rsidR="001323D9" w:rsidRPr="001323D9">
        <w:rPr>
          <w:rFonts w:ascii="Courier New" w:hAnsi="Courier New" w:cs="Courier New"/>
          <w:color w:val="000000"/>
          <w:sz w:val="20"/>
          <w:szCs w:val="20"/>
          <w:lang w:val="en-US"/>
        </w:rPr>
        <w:t xml:space="preserve"> be given. The data is returned as a time value pair format.</w:t>
      </w:r>
    </w:p>
    <w:p w14:paraId="6B636D3D" w14:textId="348270D2" w:rsidR="00126FF7" w:rsidRDefault="00AD1C08" w:rsidP="00126FF7">
      <w:pPr>
        <w:rPr>
          <w:lang w:val="en-US"/>
        </w:rPr>
      </w:pPr>
      <w:r>
        <w:rPr>
          <w:lang w:val="en-US"/>
        </w:rPr>
        <w:br/>
      </w:r>
      <w:r>
        <w:rPr>
          <w:lang w:val="en-US"/>
        </w:rPr>
        <w:br/>
      </w:r>
    </w:p>
    <w:p w14:paraId="4490FBEB" w14:textId="073DDD67" w:rsidR="00126FF7" w:rsidRPr="00126FF7" w:rsidRDefault="00126FF7" w:rsidP="00126FF7">
      <w:pPr>
        <w:rPr>
          <w:lang w:val="en-US"/>
        </w:rPr>
      </w:pPr>
      <w:r w:rsidRPr="00126FF7">
        <w:rPr>
          <w:lang w:val="en-US"/>
        </w:rPr>
        <w:t>(</w:t>
      </w:r>
      <w:proofErr w:type="spellStart"/>
      <w:r w:rsidRPr="00126FF7">
        <w:rPr>
          <w:lang w:val="en-US"/>
        </w:rPr>
        <w:t>viesti</w:t>
      </w:r>
      <w:proofErr w:type="spellEnd"/>
      <w:r w:rsidRPr="00126FF7">
        <w:rPr>
          <w:lang w:val="en-US"/>
        </w:rPr>
        <w:t xml:space="preserve"> on </w:t>
      </w:r>
      <w:proofErr w:type="spellStart"/>
      <w:r w:rsidRPr="00126FF7">
        <w:rPr>
          <w:lang w:val="en-US"/>
        </w:rPr>
        <w:t>kirjoitettu</w:t>
      </w:r>
      <w:proofErr w:type="spellEnd"/>
      <w:r w:rsidRPr="00126FF7">
        <w:rPr>
          <w:lang w:val="en-US"/>
        </w:rPr>
        <w:t xml:space="preserve"> </w:t>
      </w:r>
      <w:proofErr w:type="spellStart"/>
      <w:r w:rsidRPr="00126FF7">
        <w:rPr>
          <w:lang w:val="en-US"/>
        </w:rPr>
        <w:t>englanniksi</w:t>
      </w:r>
      <w:proofErr w:type="spellEnd"/>
      <w:r w:rsidRPr="00126FF7">
        <w:rPr>
          <w:lang w:val="en-US"/>
        </w:rPr>
        <w:t>)</w:t>
      </w:r>
    </w:p>
    <w:p w14:paraId="430F9F76" w14:textId="5113A907" w:rsidR="00126FF7" w:rsidRPr="00126FF7" w:rsidRDefault="00126FF7" w:rsidP="00126FF7">
      <w:pPr>
        <w:rPr>
          <w:lang w:val="en-US"/>
        </w:rPr>
      </w:pPr>
      <w:r w:rsidRPr="00126FF7">
        <w:rPr>
          <w:lang w:val="en-US"/>
        </w:rPr>
        <w:t>Hi. I am trying to get weather observation and forecast data for Jokela town located in Tuusula Municipality for a hydrological model.</w:t>
      </w:r>
    </w:p>
    <w:p w14:paraId="4D137C11" w14:textId="45322836" w:rsidR="00126FF7" w:rsidRPr="00126FF7" w:rsidRDefault="00126FF7" w:rsidP="00126FF7">
      <w:pPr>
        <w:rPr>
          <w:lang w:val="en-US"/>
        </w:rPr>
      </w:pPr>
      <w:r w:rsidRPr="00126FF7">
        <w:rPr>
          <w:lang w:val="en-US"/>
        </w:rPr>
        <w:t>Questions:</w:t>
      </w:r>
    </w:p>
    <w:p w14:paraId="21A7EBE3" w14:textId="4A786169" w:rsidR="00126FF7" w:rsidRPr="00126FF7" w:rsidRDefault="00126FF7" w:rsidP="00126FF7">
      <w:pPr>
        <w:rPr>
          <w:lang w:val="en-US"/>
        </w:rPr>
      </w:pPr>
      <w:r w:rsidRPr="00126FF7">
        <w:rPr>
          <w:lang w:val="en-US"/>
        </w:rPr>
        <w:t xml:space="preserve">1. Is it reasonable to use precipitation data from weather observation station FMISID </w:t>
      </w:r>
      <w:proofErr w:type="gramStart"/>
      <w:r w:rsidRPr="00126FF7">
        <w:rPr>
          <w:lang w:val="en-US"/>
        </w:rPr>
        <w:t>101130  or</w:t>
      </w:r>
      <w:proofErr w:type="gramEnd"/>
      <w:r w:rsidRPr="00126FF7">
        <w:rPr>
          <w:lang w:val="en-US"/>
        </w:rPr>
        <w:t xml:space="preserve"> FMISID 103794 for Jokela Town? In case not, what would be the alternatives to obtain hourly historical precipitation data for 2018 year specifically for Jokela Town.  </w:t>
      </w:r>
    </w:p>
    <w:p w14:paraId="4C84C2CD" w14:textId="21A12FE5" w:rsidR="00126FF7" w:rsidRPr="00126FF7" w:rsidRDefault="00126FF7" w:rsidP="00126FF7">
      <w:pPr>
        <w:rPr>
          <w:lang w:val="en-US"/>
        </w:rPr>
      </w:pPr>
      <w:r w:rsidRPr="00126FF7">
        <w:rPr>
          <w:lang w:val="en-US"/>
        </w:rPr>
        <w:t>2. Forecast data is also available as Time Series in your open data services. When requesting data for Jokela Town, your server returns that the information comes from station geoid 655758 (example of query described below). Is there more information available on how data is "converted" from Grid to Time Series? Would this example of query return the most suitable available weather forecast for Jokela Town?</w:t>
      </w:r>
      <w:r>
        <w:rPr>
          <w:lang w:val="en-US"/>
        </w:rPr>
        <w:br/>
      </w:r>
    </w:p>
    <w:p w14:paraId="1C321395" w14:textId="77777777" w:rsidR="00126FF7" w:rsidRPr="00126FF7" w:rsidRDefault="00126FF7" w:rsidP="00126FF7">
      <w:pPr>
        <w:rPr>
          <w:lang w:val="en-US"/>
        </w:rPr>
      </w:pPr>
      <w:r w:rsidRPr="00126FF7">
        <w:rPr>
          <w:lang w:val="en-US"/>
        </w:rPr>
        <w:t>Below additional information about the questions...</w:t>
      </w:r>
    </w:p>
    <w:p w14:paraId="74956714" w14:textId="62875F1F" w:rsidR="00126FF7" w:rsidRPr="00126FF7" w:rsidRDefault="00126FF7" w:rsidP="00126FF7">
      <w:pPr>
        <w:rPr>
          <w:lang w:val="en-US"/>
        </w:rPr>
      </w:pPr>
      <w:r w:rsidRPr="00126FF7">
        <w:rPr>
          <w:lang w:val="en-US"/>
        </w:rPr>
        <w:t>_______________________________________</w:t>
      </w:r>
    </w:p>
    <w:p w14:paraId="22A05CD5" w14:textId="77777777" w:rsidR="00126FF7" w:rsidRPr="00126FF7" w:rsidRDefault="00126FF7" w:rsidP="00126FF7">
      <w:pPr>
        <w:rPr>
          <w:lang w:val="en-US"/>
        </w:rPr>
      </w:pPr>
      <w:r w:rsidRPr="00126FF7">
        <w:rPr>
          <w:lang w:val="en-US"/>
        </w:rPr>
        <w:t>1. Historical Data [Precipitation, Snow depth, Air Temperature].</w:t>
      </w:r>
    </w:p>
    <w:p w14:paraId="55DE54DD" w14:textId="1C3B03CE" w:rsidR="00126FF7" w:rsidRPr="00126FF7" w:rsidRDefault="00126FF7" w:rsidP="00126FF7">
      <w:pPr>
        <w:rPr>
          <w:lang w:val="en-US"/>
        </w:rPr>
      </w:pPr>
      <w:r w:rsidRPr="00126FF7">
        <w:rPr>
          <w:lang w:val="en-US"/>
        </w:rPr>
        <w:lastRenderedPageBreak/>
        <w:t xml:space="preserve">   - I found two weather observation stations within 20km radius from Jokela Town (link for map provided at the end of this message):</w:t>
      </w:r>
    </w:p>
    <w:p w14:paraId="4D6A74EE" w14:textId="77777777" w:rsidR="00126FF7" w:rsidRPr="00126FF7" w:rsidRDefault="00126FF7" w:rsidP="00126FF7">
      <w:pPr>
        <w:rPr>
          <w:lang w:val="en-US"/>
        </w:rPr>
      </w:pPr>
      <w:r w:rsidRPr="00126FF7">
        <w:rPr>
          <w:lang w:val="en-US"/>
        </w:rPr>
        <w:t xml:space="preserve">      Station FMISID 101130: </w:t>
      </w:r>
      <w:proofErr w:type="spellStart"/>
      <w:r w:rsidRPr="00126FF7">
        <w:rPr>
          <w:lang w:val="en-US"/>
        </w:rPr>
        <w:t>Hyvinkää</w:t>
      </w:r>
      <w:proofErr w:type="spellEnd"/>
      <w:r w:rsidRPr="00126FF7">
        <w:rPr>
          <w:lang w:val="en-US"/>
        </w:rPr>
        <w:t xml:space="preserve"> </w:t>
      </w:r>
      <w:proofErr w:type="spellStart"/>
      <w:r w:rsidRPr="00126FF7">
        <w:rPr>
          <w:lang w:val="en-US"/>
        </w:rPr>
        <w:t>Hyvinkäänkylä</w:t>
      </w:r>
      <w:proofErr w:type="spellEnd"/>
    </w:p>
    <w:p w14:paraId="1D8BEC7F" w14:textId="52D338F1" w:rsidR="00126FF7" w:rsidRPr="00126FF7" w:rsidRDefault="00126FF7" w:rsidP="00126FF7">
      <w:pPr>
        <w:rPr>
          <w:lang w:val="en-US"/>
        </w:rPr>
      </w:pPr>
      <w:r w:rsidRPr="00126FF7">
        <w:rPr>
          <w:lang w:val="en-US"/>
        </w:rPr>
        <w:t xml:space="preserve">      Locate</w:t>
      </w:r>
      <w:r>
        <w:rPr>
          <w:lang w:val="en-US"/>
        </w:rPr>
        <w:t>d</w:t>
      </w:r>
      <w:r w:rsidRPr="00126FF7">
        <w:rPr>
          <w:lang w:val="en-US"/>
        </w:rPr>
        <w:t xml:space="preserve"> around 10km from Jokel</w:t>
      </w:r>
      <w:r>
        <w:rPr>
          <w:lang w:val="en-US"/>
        </w:rPr>
        <w:t>a</w:t>
      </w:r>
    </w:p>
    <w:p w14:paraId="1BFC94C3" w14:textId="77777777" w:rsidR="00126FF7" w:rsidRPr="00126FF7" w:rsidRDefault="00126FF7" w:rsidP="00126FF7">
      <w:pPr>
        <w:rPr>
          <w:lang w:val="en-US"/>
        </w:rPr>
      </w:pPr>
      <w:r w:rsidRPr="00126FF7">
        <w:rPr>
          <w:lang w:val="en-US"/>
        </w:rPr>
        <w:t xml:space="preserve">      Station FMISID 103794: </w:t>
      </w:r>
      <w:proofErr w:type="spellStart"/>
      <w:r w:rsidRPr="00126FF7">
        <w:rPr>
          <w:lang w:val="en-US"/>
        </w:rPr>
        <w:t>Mäntsälä</w:t>
      </w:r>
      <w:proofErr w:type="spellEnd"/>
      <w:r w:rsidRPr="00126FF7">
        <w:rPr>
          <w:lang w:val="en-US"/>
        </w:rPr>
        <w:t xml:space="preserve"> </w:t>
      </w:r>
      <w:proofErr w:type="spellStart"/>
      <w:r w:rsidRPr="00126FF7">
        <w:rPr>
          <w:lang w:val="en-US"/>
        </w:rPr>
        <w:t>Hirvihaara</w:t>
      </w:r>
      <w:proofErr w:type="spellEnd"/>
    </w:p>
    <w:p w14:paraId="137F479D" w14:textId="6E1FCB54" w:rsidR="00126FF7" w:rsidRPr="00126FF7" w:rsidRDefault="00126FF7" w:rsidP="00126FF7">
      <w:pPr>
        <w:rPr>
          <w:lang w:val="en-US"/>
        </w:rPr>
      </w:pPr>
      <w:r w:rsidRPr="00126FF7">
        <w:rPr>
          <w:lang w:val="en-US"/>
        </w:rPr>
        <w:t xml:space="preserve">      Located around 20km from Jokela</w:t>
      </w:r>
    </w:p>
    <w:p w14:paraId="5B07A7F5" w14:textId="57AB1F47" w:rsidR="00126FF7" w:rsidRPr="00126FF7" w:rsidRDefault="00126FF7" w:rsidP="00126FF7">
      <w:pPr>
        <w:rPr>
          <w:lang w:val="en-US"/>
        </w:rPr>
      </w:pPr>
      <w:r w:rsidRPr="00126FF7">
        <w:rPr>
          <w:lang w:val="en-US"/>
        </w:rPr>
        <w:t xml:space="preserve">Purpose: </w:t>
      </w:r>
      <w:r>
        <w:rPr>
          <w:lang w:val="en-US"/>
        </w:rPr>
        <w:br/>
      </w:r>
      <w:r w:rsidRPr="00126FF7">
        <w:rPr>
          <w:lang w:val="en-US"/>
        </w:rPr>
        <w:t>Data will be used to calibrate Urban hydrological Model.</w:t>
      </w:r>
    </w:p>
    <w:p w14:paraId="0AE6A946" w14:textId="58942772" w:rsidR="00126FF7" w:rsidRPr="00126FF7" w:rsidRDefault="00126FF7" w:rsidP="00126FF7">
      <w:pPr>
        <w:rPr>
          <w:lang w:val="en-US"/>
        </w:rPr>
      </w:pPr>
      <w:r w:rsidRPr="00126FF7">
        <w:rPr>
          <w:lang w:val="en-US"/>
        </w:rPr>
        <w:t>No</w:t>
      </w:r>
      <w:r>
        <w:rPr>
          <w:lang w:val="en-US"/>
        </w:rPr>
        <w:t>t</w:t>
      </w:r>
      <w:r w:rsidRPr="00126FF7">
        <w:rPr>
          <w:lang w:val="en-US"/>
        </w:rPr>
        <w:t xml:space="preserve">es: </w:t>
      </w:r>
      <w:r>
        <w:rPr>
          <w:lang w:val="en-US"/>
        </w:rPr>
        <w:br/>
      </w:r>
      <w:r w:rsidRPr="00126FF7">
        <w:rPr>
          <w:lang w:val="en-US"/>
        </w:rPr>
        <w:t xml:space="preserve">Minimum recording interval of 1h of at least the whole year of 2018. For this reason, the station (FMISID 103786: </w:t>
      </w:r>
      <w:proofErr w:type="spellStart"/>
      <w:r w:rsidRPr="00126FF7">
        <w:rPr>
          <w:lang w:val="en-US"/>
        </w:rPr>
        <w:t>Jarvenpää</w:t>
      </w:r>
      <w:proofErr w:type="spellEnd"/>
      <w:r w:rsidRPr="00126FF7">
        <w:rPr>
          <w:lang w:val="en-US"/>
        </w:rPr>
        <w:t xml:space="preserve"> </w:t>
      </w:r>
      <w:proofErr w:type="spellStart"/>
      <w:r w:rsidRPr="00126FF7">
        <w:rPr>
          <w:lang w:val="en-US"/>
        </w:rPr>
        <w:t>Sorto</w:t>
      </w:r>
      <w:proofErr w:type="spellEnd"/>
      <w:r w:rsidRPr="00126FF7">
        <w:rPr>
          <w:lang w:val="en-US"/>
        </w:rPr>
        <w:t>) seems to be not suitable since no available data for 2018 was found.</w:t>
      </w:r>
    </w:p>
    <w:p w14:paraId="5636C475" w14:textId="57A9A568" w:rsidR="00126FF7" w:rsidRPr="00126FF7" w:rsidRDefault="00126FF7" w:rsidP="00126FF7">
      <w:pPr>
        <w:rPr>
          <w:lang w:val="en-US"/>
        </w:rPr>
      </w:pPr>
      <w:r w:rsidRPr="00126FF7">
        <w:rPr>
          <w:lang w:val="en-US"/>
        </w:rPr>
        <w:t>2. Forecast Data [</w:t>
      </w:r>
      <w:proofErr w:type="gramStart"/>
      <w:r w:rsidRPr="00126FF7">
        <w:rPr>
          <w:lang w:val="en-US"/>
        </w:rPr>
        <w:t>Precipitation ,</w:t>
      </w:r>
      <w:proofErr w:type="gramEnd"/>
      <w:r w:rsidRPr="00126FF7">
        <w:rPr>
          <w:lang w:val="en-US"/>
        </w:rPr>
        <w:t xml:space="preserve"> Air Temperature]</w:t>
      </w:r>
    </w:p>
    <w:p w14:paraId="0E1BAE66" w14:textId="77777777" w:rsidR="00126FF7" w:rsidRPr="00126FF7" w:rsidRDefault="00126FF7" w:rsidP="00126FF7">
      <w:pPr>
        <w:rPr>
          <w:lang w:val="en-US"/>
        </w:rPr>
      </w:pPr>
      <w:r w:rsidRPr="00126FF7">
        <w:rPr>
          <w:lang w:val="en-US"/>
        </w:rPr>
        <w:t xml:space="preserve">Example of query for Harmonie Model as </w:t>
      </w:r>
      <w:proofErr w:type="spellStart"/>
      <w:r w:rsidRPr="00126FF7">
        <w:rPr>
          <w:lang w:val="en-US"/>
        </w:rPr>
        <w:t>TimeValuePair</w:t>
      </w:r>
      <w:proofErr w:type="spellEnd"/>
      <w:r w:rsidRPr="00126FF7">
        <w:rPr>
          <w:lang w:val="en-US"/>
        </w:rPr>
        <w:t xml:space="preserve"> for Jokela Town with 15min interval:</w:t>
      </w:r>
    </w:p>
    <w:p w14:paraId="56FE3620" w14:textId="77777777" w:rsidR="00126FF7" w:rsidRPr="00126FF7" w:rsidRDefault="00126FF7" w:rsidP="00126FF7">
      <w:pPr>
        <w:rPr>
          <w:lang w:val="en-US"/>
        </w:rPr>
      </w:pPr>
      <w:r w:rsidRPr="00126FF7">
        <w:rPr>
          <w:lang w:val="en-US"/>
        </w:rPr>
        <w:t>__________________________________________</w:t>
      </w:r>
    </w:p>
    <w:p w14:paraId="716F56DE" w14:textId="77777777" w:rsidR="00126FF7" w:rsidRPr="00126FF7" w:rsidRDefault="00126FF7" w:rsidP="00126FF7">
      <w:pPr>
        <w:rPr>
          <w:lang w:val="en-US"/>
        </w:rPr>
      </w:pPr>
      <w:r w:rsidRPr="00126FF7">
        <w:rPr>
          <w:lang w:val="en-US"/>
        </w:rPr>
        <w:t>http://opendata.fmi.fi/wfs?service=WFS&amp;version=2.0.0&amp;request=getFeature&amp;storedquery_id=fmi::forecast::harmonie::surface::point::timevaluepair&amp;place=jokela&amp;timestep=15&amp;</w:t>
      </w:r>
    </w:p>
    <w:p w14:paraId="57647C68" w14:textId="77777777" w:rsidR="00126FF7" w:rsidRPr="00126FF7" w:rsidRDefault="00126FF7" w:rsidP="00126FF7">
      <w:pPr>
        <w:rPr>
          <w:lang w:val="en-US"/>
        </w:rPr>
      </w:pPr>
      <w:r w:rsidRPr="00126FF7">
        <w:rPr>
          <w:lang w:val="en-US"/>
        </w:rPr>
        <w:t>__________________________________________</w:t>
      </w:r>
    </w:p>
    <w:p w14:paraId="7F5B894F" w14:textId="77777777" w:rsidR="00126FF7" w:rsidRPr="00126FF7" w:rsidRDefault="00126FF7" w:rsidP="00126FF7">
      <w:pPr>
        <w:rPr>
          <w:lang w:val="en-US"/>
        </w:rPr>
      </w:pPr>
      <w:r w:rsidRPr="00126FF7">
        <w:rPr>
          <w:lang w:val="en-US"/>
        </w:rPr>
        <w:t xml:space="preserve">Purpose: </w:t>
      </w:r>
    </w:p>
    <w:p w14:paraId="6FEDEEFE" w14:textId="3A92D995" w:rsidR="00126FF7" w:rsidRPr="00126FF7" w:rsidRDefault="00126FF7" w:rsidP="00126FF7">
      <w:pPr>
        <w:rPr>
          <w:lang w:val="en-US"/>
        </w:rPr>
      </w:pPr>
      <w:r w:rsidRPr="00126FF7">
        <w:rPr>
          <w:lang w:val="en-US"/>
        </w:rPr>
        <w:t xml:space="preserve">Data will be input for hydrological model to </w:t>
      </w:r>
      <w:proofErr w:type="spellStart"/>
      <w:r w:rsidRPr="00126FF7">
        <w:rPr>
          <w:lang w:val="en-US"/>
        </w:rPr>
        <w:t>provi</w:t>
      </w:r>
      <w:proofErr w:type="spellEnd"/>
      <w:r w:rsidR="007235EB">
        <w:rPr>
          <w:lang w:val="en-US"/>
        </w:rPr>
        <w:tab/>
      </w:r>
      <w:r w:rsidRPr="00126FF7">
        <w:rPr>
          <w:lang w:val="en-US"/>
        </w:rPr>
        <w:t>de forecast of flows in sanitary sewer network.</w:t>
      </w:r>
    </w:p>
    <w:p w14:paraId="2A810B73" w14:textId="7C9C305B" w:rsidR="00126FF7" w:rsidRPr="00126FF7" w:rsidRDefault="00126FF7" w:rsidP="00126FF7">
      <w:pPr>
        <w:rPr>
          <w:lang w:val="en-US"/>
        </w:rPr>
      </w:pPr>
      <w:r w:rsidRPr="00126FF7">
        <w:rPr>
          <w:lang w:val="en-US"/>
        </w:rPr>
        <w:t>Link for Map with Jokela Town and Weather Stations:</w:t>
      </w:r>
    </w:p>
    <w:p w14:paraId="300622F8" w14:textId="36764E6E" w:rsidR="00126FF7" w:rsidRPr="00126FF7" w:rsidRDefault="00126FF7" w:rsidP="00126FF7">
      <w:pPr>
        <w:rPr>
          <w:lang w:val="en-US"/>
        </w:rPr>
      </w:pPr>
      <w:r w:rsidRPr="00126FF7">
        <w:rPr>
          <w:lang w:val="en-US"/>
        </w:rPr>
        <w:t>https://drive.google.com/file/d/16QdTEeeL2s0RBzSDUAr0qHEkbqaLX5BG/view?usp=sharing</w:t>
      </w:r>
    </w:p>
    <w:p w14:paraId="7678613A" w14:textId="77777777" w:rsidR="00126FF7" w:rsidRPr="00126FF7" w:rsidRDefault="00126FF7" w:rsidP="00126FF7">
      <w:pPr>
        <w:rPr>
          <w:lang w:val="en-US"/>
        </w:rPr>
      </w:pPr>
      <w:r w:rsidRPr="00126FF7">
        <w:rPr>
          <w:lang w:val="en-US"/>
        </w:rPr>
        <w:t>Thank you in advance for your help,</w:t>
      </w:r>
    </w:p>
    <w:p w14:paraId="6C1AF3DD" w14:textId="2571AA7E" w:rsidR="00126FF7" w:rsidRPr="00126FF7" w:rsidRDefault="00126FF7" w:rsidP="00126FF7">
      <w:pPr>
        <w:rPr>
          <w:lang w:val="en-US"/>
        </w:rPr>
      </w:pPr>
      <w:r w:rsidRPr="00126FF7">
        <w:rPr>
          <w:lang w:val="en-US"/>
        </w:rPr>
        <w:t>Please contact me in case more description is needed.</w:t>
      </w:r>
    </w:p>
    <w:p w14:paraId="610A51EF" w14:textId="77777777" w:rsidR="00126FF7" w:rsidRPr="00E4744F" w:rsidRDefault="00126FF7" w:rsidP="00126FF7">
      <w:r w:rsidRPr="00E4744F">
        <w:t>Pedro Almeida</w:t>
      </w:r>
    </w:p>
    <w:p w14:paraId="67C6A00E" w14:textId="72D9E7B8" w:rsidR="00286679" w:rsidRPr="00E4744F" w:rsidRDefault="00126FF7" w:rsidP="00126FF7">
      <w:r w:rsidRPr="00E4744F">
        <w:t>0465452367</w:t>
      </w:r>
    </w:p>
    <w:p w14:paraId="2C9B8072" w14:textId="09B9F098" w:rsidR="00126FF7" w:rsidRPr="00E4744F" w:rsidRDefault="00126FF7" w:rsidP="00126FF7"/>
    <w:p w14:paraId="14B88766" w14:textId="3E787261" w:rsidR="000943F4" w:rsidRPr="00E4744F" w:rsidRDefault="000943F4" w:rsidP="000943F4">
      <w:r w:rsidRPr="00E4744F">
        <w:t>(viesti on kirjoitettu englanniksi)</w:t>
      </w:r>
    </w:p>
    <w:p w14:paraId="55B698C6" w14:textId="24785751" w:rsidR="000943F4" w:rsidRPr="000943F4" w:rsidRDefault="000943F4" w:rsidP="000943F4">
      <w:pPr>
        <w:rPr>
          <w:lang w:val="en-US"/>
        </w:rPr>
      </w:pPr>
      <w:r w:rsidRPr="000943F4">
        <w:rPr>
          <w:lang w:val="en-US"/>
        </w:rPr>
        <w:t xml:space="preserve">Hello, I have been accessing model forecast timeseries as </w:t>
      </w:r>
      <w:proofErr w:type="spellStart"/>
      <w:r w:rsidRPr="000943F4">
        <w:rPr>
          <w:lang w:val="en-US"/>
        </w:rPr>
        <w:t>timeValuePair</w:t>
      </w:r>
      <w:proofErr w:type="spellEnd"/>
      <w:r w:rsidRPr="000943F4">
        <w:rPr>
          <w:lang w:val="en-US"/>
        </w:rPr>
        <w:t xml:space="preserve"> from your open WFS and realized that the values of </w:t>
      </w:r>
      <w:proofErr w:type="spellStart"/>
      <w:r w:rsidRPr="000943F4">
        <w:rPr>
          <w:lang w:val="en-US"/>
        </w:rPr>
        <w:t>PrecipitationAmount</w:t>
      </w:r>
      <w:proofErr w:type="spellEnd"/>
      <w:r w:rsidRPr="000943F4">
        <w:rPr>
          <w:lang w:val="en-US"/>
        </w:rPr>
        <w:t xml:space="preserve"> returned are different than the values provided in your website for </w:t>
      </w:r>
      <w:proofErr w:type="spellStart"/>
      <w:r w:rsidRPr="000943F4">
        <w:rPr>
          <w:lang w:val="en-US"/>
        </w:rPr>
        <w:t>PrecipitationAmount</w:t>
      </w:r>
      <w:proofErr w:type="spellEnd"/>
      <w:r w:rsidRPr="000943F4">
        <w:rPr>
          <w:lang w:val="en-US"/>
        </w:rPr>
        <w:t xml:space="preserve"> and the same location. Values for precipitation amount fetched from your open service WFS were overestimated in comparison to the values available in your webpage for both </w:t>
      </w:r>
      <w:proofErr w:type="spellStart"/>
      <w:r w:rsidRPr="000943F4">
        <w:rPr>
          <w:lang w:val="en-US"/>
        </w:rPr>
        <w:t>Hirlam</w:t>
      </w:r>
      <w:proofErr w:type="spellEnd"/>
      <w:r w:rsidRPr="000943F4">
        <w:rPr>
          <w:lang w:val="en-US"/>
        </w:rPr>
        <w:t xml:space="preserve"> and Harmonie.</w:t>
      </w:r>
    </w:p>
    <w:p w14:paraId="590FD42C" w14:textId="77777777" w:rsidR="000943F4" w:rsidRPr="000943F4" w:rsidRDefault="000943F4" w:rsidP="000943F4">
      <w:pPr>
        <w:rPr>
          <w:lang w:val="en-US"/>
        </w:rPr>
      </w:pPr>
      <w:r w:rsidRPr="000943F4">
        <w:rPr>
          <w:lang w:val="en-US"/>
        </w:rPr>
        <w:t>I have been checking the forecast in your website for Jokela hourly here:</w:t>
      </w:r>
    </w:p>
    <w:p w14:paraId="4F4B7992" w14:textId="77777777" w:rsidR="000943F4" w:rsidRPr="000943F4" w:rsidRDefault="000943F4" w:rsidP="000943F4">
      <w:pPr>
        <w:rPr>
          <w:lang w:val="en-US"/>
        </w:rPr>
      </w:pPr>
      <w:r w:rsidRPr="000943F4">
        <w:rPr>
          <w:lang w:val="en-US"/>
        </w:rPr>
        <w:lastRenderedPageBreak/>
        <w:t>__________________________________________</w:t>
      </w:r>
    </w:p>
    <w:p w14:paraId="1D83AADC" w14:textId="77777777" w:rsidR="000943F4" w:rsidRPr="000943F4" w:rsidRDefault="000943F4" w:rsidP="000943F4">
      <w:pPr>
        <w:rPr>
          <w:lang w:val="en-US"/>
        </w:rPr>
      </w:pPr>
      <w:r w:rsidRPr="000943F4">
        <w:rPr>
          <w:lang w:val="en-US"/>
        </w:rPr>
        <w:t>https://en.ilmatieteenlaitos.fi/weather/tuusula/jokela?forecast=short</w:t>
      </w:r>
    </w:p>
    <w:p w14:paraId="70A17568" w14:textId="237676AC" w:rsidR="000943F4" w:rsidRPr="000943F4" w:rsidRDefault="000943F4" w:rsidP="000943F4">
      <w:pPr>
        <w:rPr>
          <w:lang w:val="en-US"/>
        </w:rPr>
      </w:pPr>
      <w:r w:rsidRPr="000943F4">
        <w:rPr>
          <w:lang w:val="en-US"/>
        </w:rPr>
        <w:t>__________________________________________</w:t>
      </w:r>
    </w:p>
    <w:p w14:paraId="7D220EBD" w14:textId="77777777" w:rsidR="000943F4" w:rsidRPr="000943F4" w:rsidRDefault="000943F4" w:rsidP="000943F4">
      <w:pPr>
        <w:rPr>
          <w:lang w:val="en-US"/>
        </w:rPr>
      </w:pPr>
      <w:r w:rsidRPr="000943F4">
        <w:rPr>
          <w:lang w:val="en-US"/>
        </w:rPr>
        <w:t xml:space="preserve">Link used to request model forecast as </w:t>
      </w:r>
      <w:proofErr w:type="spellStart"/>
      <w:r w:rsidRPr="000943F4">
        <w:rPr>
          <w:lang w:val="en-US"/>
        </w:rPr>
        <w:t>timeSeries</w:t>
      </w:r>
      <w:proofErr w:type="spellEnd"/>
      <w:r w:rsidRPr="000943F4">
        <w:rPr>
          <w:lang w:val="en-US"/>
        </w:rPr>
        <w:t xml:space="preserve"> and </w:t>
      </w:r>
      <w:proofErr w:type="spellStart"/>
      <w:r w:rsidRPr="000943F4">
        <w:rPr>
          <w:lang w:val="en-US"/>
        </w:rPr>
        <w:t>timeValuePair</w:t>
      </w:r>
      <w:proofErr w:type="spellEnd"/>
      <w:r w:rsidRPr="000943F4">
        <w:rPr>
          <w:lang w:val="en-US"/>
        </w:rPr>
        <w:t>:</w:t>
      </w:r>
    </w:p>
    <w:p w14:paraId="1E9C6186" w14:textId="77777777" w:rsidR="000943F4" w:rsidRPr="000943F4" w:rsidRDefault="000943F4" w:rsidP="000943F4">
      <w:pPr>
        <w:rPr>
          <w:lang w:val="en-US"/>
        </w:rPr>
      </w:pPr>
      <w:r w:rsidRPr="000943F4">
        <w:rPr>
          <w:lang w:val="en-US"/>
        </w:rPr>
        <w:t>__________________________________________</w:t>
      </w:r>
    </w:p>
    <w:p w14:paraId="705604B4" w14:textId="77777777" w:rsidR="000943F4" w:rsidRPr="000943F4" w:rsidRDefault="000943F4" w:rsidP="000943F4">
      <w:pPr>
        <w:rPr>
          <w:lang w:val="en-US"/>
        </w:rPr>
      </w:pPr>
      <w:r w:rsidRPr="000943F4">
        <w:rPr>
          <w:lang w:val="en-US"/>
        </w:rPr>
        <w:t>http://opendata.fmi.fi/wfs?service=WFS&amp;version=2.0.0&amp;request=getFeature&amp;storedquery_id=fmi::forecast::harmonie::surface::point::timevaluepair&amp;place=Jokela&amp;parameters=PrecipitationAmount&amp;timestep=60</w:t>
      </w:r>
    </w:p>
    <w:p w14:paraId="4810B42A" w14:textId="0E0572DA" w:rsidR="000943F4" w:rsidRPr="000943F4" w:rsidRDefault="000943F4" w:rsidP="000943F4">
      <w:pPr>
        <w:rPr>
          <w:lang w:val="en-US"/>
        </w:rPr>
      </w:pPr>
      <w:r w:rsidRPr="000943F4">
        <w:rPr>
          <w:lang w:val="en-US"/>
        </w:rPr>
        <w:t>__________________________________________</w:t>
      </w:r>
    </w:p>
    <w:p w14:paraId="7F928998" w14:textId="74079568" w:rsidR="000943F4" w:rsidRPr="000943F4" w:rsidRDefault="000943F4" w:rsidP="000943F4">
      <w:pPr>
        <w:rPr>
          <w:lang w:val="en-US"/>
        </w:rPr>
      </w:pPr>
      <w:r w:rsidRPr="000943F4">
        <w:rPr>
          <w:lang w:val="en-US"/>
        </w:rPr>
        <w:t>Example of Data checked at 08h50 of 03.05.2019:</w:t>
      </w:r>
    </w:p>
    <w:p w14:paraId="33B5883A" w14:textId="77777777" w:rsidR="000943F4" w:rsidRPr="000943F4" w:rsidRDefault="000943F4" w:rsidP="000943F4">
      <w:pPr>
        <w:rPr>
          <w:lang w:val="en-US"/>
        </w:rPr>
      </w:pPr>
      <w:r w:rsidRPr="000943F4">
        <w:rPr>
          <w:lang w:val="en-US"/>
        </w:rPr>
        <w:t>Forecast in WFS for 11h00: 0.21 mm</w:t>
      </w:r>
    </w:p>
    <w:p w14:paraId="393B3FAA" w14:textId="6E4C7076" w:rsidR="000943F4" w:rsidRPr="000943F4" w:rsidRDefault="000943F4" w:rsidP="000943F4">
      <w:pPr>
        <w:rPr>
          <w:lang w:val="en-US"/>
        </w:rPr>
      </w:pPr>
      <w:r w:rsidRPr="000943F4">
        <w:rPr>
          <w:lang w:val="en-US"/>
        </w:rPr>
        <w:t>Forecast in Webpage for 11h00: 0.0 mm</w:t>
      </w:r>
    </w:p>
    <w:p w14:paraId="1D38799A" w14:textId="456AC6EC" w:rsidR="000943F4" w:rsidRPr="000943F4" w:rsidRDefault="000943F4" w:rsidP="000943F4">
      <w:pPr>
        <w:rPr>
          <w:lang w:val="en-US"/>
        </w:rPr>
      </w:pPr>
      <w:r w:rsidRPr="000943F4">
        <w:rPr>
          <w:lang w:val="en-US"/>
        </w:rPr>
        <w:t>Notes: I am aware that the returned values for WFS is in UTC time zone. I also used three different locations requesting in your WFS for the vicinity of Jokela Town and all produced overestimated values in comparison to your Webpage (</w:t>
      </w:r>
      <w:proofErr w:type="spellStart"/>
      <w:r w:rsidRPr="000943F4">
        <w:rPr>
          <w:lang w:val="en-US"/>
        </w:rPr>
        <w:t>GeoName</w:t>
      </w:r>
      <w:proofErr w:type="spellEnd"/>
      <w:r w:rsidRPr="000943F4">
        <w:rPr>
          <w:lang w:val="en-US"/>
        </w:rPr>
        <w:t xml:space="preserve"> </w:t>
      </w:r>
      <w:proofErr w:type="spellStart"/>
      <w:r w:rsidRPr="000943F4">
        <w:rPr>
          <w:lang w:val="en-US"/>
        </w:rPr>
        <w:t>latlon</w:t>
      </w:r>
      <w:proofErr w:type="spellEnd"/>
      <w:r w:rsidRPr="000943F4">
        <w:rPr>
          <w:lang w:val="en-US"/>
        </w:rPr>
        <w:t xml:space="preserve">, Station FMISID 101130, and center of Jokela). </w:t>
      </w:r>
    </w:p>
    <w:p w14:paraId="2FD0F2BA" w14:textId="16D33E25" w:rsidR="000943F4" w:rsidRPr="000943F4" w:rsidRDefault="000943F4" w:rsidP="000943F4">
      <w:pPr>
        <w:rPr>
          <w:lang w:val="en-US"/>
        </w:rPr>
      </w:pPr>
      <w:r w:rsidRPr="000943F4">
        <w:rPr>
          <w:lang w:val="en-US"/>
        </w:rPr>
        <w:t xml:space="preserve">Questions: </w:t>
      </w:r>
    </w:p>
    <w:p w14:paraId="5F103095" w14:textId="63561490" w:rsidR="000943F4" w:rsidRPr="000943F4" w:rsidRDefault="000943F4" w:rsidP="000943F4">
      <w:pPr>
        <w:rPr>
          <w:lang w:val="en-US"/>
        </w:rPr>
      </w:pPr>
      <w:r w:rsidRPr="000943F4">
        <w:rPr>
          <w:lang w:val="en-US"/>
        </w:rPr>
        <w:t>1) Which forecast should I rely on, the one provided by the WFS or the Webpage?</w:t>
      </w:r>
    </w:p>
    <w:p w14:paraId="3D4FB8B5" w14:textId="0B24BB58" w:rsidR="000943F4" w:rsidRDefault="000943F4" w:rsidP="000943F4">
      <w:pPr>
        <w:rPr>
          <w:lang w:val="en-US"/>
        </w:rPr>
      </w:pPr>
      <w:r w:rsidRPr="000943F4">
        <w:rPr>
          <w:lang w:val="en-US"/>
        </w:rPr>
        <w:t>2) How can I have access to the same forecast used in your webpage? Is there a query available in your WFS for this forecast?</w:t>
      </w:r>
    </w:p>
    <w:p w14:paraId="2CA45630" w14:textId="378B36FF" w:rsidR="000943F4" w:rsidRDefault="000943F4" w:rsidP="00126FF7">
      <w:pPr>
        <w:rPr>
          <w:lang w:val="en-US"/>
        </w:rPr>
      </w:pPr>
    </w:p>
    <w:p w14:paraId="72C99A04" w14:textId="77777777" w:rsidR="000943F4" w:rsidRDefault="000943F4" w:rsidP="00126FF7">
      <w:pPr>
        <w:rPr>
          <w:lang w:val="en-US"/>
        </w:rPr>
      </w:pPr>
    </w:p>
    <w:p w14:paraId="37BD7CAB" w14:textId="77777777" w:rsidR="00126FF7" w:rsidRPr="00286679" w:rsidRDefault="00126FF7" w:rsidP="00126FF7">
      <w:pPr>
        <w:rPr>
          <w:lang w:val="en-US"/>
        </w:rPr>
      </w:pPr>
    </w:p>
    <w:p w14:paraId="78EE8FC7" w14:textId="3E4A65CF" w:rsidR="00204177" w:rsidRPr="00204177" w:rsidRDefault="00B617DA" w:rsidP="00286679">
      <w:pPr>
        <w:rPr>
          <w:lang w:val="en-US"/>
        </w:rPr>
      </w:pPr>
      <w:r w:rsidRPr="00B617DA">
        <w:rPr>
          <w:noProof/>
          <w:lang w:val="en-US"/>
        </w:rPr>
        <w:lastRenderedPageBreak/>
        <w:drawing>
          <wp:inline distT="0" distB="0" distL="0" distR="0" wp14:anchorId="45DF2C2E" wp14:editId="324A1A21">
            <wp:extent cx="4129671" cy="3606256"/>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36851" cy="3612526"/>
                    </a:xfrm>
                    <a:prstGeom prst="rect">
                      <a:avLst/>
                    </a:prstGeom>
                  </pic:spPr>
                </pic:pic>
              </a:graphicData>
            </a:graphic>
          </wp:inline>
        </w:drawing>
      </w:r>
    </w:p>
    <w:p w14:paraId="2A0B699D" w14:textId="389F99BE" w:rsidR="005A05E6" w:rsidRDefault="006B7DA3" w:rsidP="00CD12AB">
      <w:pPr>
        <w:rPr>
          <w:lang w:val="en-US"/>
        </w:rPr>
      </w:pPr>
      <w:r>
        <w:rPr>
          <w:lang w:val="en-US"/>
        </w:rPr>
        <w:t xml:space="preserve">Harmonie Scandinavia Hybrid Weather Forecast </w:t>
      </w:r>
      <w:r w:rsidR="006E2080">
        <w:rPr>
          <w:lang w:val="en-US"/>
        </w:rPr>
        <w:t>Data is a</w:t>
      </w:r>
      <w:r w:rsidR="005A05E6">
        <w:rPr>
          <w:lang w:val="en-US"/>
        </w:rPr>
        <w:t>vailable on the following formats</w:t>
      </w:r>
      <w:r w:rsidR="005A05E6" w:rsidRPr="005A05E6">
        <w:rPr>
          <w:lang w:val="en-US"/>
        </w:rPr>
        <w:t>:</w:t>
      </w:r>
    </w:p>
    <w:p w14:paraId="67B14DDC" w14:textId="407F2CCB" w:rsidR="005A05E6" w:rsidRDefault="008C17C7" w:rsidP="005A05E6">
      <w:pPr>
        <w:pStyle w:val="ListParagraph"/>
        <w:numPr>
          <w:ilvl w:val="0"/>
          <w:numId w:val="3"/>
        </w:numPr>
        <w:rPr>
          <w:lang w:val="en-US"/>
        </w:rPr>
      </w:pPr>
      <w:r w:rsidRPr="008C17C7">
        <w:rPr>
          <w:lang w:val="en-US"/>
        </w:rPr>
        <w:t>Harmonie Scandinavia Surface Level Weather Forecast as Grid data (</w:t>
      </w:r>
      <w:proofErr w:type="spellStart"/>
      <w:proofErr w:type="gramStart"/>
      <w:r w:rsidRPr="008C17C7">
        <w:rPr>
          <w:lang w:val="en-US"/>
        </w:rPr>
        <w:t>fmi</w:t>
      </w:r>
      <w:proofErr w:type="spellEnd"/>
      <w:r w:rsidRPr="008C17C7">
        <w:rPr>
          <w:lang w:val="en-US"/>
        </w:rPr>
        <w:t>::</w:t>
      </w:r>
      <w:proofErr w:type="gramEnd"/>
      <w:r w:rsidRPr="008C17C7">
        <w:rPr>
          <w:lang w:val="en-US"/>
        </w:rPr>
        <w:t>forecast::</w:t>
      </w:r>
      <w:proofErr w:type="spellStart"/>
      <w:r w:rsidRPr="008C17C7">
        <w:rPr>
          <w:lang w:val="en-US"/>
        </w:rPr>
        <w:t>harmonie</w:t>
      </w:r>
      <w:proofErr w:type="spellEnd"/>
      <w:r w:rsidRPr="008C17C7">
        <w:rPr>
          <w:lang w:val="en-US"/>
        </w:rPr>
        <w:t>::surface::grid)</w:t>
      </w:r>
    </w:p>
    <w:p w14:paraId="5E0B7517" w14:textId="040FC26B" w:rsidR="00655319" w:rsidRDefault="00655319" w:rsidP="005A05E6">
      <w:pPr>
        <w:pStyle w:val="ListParagraph"/>
        <w:numPr>
          <w:ilvl w:val="0"/>
          <w:numId w:val="3"/>
        </w:numPr>
        <w:rPr>
          <w:lang w:val="en-US"/>
        </w:rPr>
      </w:pPr>
      <w:r w:rsidRPr="00655319">
        <w:rPr>
          <w:lang w:val="en-US"/>
        </w:rPr>
        <w:t xml:space="preserve">Harmonie Surface Point Weather Forecast as </w:t>
      </w:r>
      <w:proofErr w:type="spellStart"/>
      <w:r w:rsidRPr="00655319">
        <w:rPr>
          <w:lang w:val="en-US"/>
        </w:rPr>
        <w:t>multipointcoverage</w:t>
      </w:r>
      <w:proofErr w:type="spellEnd"/>
      <w:r w:rsidRPr="00655319">
        <w:rPr>
          <w:lang w:val="en-US"/>
        </w:rPr>
        <w:t xml:space="preserve"> (</w:t>
      </w:r>
      <w:proofErr w:type="spellStart"/>
      <w:proofErr w:type="gramStart"/>
      <w:r w:rsidRPr="00655319">
        <w:rPr>
          <w:lang w:val="en-US"/>
        </w:rPr>
        <w:t>fmi</w:t>
      </w:r>
      <w:proofErr w:type="spellEnd"/>
      <w:r w:rsidRPr="00655319">
        <w:rPr>
          <w:lang w:val="en-US"/>
        </w:rPr>
        <w:t>::</w:t>
      </w:r>
      <w:proofErr w:type="gramEnd"/>
      <w:r w:rsidRPr="00655319">
        <w:rPr>
          <w:lang w:val="en-US"/>
        </w:rPr>
        <w:t>forecast::</w:t>
      </w:r>
      <w:proofErr w:type="spellStart"/>
      <w:r w:rsidRPr="00655319">
        <w:rPr>
          <w:lang w:val="en-US"/>
        </w:rPr>
        <w:t>harmonie</w:t>
      </w:r>
      <w:proofErr w:type="spellEnd"/>
      <w:r w:rsidRPr="00655319">
        <w:rPr>
          <w:lang w:val="en-US"/>
        </w:rPr>
        <w:t>::surface::point::</w:t>
      </w:r>
      <w:proofErr w:type="spellStart"/>
      <w:r w:rsidRPr="00655319">
        <w:rPr>
          <w:lang w:val="en-US"/>
        </w:rPr>
        <w:t>multipointcoverage</w:t>
      </w:r>
      <w:proofErr w:type="spellEnd"/>
      <w:r w:rsidRPr="00655319">
        <w:rPr>
          <w:lang w:val="en-US"/>
        </w:rPr>
        <w:t>)</w:t>
      </w:r>
    </w:p>
    <w:p w14:paraId="6BA24867" w14:textId="5FF9E345" w:rsidR="00592819" w:rsidRDefault="00592819" w:rsidP="005A05E6">
      <w:pPr>
        <w:pStyle w:val="ListParagraph"/>
        <w:numPr>
          <w:ilvl w:val="0"/>
          <w:numId w:val="3"/>
        </w:numPr>
        <w:rPr>
          <w:lang w:val="en-US"/>
        </w:rPr>
      </w:pPr>
      <w:r w:rsidRPr="00592819">
        <w:rPr>
          <w:lang w:val="en-US"/>
        </w:rPr>
        <w:t>Harmonie Surface Point Weather Forecast as simple features (</w:t>
      </w:r>
      <w:proofErr w:type="spellStart"/>
      <w:proofErr w:type="gramStart"/>
      <w:r w:rsidRPr="00592819">
        <w:rPr>
          <w:lang w:val="en-US"/>
        </w:rPr>
        <w:t>fmi</w:t>
      </w:r>
      <w:proofErr w:type="spellEnd"/>
      <w:r w:rsidRPr="00592819">
        <w:rPr>
          <w:lang w:val="en-US"/>
        </w:rPr>
        <w:t>::</w:t>
      </w:r>
      <w:proofErr w:type="gramEnd"/>
      <w:r w:rsidRPr="00592819">
        <w:rPr>
          <w:lang w:val="en-US"/>
        </w:rPr>
        <w:t>forecast::</w:t>
      </w:r>
      <w:proofErr w:type="spellStart"/>
      <w:r w:rsidRPr="00592819">
        <w:rPr>
          <w:lang w:val="en-US"/>
        </w:rPr>
        <w:t>harmonie</w:t>
      </w:r>
      <w:proofErr w:type="spellEnd"/>
      <w:r w:rsidRPr="00592819">
        <w:rPr>
          <w:lang w:val="en-US"/>
        </w:rPr>
        <w:t>::surface::point::simple)</w:t>
      </w:r>
    </w:p>
    <w:p w14:paraId="1090C1AF" w14:textId="77B9BB90" w:rsidR="00592819" w:rsidRPr="00592819" w:rsidRDefault="00592819" w:rsidP="005A05E6">
      <w:pPr>
        <w:pStyle w:val="ListParagraph"/>
        <w:numPr>
          <w:ilvl w:val="0"/>
          <w:numId w:val="3"/>
        </w:numPr>
        <w:rPr>
          <w:b/>
          <w:lang w:val="en-US"/>
        </w:rPr>
      </w:pPr>
      <w:r w:rsidRPr="00592819">
        <w:rPr>
          <w:b/>
          <w:lang w:val="en-US"/>
        </w:rPr>
        <w:t>Harmonie Surface Point Weather Forecast as time value pairs (</w:t>
      </w:r>
      <w:proofErr w:type="spellStart"/>
      <w:proofErr w:type="gramStart"/>
      <w:r w:rsidRPr="00592819">
        <w:rPr>
          <w:b/>
          <w:lang w:val="en-US"/>
        </w:rPr>
        <w:t>fmi</w:t>
      </w:r>
      <w:proofErr w:type="spellEnd"/>
      <w:r w:rsidRPr="00592819">
        <w:rPr>
          <w:b/>
          <w:lang w:val="en-US"/>
        </w:rPr>
        <w:t>::</w:t>
      </w:r>
      <w:proofErr w:type="gramEnd"/>
      <w:r w:rsidRPr="00592819">
        <w:rPr>
          <w:b/>
          <w:lang w:val="en-US"/>
        </w:rPr>
        <w:t>forecast::</w:t>
      </w:r>
      <w:proofErr w:type="spellStart"/>
      <w:r w:rsidRPr="00592819">
        <w:rPr>
          <w:b/>
          <w:lang w:val="en-US"/>
        </w:rPr>
        <w:t>harmonie</w:t>
      </w:r>
      <w:proofErr w:type="spellEnd"/>
      <w:r w:rsidRPr="00592819">
        <w:rPr>
          <w:b/>
          <w:lang w:val="en-US"/>
        </w:rPr>
        <w:t>::surface::point::</w:t>
      </w:r>
      <w:proofErr w:type="spellStart"/>
      <w:r w:rsidRPr="00592819">
        <w:rPr>
          <w:b/>
          <w:lang w:val="en-US"/>
        </w:rPr>
        <w:t>timevaluepair</w:t>
      </w:r>
      <w:proofErr w:type="spellEnd"/>
      <w:r w:rsidRPr="00592819">
        <w:rPr>
          <w:b/>
          <w:lang w:val="en-US"/>
        </w:rPr>
        <w:t>)</w:t>
      </w:r>
    </w:p>
    <w:p w14:paraId="6CF8CD87" w14:textId="06667A42" w:rsidR="0091031A" w:rsidRPr="0091031A" w:rsidRDefault="00B6135A" w:rsidP="0091031A">
      <w:pPr>
        <w:ind w:left="360"/>
        <w:rPr>
          <w:b/>
          <w:lang w:val="en-US"/>
        </w:rPr>
      </w:pPr>
      <w:r w:rsidRPr="00B6135A">
        <w:rPr>
          <w:b/>
          <w:noProof/>
          <w:lang w:val="en-US"/>
        </w:rPr>
        <w:drawing>
          <wp:inline distT="0" distB="0" distL="0" distR="0" wp14:anchorId="246CF059" wp14:editId="024D4CEB">
            <wp:extent cx="5730737" cy="2362405"/>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0737" cy="2362405"/>
                    </a:xfrm>
                    <a:prstGeom prst="rect">
                      <a:avLst/>
                    </a:prstGeom>
                  </pic:spPr>
                </pic:pic>
              </a:graphicData>
            </a:graphic>
          </wp:inline>
        </w:drawing>
      </w:r>
    </w:p>
    <w:p w14:paraId="227B6716" w14:textId="77777777" w:rsidR="005A05E6" w:rsidRPr="005A05E6" w:rsidRDefault="005A05E6" w:rsidP="00CD12AB">
      <w:pPr>
        <w:rPr>
          <w:lang w:val="en-US"/>
        </w:rPr>
      </w:pPr>
    </w:p>
    <w:p w14:paraId="5EF84E77" w14:textId="77777777" w:rsidR="003D0741" w:rsidRDefault="00903911" w:rsidP="009A55C4">
      <w:pPr>
        <w:pStyle w:val="Heading2"/>
      </w:pPr>
      <w:r>
        <w:t>Pre-processing</w:t>
      </w:r>
      <w:r w:rsidR="003D0741">
        <w:t xml:space="preserve"> </w:t>
      </w:r>
    </w:p>
    <w:p w14:paraId="21826FB6" w14:textId="4BDFACE3" w:rsidR="00903911" w:rsidRDefault="003D0741" w:rsidP="00CD12AB">
      <w:pPr>
        <w:rPr>
          <w:lang w:val="en-US"/>
        </w:rPr>
      </w:pPr>
      <w:r w:rsidRPr="003D0741">
        <w:rPr>
          <w:highlight w:val="yellow"/>
          <w:lang w:val="en-US"/>
        </w:rPr>
        <w:t xml:space="preserve">(sensitive information that should be available only for </w:t>
      </w:r>
      <w:proofErr w:type="spellStart"/>
      <w:r w:rsidRPr="003D0741">
        <w:rPr>
          <w:highlight w:val="yellow"/>
          <w:lang w:val="en-US"/>
        </w:rPr>
        <w:t>fluidit</w:t>
      </w:r>
      <w:proofErr w:type="spellEnd"/>
      <w:r w:rsidRPr="003D0741">
        <w:rPr>
          <w:highlight w:val="yellow"/>
          <w:lang w:val="en-US"/>
        </w:rPr>
        <w:t>)</w:t>
      </w:r>
    </w:p>
    <w:p w14:paraId="02E03409" w14:textId="77777777" w:rsidR="00C33EE8" w:rsidRDefault="00BE6880" w:rsidP="00CD12AB">
      <w:pPr>
        <w:rPr>
          <w:lang w:val="en-US"/>
        </w:rPr>
      </w:pPr>
      <w:r>
        <w:rPr>
          <w:lang w:val="en-US"/>
        </w:rPr>
        <w:lastRenderedPageBreak/>
        <w:t>Raw data had to be tr</w:t>
      </w:r>
      <w:r w:rsidR="0093105A">
        <w:rPr>
          <w:lang w:val="en-US"/>
        </w:rPr>
        <w:t xml:space="preserve">eated to </w:t>
      </w:r>
      <w:r w:rsidR="005B75AC">
        <w:rPr>
          <w:lang w:val="en-US"/>
        </w:rPr>
        <w:t xml:space="preserve">a readable format </w:t>
      </w:r>
      <w:r w:rsidR="00B80B93">
        <w:rPr>
          <w:lang w:val="en-US"/>
        </w:rPr>
        <w:t>for</w:t>
      </w:r>
      <w:r w:rsidR="0093105A">
        <w:rPr>
          <w:lang w:val="en-US"/>
        </w:rPr>
        <w:t xml:space="preserve"> </w:t>
      </w:r>
      <w:r w:rsidR="005B75AC">
        <w:rPr>
          <w:lang w:val="en-US"/>
        </w:rPr>
        <w:t>SWMM.</w:t>
      </w:r>
      <w:r w:rsidR="00B80B93">
        <w:rPr>
          <w:lang w:val="en-US"/>
        </w:rPr>
        <w:t xml:space="preserve"> </w:t>
      </w:r>
      <w:r w:rsidR="006956D0">
        <w:rPr>
          <w:lang w:val="en-US"/>
        </w:rPr>
        <w:t xml:space="preserve">Figure </w:t>
      </w:r>
      <w:r w:rsidR="006956D0" w:rsidRPr="006956D0">
        <w:rPr>
          <w:highlight w:val="yellow"/>
          <w:lang w:val="en-US"/>
        </w:rPr>
        <w:t>X</w:t>
      </w:r>
      <w:r w:rsidR="006956D0">
        <w:rPr>
          <w:lang w:val="en-US"/>
        </w:rPr>
        <w:t xml:space="preserve"> </w:t>
      </w:r>
      <w:r w:rsidR="00C33EE8">
        <w:rPr>
          <w:lang w:val="en-US"/>
        </w:rPr>
        <w:t>has an example of raw f</w:t>
      </w:r>
      <w:r w:rsidR="006956D0">
        <w:rPr>
          <w:lang w:val="en-US"/>
        </w:rPr>
        <w:t xml:space="preserve">low data of </w:t>
      </w:r>
      <w:r w:rsidR="00C33EE8">
        <w:rPr>
          <w:lang w:val="en-US"/>
        </w:rPr>
        <w:t xml:space="preserve">a </w:t>
      </w:r>
      <w:r w:rsidR="006956D0">
        <w:rPr>
          <w:lang w:val="en-US"/>
        </w:rPr>
        <w:t>p</w:t>
      </w:r>
      <w:r w:rsidR="00B80B93">
        <w:rPr>
          <w:lang w:val="en-US"/>
        </w:rPr>
        <w:t>umping station</w:t>
      </w:r>
      <w:r w:rsidR="005B75AC">
        <w:rPr>
          <w:lang w:val="en-US"/>
        </w:rPr>
        <w:t xml:space="preserve"> </w:t>
      </w:r>
      <w:r w:rsidR="00C33EE8">
        <w:rPr>
          <w:lang w:val="en-US"/>
        </w:rPr>
        <w:t xml:space="preserve">in Jokela sanitary sewer network. </w:t>
      </w:r>
    </w:p>
    <w:p w14:paraId="6087A3FF" w14:textId="541B4637" w:rsidR="00C307D7" w:rsidRDefault="00903911" w:rsidP="00CD12AB">
      <w:pPr>
        <w:rPr>
          <w:lang w:val="en-US"/>
        </w:rPr>
      </w:pPr>
      <w:r>
        <w:rPr>
          <w:lang w:val="en-US"/>
        </w:rPr>
        <w:t xml:space="preserve"> </w:t>
      </w:r>
    </w:p>
    <w:p w14:paraId="35619FE3" w14:textId="477BB1F1" w:rsidR="0058094F" w:rsidRDefault="0058094F" w:rsidP="00CD12AB">
      <w:pPr>
        <w:rPr>
          <w:lang w:val="en-US"/>
        </w:rPr>
      </w:pPr>
      <w:r>
        <w:rPr>
          <w:lang w:val="en-US"/>
        </w:rPr>
        <w:t xml:space="preserve">Jokela </w:t>
      </w:r>
      <w:r w:rsidR="00AF7045">
        <w:rPr>
          <w:lang w:val="en-US"/>
        </w:rPr>
        <w:t xml:space="preserve">pumping station </w:t>
      </w:r>
      <w:r>
        <w:rPr>
          <w:lang w:val="en-US"/>
        </w:rPr>
        <w:t>data</w:t>
      </w:r>
    </w:p>
    <w:p w14:paraId="386BB272" w14:textId="77777777" w:rsidR="00C15122" w:rsidRDefault="0058094F" w:rsidP="00CD12AB">
      <w:pPr>
        <w:rPr>
          <w:lang w:val="en-US"/>
        </w:rPr>
      </w:pPr>
      <w:r>
        <w:rPr>
          <w:lang w:val="en-US"/>
        </w:rPr>
        <w:t>TS of flow measurements from 4 pumping stations</w:t>
      </w:r>
      <w:r>
        <w:rPr>
          <w:lang w:val="en-US"/>
        </w:rPr>
        <w:br/>
        <w:t>- Time window: 1 year (2018)</w:t>
      </w:r>
      <w:r>
        <w:rPr>
          <w:lang w:val="en-US"/>
        </w:rPr>
        <w:br/>
        <w:t xml:space="preserve">- </w:t>
      </w:r>
      <w:r w:rsidR="00C9439C">
        <w:rPr>
          <w:lang w:val="en-US"/>
        </w:rPr>
        <w:t>Regular time steps: 1 hour</w:t>
      </w:r>
      <w:r w:rsidR="00C9439C">
        <w:rPr>
          <w:lang w:val="en-US"/>
        </w:rPr>
        <w:br/>
        <w:t xml:space="preserve">- </w:t>
      </w:r>
      <w:r w:rsidR="003C3484">
        <w:rPr>
          <w:lang w:val="en-US"/>
        </w:rPr>
        <w:t>Extreme values</w:t>
      </w:r>
      <w:r w:rsidR="00280030">
        <w:rPr>
          <w:lang w:val="en-US"/>
        </w:rPr>
        <w:t>? Mean values? Standard deviation?</w:t>
      </w:r>
    </w:p>
    <w:p w14:paraId="698232A0" w14:textId="77D81A09" w:rsidR="00C9439C" w:rsidRDefault="00280030" w:rsidP="00CD12AB">
      <w:pPr>
        <w:rPr>
          <w:lang w:val="en-US"/>
        </w:rPr>
      </w:pPr>
      <w:r>
        <w:rPr>
          <w:lang w:val="en-US"/>
        </w:rPr>
        <w:t xml:space="preserve"> </w:t>
      </w:r>
      <w:r w:rsidR="00C15122">
        <w:rPr>
          <w:noProof/>
        </w:rPr>
        <w:drawing>
          <wp:inline distT="0" distB="0" distL="0" distR="0" wp14:anchorId="5CC9EACC" wp14:editId="52E6B5C5">
            <wp:extent cx="2454728" cy="936672"/>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72684" cy="943524"/>
                    </a:xfrm>
                    <a:prstGeom prst="rect">
                      <a:avLst/>
                    </a:prstGeom>
                  </pic:spPr>
                </pic:pic>
              </a:graphicData>
            </a:graphic>
          </wp:inline>
        </w:drawing>
      </w:r>
    </w:p>
    <w:p w14:paraId="0ACEB986" w14:textId="6F663421" w:rsidR="0058094F" w:rsidRDefault="0058094F" w:rsidP="00CD12AB">
      <w:pPr>
        <w:rPr>
          <w:lang w:val="en-US"/>
        </w:rPr>
      </w:pPr>
    </w:p>
    <w:p w14:paraId="6F82D05C" w14:textId="574EF681" w:rsidR="009732B5" w:rsidRDefault="009F714C" w:rsidP="000B3556">
      <w:pPr>
        <w:pStyle w:val="ListParagraph"/>
        <w:numPr>
          <w:ilvl w:val="0"/>
          <w:numId w:val="30"/>
        </w:numPr>
        <w:rPr>
          <w:lang w:val="en-US"/>
        </w:rPr>
      </w:pPr>
      <w:r>
        <w:rPr>
          <w:lang w:val="en-US"/>
        </w:rPr>
        <w:t xml:space="preserve">Simulation time-step. </w:t>
      </w:r>
      <w:r w:rsidR="000B3556">
        <w:rPr>
          <w:lang w:val="en-US"/>
        </w:rPr>
        <w:t xml:space="preserve">It would be interesting to </w:t>
      </w:r>
      <w:r>
        <w:rPr>
          <w:lang w:val="en-US"/>
        </w:rPr>
        <w:t>automatically detect</w:t>
      </w:r>
      <w:r w:rsidR="00CD354B">
        <w:rPr>
          <w:lang w:val="en-US"/>
        </w:rPr>
        <w:t xml:space="preserve"> the catchment’s response time</w:t>
      </w:r>
      <w:r w:rsidR="006114A7">
        <w:rPr>
          <w:lang w:val="en-US"/>
        </w:rPr>
        <w:t xml:space="preserve"> (check if other software packages do this). The simulation time</w:t>
      </w:r>
      <w:r w:rsidR="004746DF">
        <w:rPr>
          <w:lang w:val="en-US"/>
        </w:rPr>
        <w:t>-step could be a function of the catchment’s response</w:t>
      </w:r>
      <w:r w:rsidR="00C10BA8">
        <w:rPr>
          <w:lang w:val="en-US"/>
        </w:rPr>
        <w:t xml:space="preserve"> if stability criteria is assured. </w:t>
      </w:r>
    </w:p>
    <w:p w14:paraId="3EEABE10" w14:textId="1B5DA08A" w:rsidR="00AF7045" w:rsidRPr="000B3556" w:rsidRDefault="009732B5" w:rsidP="009732B5">
      <w:pPr>
        <w:pStyle w:val="ListParagraph"/>
        <w:rPr>
          <w:lang w:val="en-US"/>
        </w:rPr>
      </w:pPr>
      <w:r>
        <w:rPr>
          <w:lang w:val="en-US"/>
        </w:rPr>
        <w:t xml:space="preserve">Response time: </w:t>
      </w:r>
      <w:r w:rsidR="00CD354B">
        <w:rPr>
          <w:lang w:val="en-US"/>
        </w:rPr>
        <w:t xml:space="preserve">after rainfall start how long will it take to </w:t>
      </w:r>
      <w:r w:rsidR="009746B4">
        <w:rPr>
          <w:lang w:val="en-US"/>
        </w:rPr>
        <w:t xml:space="preserve">observe an increase of the flow in response to the perturbation. </w:t>
      </w:r>
      <w:r w:rsidR="009F714C">
        <w:rPr>
          <w:lang w:val="en-US"/>
        </w:rPr>
        <w:t xml:space="preserve"> </w:t>
      </w:r>
    </w:p>
    <w:p w14:paraId="2B59956D" w14:textId="77777777" w:rsidR="00AF7045" w:rsidRPr="00652226" w:rsidRDefault="00AF7045" w:rsidP="00CD12AB">
      <w:pPr>
        <w:rPr>
          <w:lang w:val="en-US"/>
        </w:rPr>
      </w:pPr>
    </w:p>
    <w:p w14:paraId="7B08C86E" w14:textId="77777777" w:rsidR="006F33CB" w:rsidRDefault="00176683" w:rsidP="009A55C4">
      <w:pPr>
        <w:pStyle w:val="Heading2"/>
      </w:pPr>
      <w:bookmarkStart w:id="35" w:name="_Toc4419004"/>
      <w:r>
        <w:t xml:space="preserve">Jokela </w:t>
      </w:r>
      <w:r w:rsidR="006F33CB">
        <w:t>Town</w:t>
      </w:r>
      <w:bookmarkEnd w:id="35"/>
    </w:p>
    <w:p w14:paraId="4942E488" w14:textId="77777777" w:rsidR="000873F2" w:rsidRDefault="007C1BB9" w:rsidP="00753533">
      <w:pPr>
        <w:rPr>
          <w:lang w:val="en-US"/>
        </w:rPr>
      </w:pPr>
      <w:r w:rsidRPr="007C1BB9">
        <w:rPr>
          <w:lang w:val="en-US"/>
        </w:rPr>
        <w:t xml:space="preserve">About Tuusula water&gt; </w:t>
      </w:r>
    </w:p>
    <w:p w14:paraId="581E6A13" w14:textId="2AC87701" w:rsidR="007C1BB9" w:rsidRDefault="00787B45" w:rsidP="00753533">
      <w:pPr>
        <w:rPr>
          <w:lang w:val="en-US"/>
        </w:rPr>
      </w:pPr>
      <w:hyperlink r:id="rId95" w:history="1">
        <w:r w:rsidR="000873F2" w:rsidRPr="004B2A4D">
          <w:rPr>
            <w:rStyle w:val="Hyperlink"/>
            <w:lang w:val="en-US"/>
          </w:rPr>
          <w:t>https://www.tuusula.fi/sivu.tmpl?sivu_id=7480</w:t>
        </w:r>
      </w:hyperlink>
    </w:p>
    <w:p w14:paraId="019C89F9" w14:textId="49BAA01D" w:rsidR="007C1BB9" w:rsidRPr="00DB1951" w:rsidRDefault="00787B45" w:rsidP="00753533">
      <w:pPr>
        <w:rPr>
          <w:lang w:val="en-US"/>
        </w:rPr>
      </w:pPr>
      <w:hyperlink r:id="rId96" w:history="1">
        <w:r w:rsidR="000873F2" w:rsidRPr="004B2A4D">
          <w:rPr>
            <w:rStyle w:val="Hyperlink"/>
            <w:lang w:val="en-US"/>
          </w:rPr>
          <w:t>https://kartta.tuusula.fi/</w:t>
        </w:r>
      </w:hyperlink>
    </w:p>
    <w:p w14:paraId="5887F2EB" w14:textId="350CABE6" w:rsidR="00176683" w:rsidRPr="00942AB0" w:rsidRDefault="00176683" w:rsidP="00753533">
      <w:pPr>
        <w:rPr>
          <w:lang w:val="en-US"/>
        </w:rPr>
      </w:pPr>
      <w:r>
        <w:rPr>
          <w:lang w:val="en-US"/>
        </w:rPr>
        <w:t>– background of the region</w:t>
      </w:r>
      <w:r w:rsidR="007E7224">
        <w:rPr>
          <w:lang w:val="en-US"/>
        </w:rPr>
        <w:t xml:space="preserve"> such as: Location, climate, </w:t>
      </w:r>
      <w:r w:rsidR="00F271AB">
        <w:rPr>
          <w:lang w:val="en-US"/>
        </w:rPr>
        <w:t xml:space="preserve">seasons, temperature, </w:t>
      </w:r>
      <w:r>
        <w:rPr>
          <w:lang w:val="en-US"/>
        </w:rPr>
        <w:t xml:space="preserve">characteristics of rainfall, </w:t>
      </w:r>
      <w:r w:rsidR="007E7224">
        <w:rPr>
          <w:lang w:val="en-US"/>
        </w:rPr>
        <w:t>basin</w:t>
      </w:r>
      <w:r>
        <w:rPr>
          <w:lang w:val="en-US"/>
        </w:rPr>
        <w:t>, soil type,</w:t>
      </w:r>
      <w:r w:rsidR="007E7224">
        <w:rPr>
          <w:lang w:val="en-US"/>
        </w:rPr>
        <w:t xml:space="preserve"> streams</w:t>
      </w:r>
      <w:r w:rsidR="00F21375">
        <w:rPr>
          <w:lang w:val="en-US"/>
        </w:rPr>
        <w:t xml:space="preserve">, </w:t>
      </w:r>
      <w:r w:rsidR="00CC73E1">
        <w:rPr>
          <w:lang w:val="en-US"/>
        </w:rPr>
        <w:t>mean annual precipitation</w:t>
      </w:r>
      <w:r w:rsidR="00113A01">
        <w:rPr>
          <w:lang w:val="en-US"/>
        </w:rPr>
        <w:t xml:space="preserve">, </w:t>
      </w:r>
      <w:r w:rsidR="00EE5CCB">
        <w:rPr>
          <w:lang w:val="en-US"/>
        </w:rPr>
        <w:t xml:space="preserve">tell about the rain gauges </w:t>
      </w:r>
      <w:r w:rsidR="0025338D">
        <w:rPr>
          <w:lang w:val="en-US"/>
        </w:rPr>
        <w:t>and give their location</w:t>
      </w:r>
      <w:r w:rsidR="00A53FF7">
        <w:rPr>
          <w:lang w:val="en-US"/>
        </w:rPr>
        <w:t xml:space="preserve"> in </w:t>
      </w:r>
      <w:proofErr w:type="spellStart"/>
      <w:r w:rsidR="00A53FF7">
        <w:rPr>
          <w:lang w:val="en-US"/>
        </w:rPr>
        <w:t>lat</w:t>
      </w:r>
      <w:proofErr w:type="spellEnd"/>
      <w:r w:rsidR="00A53FF7">
        <w:rPr>
          <w:lang w:val="en-US"/>
        </w:rPr>
        <w:t xml:space="preserve"> </w:t>
      </w:r>
      <w:proofErr w:type="spellStart"/>
      <w:r w:rsidR="00A53FF7">
        <w:rPr>
          <w:lang w:val="en-US"/>
        </w:rPr>
        <w:t>lon</w:t>
      </w:r>
      <w:proofErr w:type="spellEnd"/>
      <w:r w:rsidR="00A53FF7">
        <w:rPr>
          <w:lang w:val="en-US"/>
        </w:rPr>
        <w:t xml:space="preserve"> and </w:t>
      </w:r>
      <w:proofErr w:type="spellStart"/>
      <w:r w:rsidR="00A53FF7">
        <w:rPr>
          <w:lang w:val="en-US"/>
        </w:rPr>
        <w:t>fmisid</w:t>
      </w:r>
      <w:proofErr w:type="spellEnd"/>
      <w:r w:rsidR="00A53FF7">
        <w:rPr>
          <w:lang w:val="en-US"/>
        </w:rPr>
        <w:t xml:space="preserve"> as well as</w:t>
      </w:r>
      <w:r w:rsidR="00EE5CCB">
        <w:rPr>
          <w:lang w:val="en-US"/>
        </w:rPr>
        <w:t xml:space="preserve"> radar,</w:t>
      </w:r>
      <w:r w:rsidR="0025338D">
        <w:rPr>
          <w:lang w:val="en-US"/>
        </w:rPr>
        <w:t xml:space="preserve"> </w:t>
      </w:r>
      <w:r w:rsidR="00A31728">
        <w:rPr>
          <w:lang w:val="en-US"/>
        </w:rPr>
        <w:t xml:space="preserve">/tell that GWF was neglected at first. </w:t>
      </w:r>
    </w:p>
    <w:p w14:paraId="585E72F6" w14:textId="03415C1C" w:rsidR="00BA1BE8" w:rsidRDefault="00BA1BE8" w:rsidP="00753533">
      <w:pPr>
        <w:rPr>
          <w:lang w:val="en-US"/>
        </w:rPr>
      </w:pPr>
    </w:p>
    <w:p w14:paraId="051AAED8" w14:textId="77777777" w:rsidR="00BA1BE8" w:rsidRDefault="00BA1BE8" w:rsidP="00753533">
      <w:pPr>
        <w:rPr>
          <w:lang w:val="en-US"/>
        </w:rPr>
      </w:pPr>
    </w:p>
    <w:p w14:paraId="39A3866C" w14:textId="2B30D136" w:rsidR="00156D8B" w:rsidRDefault="00156D8B" w:rsidP="00753533">
      <w:pPr>
        <w:rPr>
          <w:lang w:val="en-US"/>
        </w:rPr>
      </w:pPr>
      <w:r w:rsidRPr="00156D8B">
        <w:rPr>
          <w:noProof/>
          <w:lang w:val="en-US"/>
        </w:rPr>
        <w:lastRenderedPageBreak/>
        <w:drawing>
          <wp:inline distT="0" distB="0" distL="0" distR="0" wp14:anchorId="223D83A3" wp14:editId="62211BB5">
            <wp:extent cx="4343400" cy="4513748"/>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50256" cy="4520873"/>
                    </a:xfrm>
                    <a:prstGeom prst="rect">
                      <a:avLst/>
                    </a:prstGeom>
                  </pic:spPr>
                </pic:pic>
              </a:graphicData>
            </a:graphic>
          </wp:inline>
        </w:drawing>
      </w:r>
    </w:p>
    <w:p w14:paraId="0AD6D206" w14:textId="3765C0EE" w:rsidR="00156D8B" w:rsidRDefault="00156D8B" w:rsidP="00753533">
      <w:pPr>
        <w:rPr>
          <w:lang w:val="en-US"/>
        </w:rPr>
      </w:pPr>
      <w:r>
        <w:rPr>
          <w:lang w:val="en-US"/>
        </w:rPr>
        <w:t xml:space="preserve">Natural catchment delineation. </w:t>
      </w:r>
      <w:r w:rsidR="00342C00" w:rsidRPr="00342C00">
        <w:rPr>
          <w:lang w:val="en-US"/>
        </w:rPr>
        <w:t>http://paikkatieto.ymparisto.fi/lapio/latauspalvelu.html</w:t>
      </w:r>
    </w:p>
    <w:p w14:paraId="432885BF" w14:textId="404D012A" w:rsidR="00A4058A" w:rsidRDefault="00A4058A" w:rsidP="00753533">
      <w:pPr>
        <w:rPr>
          <w:lang w:val="en-US"/>
        </w:rPr>
      </w:pPr>
      <w:r>
        <w:rPr>
          <w:lang w:val="en-US"/>
        </w:rPr>
        <w:t xml:space="preserve">Data available – data available of the region. </w:t>
      </w:r>
    </w:p>
    <w:p w14:paraId="5FBBBBFE" w14:textId="46ABD9CD" w:rsidR="00F271AB" w:rsidRDefault="00BE63D2" w:rsidP="00753533">
      <w:pPr>
        <w:rPr>
          <w:lang w:val="en-US"/>
        </w:rPr>
      </w:pPr>
      <w:r>
        <w:rPr>
          <w:lang w:val="en-US"/>
        </w:rPr>
        <w:t xml:space="preserve">Hydrology – Describe </w:t>
      </w:r>
      <w:r w:rsidR="009C3DE6">
        <w:rPr>
          <w:lang w:val="en-US"/>
        </w:rPr>
        <w:t xml:space="preserve">the method (RDII) and why it was chosen for </w:t>
      </w:r>
      <w:r w:rsidR="00A4058A">
        <w:rPr>
          <w:lang w:val="en-US"/>
        </w:rPr>
        <w:t xml:space="preserve">this catchment. </w:t>
      </w:r>
    </w:p>
    <w:p w14:paraId="49CF58DA" w14:textId="523F8506" w:rsidR="00A43194" w:rsidRDefault="00A43194" w:rsidP="00753533">
      <w:pPr>
        <w:rPr>
          <w:lang w:val="en-US"/>
        </w:rPr>
      </w:pPr>
      <w:r>
        <w:rPr>
          <w:lang w:val="en-US"/>
        </w:rPr>
        <w:t>Hydraulic –</w:t>
      </w:r>
      <w:r w:rsidR="00A41E0D">
        <w:rPr>
          <w:lang w:val="en-US"/>
        </w:rPr>
        <w:t xml:space="preserve"> physical and hydraulic</w:t>
      </w:r>
      <w:r>
        <w:rPr>
          <w:lang w:val="en-US"/>
        </w:rPr>
        <w:t xml:space="preserve"> characteristics of the of </w:t>
      </w:r>
      <w:r w:rsidR="00A41E0D">
        <w:rPr>
          <w:lang w:val="en-US"/>
        </w:rPr>
        <w:t xml:space="preserve">the </w:t>
      </w:r>
      <w:r>
        <w:rPr>
          <w:lang w:val="en-US"/>
        </w:rPr>
        <w:t>sewer network</w:t>
      </w:r>
      <w:r w:rsidR="00A41E0D">
        <w:rPr>
          <w:lang w:val="en-US"/>
        </w:rPr>
        <w:t>: Manholes, pumping stations, length of the network</w:t>
      </w:r>
      <w:r w:rsidR="00970BAF">
        <w:rPr>
          <w:lang w:val="en-US"/>
        </w:rPr>
        <w:t xml:space="preserve">, flows and </w:t>
      </w:r>
      <w:r w:rsidR="008D7FBB">
        <w:rPr>
          <w:lang w:val="en-US"/>
        </w:rPr>
        <w:t>base wastewater flow</w:t>
      </w:r>
      <w:r w:rsidR="00970BAF">
        <w:rPr>
          <w:lang w:val="en-US"/>
        </w:rPr>
        <w:t xml:space="preserve"> </w:t>
      </w:r>
      <w:r w:rsidR="008D7FBB">
        <w:rPr>
          <w:lang w:val="en-US"/>
        </w:rPr>
        <w:t>(</w:t>
      </w:r>
      <w:r w:rsidR="00970BAF">
        <w:rPr>
          <w:lang w:val="en-US"/>
        </w:rPr>
        <w:t>BWF</w:t>
      </w:r>
      <w:r w:rsidR="008D7FBB">
        <w:rPr>
          <w:lang w:val="en-US"/>
        </w:rPr>
        <w:t>)</w:t>
      </w:r>
      <w:r w:rsidR="006E03A9">
        <w:rPr>
          <w:lang w:val="en-US"/>
        </w:rPr>
        <w:t>, age of the sewer network. Try to find data of storm</w:t>
      </w:r>
      <w:r w:rsidR="00735EF3">
        <w:rPr>
          <w:lang w:val="en-US"/>
        </w:rPr>
        <w:t xml:space="preserve"> water network.</w:t>
      </w:r>
    </w:p>
    <w:p w14:paraId="69DF2A44" w14:textId="3FE7DC5F" w:rsidR="0077285C" w:rsidRDefault="00504DB5" w:rsidP="0077285C">
      <w:pPr>
        <w:jc w:val="center"/>
        <w:rPr>
          <w:lang w:val="en-US"/>
        </w:rPr>
      </w:pPr>
      <w:r>
        <w:rPr>
          <w:noProof/>
        </w:rPr>
        <w:lastRenderedPageBreak/>
        <w:drawing>
          <wp:inline distT="0" distB="0" distL="0" distR="0" wp14:anchorId="28ABCB97" wp14:editId="61AE28D5">
            <wp:extent cx="4524375" cy="4819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24375" cy="4819650"/>
                    </a:xfrm>
                    <a:prstGeom prst="rect">
                      <a:avLst/>
                    </a:prstGeom>
                  </pic:spPr>
                </pic:pic>
              </a:graphicData>
            </a:graphic>
          </wp:inline>
        </w:drawing>
      </w:r>
    </w:p>
    <w:p w14:paraId="3CFDEDF9" w14:textId="749F2B8A" w:rsidR="00CF449B" w:rsidRDefault="00CF449B" w:rsidP="0077285C">
      <w:pPr>
        <w:jc w:val="center"/>
        <w:rPr>
          <w:lang w:val="en-US"/>
        </w:rPr>
      </w:pPr>
    </w:p>
    <w:p w14:paraId="19565548" w14:textId="2708B2D1" w:rsidR="00CF449B" w:rsidRDefault="008C1A7B" w:rsidP="0077285C">
      <w:pPr>
        <w:jc w:val="center"/>
        <w:rPr>
          <w:lang w:val="en-US"/>
        </w:rPr>
      </w:pPr>
      <w:r>
        <w:rPr>
          <w:noProof/>
          <w:lang w:val="en-US"/>
        </w:rPr>
        <w:drawing>
          <wp:inline distT="0" distB="0" distL="0" distR="0" wp14:anchorId="13C0B9AB" wp14:editId="11D74688">
            <wp:extent cx="3439826" cy="3120844"/>
            <wp:effectExtent l="0" t="0" r="825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icrosoftTeams-image.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47013" cy="3127365"/>
                    </a:xfrm>
                    <a:prstGeom prst="rect">
                      <a:avLst/>
                    </a:prstGeom>
                  </pic:spPr>
                </pic:pic>
              </a:graphicData>
            </a:graphic>
          </wp:inline>
        </w:drawing>
      </w:r>
    </w:p>
    <w:p w14:paraId="68F467E0" w14:textId="77777777" w:rsidR="004A64A9" w:rsidRDefault="004A64A9" w:rsidP="0077285C">
      <w:pPr>
        <w:jc w:val="center"/>
        <w:rPr>
          <w:lang w:val="en-US"/>
        </w:rPr>
      </w:pPr>
    </w:p>
    <w:p w14:paraId="35777D0F" w14:textId="77777777" w:rsidR="001E0119" w:rsidRDefault="001E0119" w:rsidP="001E0119">
      <w:pPr>
        <w:rPr>
          <w:b/>
          <w:lang w:val="en-US"/>
        </w:rPr>
      </w:pPr>
      <w:r w:rsidRPr="00902DD1">
        <w:rPr>
          <w:b/>
          <w:noProof/>
          <w:lang w:val="en-US"/>
        </w:rPr>
        <w:lastRenderedPageBreak/>
        <w:drawing>
          <wp:inline distT="0" distB="0" distL="0" distR="0" wp14:anchorId="23193A69" wp14:editId="19E28A17">
            <wp:extent cx="6183964" cy="302895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93880" cy="3033807"/>
                    </a:xfrm>
                    <a:prstGeom prst="rect">
                      <a:avLst/>
                    </a:prstGeom>
                  </pic:spPr>
                </pic:pic>
              </a:graphicData>
            </a:graphic>
          </wp:inline>
        </w:drawing>
      </w:r>
    </w:p>
    <w:p w14:paraId="44058702" w14:textId="77777777" w:rsidR="001E0119" w:rsidRDefault="001E0119" w:rsidP="001E0119">
      <w:pPr>
        <w:rPr>
          <w:b/>
          <w:lang w:val="en-US"/>
        </w:rPr>
      </w:pPr>
      <w:r>
        <w:rPr>
          <w:b/>
          <w:lang w:val="en-US"/>
        </w:rPr>
        <w:t>Run RDII test scenario in Fluidit Storm/sewer to compare the above hydrographs and use as an explanation of which hydrographs we could expect from a wet weather period. If possible, use real rainfall /sewershed data. Maybe hide the name of the pumping stations.</w:t>
      </w:r>
    </w:p>
    <w:p w14:paraId="335FAF35" w14:textId="77777777" w:rsidR="001E0119" w:rsidRDefault="001E0119" w:rsidP="00753533">
      <w:pPr>
        <w:rPr>
          <w:lang w:val="en-US"/>
        </w:rPr>
      </w:pPr>
    </w:p>
    <w:p w14:paraId="2B431167" w14:textId="00406FCD" w:rsidR="009D1B2D" w:rsidRDefault="009D1B2D" w:rsidP="00753533">
      <w:pPr>
        <w:rPr>
          <w:lang w:val="en-US"/>
        </w:rPr>
      </w:pPr>
    </w:p>
    <w:p w14:paraId="430DB91B" w14:textId="000BD2FD" w:rsidR="0018603B" w:rsidRDefault="0018603B" w:rsidP="00753533">
      <w:pPr>
        <w:rPr>
          <w:lang w:val="en-US"/>
        </w:rPr>
      </w:pPr>
      <w:r>
        <w:rPr>
          <w:lang w:val="en-US"/>
        </w:rPr>
        <w:t xml:space="preserve">Distributions of rain gauges. (better image to be created in </w:t>
      </w:r>
      <w:proofErr w:type="spellStart"/>
      <w:r w:rsidR="00D65A92">
        <w:rPr>
          <w:lang w:val="en-US"/>
        </w:rPr>
        <w:t>qgis</w:t>
      </w:r>
      <w:proofErr w:type="spellEnd"/>
      <w:r w:rsidR="00D65A92">
        <w:rPr>
          <w:lang w:val="en-US"/>
        </w:rPr>
        <w:t>: Inform name of the stations/location/time interval of observations/</w:t>
      </w:r>
      <w:r w:rsidR="00985972">
        <w:rPr>
          <w:lang w:val="en-US"/>
        </w:rPr>
        <w:t>quantity of years/histogram of historical data for the areas)</w:t>
      </w:r>
    </w:p>
    <w:p w14:paraId="60A9E5F6" w14:textId="70E7F518" w:rsidR="00D3717F" w:rsidRDefault="00D3717F" w:rsidP="00753533">
      <w:pPr>
        <w:rPr>
          <w:lang w:val="en-US"/>
        </w:rPr>
      </w:pPr>
    </w:p>
    <w:p w14:paraId="0DB28252" w14:textId="57CC0A03" w:rsidR="00D3717F" w:rsidRDefault="008458C4" w:rsidP="00753533">
      <w:pPr>
        <w:rPr>
          <w:lang w:val="en-US"/>
        </w:rPr>
      </w:pPr>
      <w:r>
        <w:rPr>
          <w:noProof/>
        </w:rPr>
        <w:lastRenderedPageBreak/>
        <w:drawing>
          <wp:inline distT="0" distB="0" distL="0" distR="0" wp14:anchorId="49A90149" wp14:editId="3814FE26">
            <wp:extent cx="5731510" cy="518223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5182235"/>
                    </a:xfrm>
                    <a:prstGeom prst="rect">
                      <a:avLst/>
                    </a:prstGeom>
                  </pic:spPr>
                </pic:pic>
              </a:graphicData>
            </a:graphic>
          </wp:inline>
        </w:drawing>
      </w:r>
    </w:p>
    <w:p w14:paraId="6DF9AFD1" w14:textId="453C23B3" w:rsidR="00D3717F" w:rsidRDefault="00D3717F" w:rsidP="00753533">
      <w:pPr>
        <w:rPr>
          <w:lang w:val="en-US"/>
        </w:rPr>
      </w:pPr>
      <w:r>
        <w:rPr>
          <w:lang w:val="en-US"/>
        </w:rPr>
        <w:t xml:space="preserve">Google street view image&gt; </w:t>
      </w:r>
      <w:hyperlink r:id="rId102" w:history="1">
        <w:r w:rsidR="00785B83" w:rsidRPr="00785B83">
          <w:rPr>
            <w:rStyle w:val="Hyperlink"/>
            <w:lang w:val="en-US"/>
          </w:rPr>
          <w:t>https://www.google.com/maps/@60.5319857,24.9631051,3a,75y,341.38h,62.88t/data=!3m6!1e1!3m4!1sjfqnVvSEwwJOCoVg4ftTVg!2e0!7i13312!8i6656</w:t>
        </w:r>
      </w:hyperlink>
      <w:r w:rsidR="00785B83" w:rsidRPr="00785B83">
        <w:rPr>
          <w:lang w:val="en-US"/>
        </w:rPr>
        <w:t xml:space="preserve"> </w:t>
      </w:r>
      <w:r w:rsidR="00785B83">
        <w:rPr>
          <w:lang w:val="en-US"/>
        </w:rPr>
        <w:t xml:space="preserve">&gt; </w:t>
      </w:r>
      <w:proofErr w:type="spellStart"/>
      <w:r w:rsidR="00785B83">
        <w:rPr>
          <w:lang w:val="en-US"/>
        </w:rPr>
        <w:t>Simeon</w:t>
      </w:r>
      <w:r w:rsidR="005A6927">
        <w:rPr>
          <w:lang w:val="en-US"/>
        </w:rPr>
        <w:t>intie</w:t>
      </w:r>
      <w:proofErr w:type="spellEnd"/>
      <w:r w:rsidR="005A6927">
        <w:rPr>
          <w:lang w:val="en-US"/>
        </w:rPr>
        <w:t xml:space="preserve"> </w:t>
      </w:r>
      <w:r w:rsidR="005A6927" w:rsidRPr="005A6927">
        <w:rPr>
          <w:lang w:val="en-US"/>
        </w:rPr>
        <w:t>&gt;</w:t>
      </w:r>
      <w:r w:rsidR="005A6927">
        <w:rPr>
          <w:lang w:val="en-US"/>
        </w:rPr>
        <w:t xml:space="preserve"> stormwater ditch</w:t>
      </w:r>
    </w:p>
    <w:p w14:paraId="2F326943" w14:textId="3BFD0402" w:rsidR="00B54D07" w:rsidRDefault="00B54D07" w:rsidP="00753533">
      <w:pPr>
        <w:rPr>
          <w:lang w:val="en-US"/>
        </w:rPr>
      </w:pPr>
    </w:p>
    <w:p w14:paraId="748FA44E" w14:textId="387A6765" w:rsidR="00B54D07" w:rsidRDefault="00B54D07" w:rsidP="00753533">
      <w:pPr>
        <w:rPr>
          <w:lang w:val="en-US"/>
        </w:rPr>
      </w:pPr>
      <w:r>
        <w:rPr>
          <w:noProof/>
        </w:rPr>
        <w:lastRenderedPageBreak/>
        <w:drawing>
          <wp:inline distT="0" distB="0" distL="0" distR="0" wp14:anchorId="506C861B" wp14:editId="4EBE465C">
            <wp:extent cx="5731510" cy="506857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5068570"/>
                    </a:xfrm>
                    <a:prstGeom prst="rect">
                      <a:avLst/>
                    </a:prstGeom>
                  </pic:spPr>
                </pic:pic>
              </a:graphicData>
            </a:graphic>
          </wp:inline>
        </w:drawing>
      </w:r>
    </w:p>
    <w:p w14:paraId="55B8C310" w14:textId="74BF6961" w:rsidR="00133619" w:rsidRPr="004560E8" w:rsidRDefault="00821772" w:rsidP="00753533">
      <w:pPr>
        <w:rPr>
          <w:lang w:val="en-US"/>
        </w:rPr>
      </w:pPr>
      <w:r>
        <w:rPr>
          <w:lang w:val="en-US"/>
        </w:rPr>
        <w:t xml:space="preserve">Bridge of </w:t>
      </w:r>
      <w:proofErr w:type="spellStart"/>
      <w:r>
        <w:rPr>
          <w:lang w:val="en-US"/>
        </w:rPr>
        <w:t>tikuntekijäntie</w:t>
      </w:r>
      <w:proofErr w:type="spellEnd"/>
      <w:r>
        <w:rPr>
          <w:lang w:val="en-US"/>
        </w:rPr>
        <w:t xml:space="preserve"> 1</w:t>
      </w:r>
      <w:r w:rsidR="00710D62">
        <w:rPr>
          <w:lang w:val="en-US"/>
        </w:rPr>
        <w:t>. Further check of the DEM in this location</w:t>
      </w:r>
      <w:r w:rsidR="00507ECB">
        <w:rPr>
          <w:lang w:val="en-US"/>
        </w:rPr>
        <w:t xml:space="preserve"> to evaluate whether the bridge was removed or not and if it would impact </w:t>
      </w:r>
      <w:r w:rsidR="004560E8">
        <w:rPr>
          <w:lang w:val="en-US"/>
        </w:rPr>
        <w:t>for the runoff</w:t>
      </w:r>
      <w:r w:rsidR="00C76E23">
        <w:rPr>
          <w:lang w:val="en-US"/>
        </w:rPr>
        <w:t xml:space="preserve"> i.e. when calculating the slope of the catchment</w:t>
      </w:r>
    </w:p>
    <w:p w14:paraId="7E379682" w14:textId="77777777" w:rsidR="00133619" w:rsidRPr="005A6927" w:rsidRDefault="00133619" w:rsidP="00753533">
      <w:pPr>
        <w:rPr>
          <w:lang w:val="en-US"/>
        </w:rPr>
      </w:pPr>
    </w:p>
    <w:p w14:paraId="360ECFC6" w14:textId="63054165" w:rsidR="0018603B" w:rsidRDefault="0018603B" w:rsidP="00753533">
      <w:pPr>
        <w:rPr>
          <w:lang w:val="en-US"/>
        </w:rPr>
      </w:pPr>
      <w:r w:rsidRPr="004B5CFD">
        <w:rPr>
          <w:b/>
          <w:noProof/>
          <w:lang w:val="en-US"/>
        </w:rPr>
        <w:lastRenderedPageBreak/>
        <w:drawing>
          <wp:inline distT="0" distB="0" distL="0" distR="0" wp14:anchorId="5BAAB421" wp14:editId="3ECD3A2B">
            <wp:extent cx="4296375" cy="4572638"/>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96375" cy="4572638"/>
                    </a:xfrm>
                    <a:prstGeom prst="rect">
                      <a:avLst/>
                    </a:prstGeom>
                  </pic:spPr>
                </pic:pic>
              </a:graphicData>
            </a:graphic>
          </wp:inline>
        </w:drawing>
      </w:r>
    </w:p>
    <w:p w14:paraId="1BF3620D" w14:textId="1E794CE2" w:rsidR="0018603B" w:rsidRDefault="0018603B" w:rsidP="00753533">
      <w:pPr>
        <w:rPr>
          <w:lang w:val="en-US"/>
        </w:rPr>
      </w:pPr>
    </w:p>
    <w:p w14:paraId="2E874DB9" w14:textId="38842572" w:rsidR="0041012F" w:rsidRDefault="0041012F" w:rsidP="00753533">
      <w:pPr>
        <w:rPr>
          <w:lang w:val="en-US"/>
        </w:rPr>
      </w:pPr>
      <w:r>
        <w:rPr>
          <w:lang w:val="en-US"/>
        </w:rPr>
        <w:t>Hydraulic Model of Jokela</w:t>
      </w:r>
      <w:r>
        <w:rPr>
          <w:lang w:val="en-US"/>
        </w:rPr>
        <w:br/>
      </w:r>
    </w:p>
    <w:p w14:paraId="409D6A5E" w14:textId="1DA7A3C5" w:rsidR="0041012F" w:rsidRPr="004371FA" w:rsidRDefault="004371FA" w:rsidP="004371FA">
      <w:pPr>
        <w:pStyle w:val="ListParagraph"/>
        <w:numPr>
          <w:ilvl w:val="0"/>
          <w:numId w:val="22"/>
        </w:numPr>
        <w:rPr>
          <w:lang w:val="en-US"/>
        </w:rPr>
      </w:pPr>
      <w:r>
        <w:rPr>
          <w:lang w:val="en-US"/>
        </w:rPr>
        <w:t>14 pumping stations</w:t>
      </w:r>
    </w:p>
    <w:p w14:paraId="42860F0A" w14:textId="623FC21A" w:rsidR="00975097" w:rsidRDefault="00CA4CB6" w:rsidP="00753533">
      <w:pPr>
        <w:rPr>
          <w:lang w:val="en-US"/>
        </w:rPr>
      </w:pPr>
      <w:r>
        <w:rPr>
          <w:noProof/>
        </w:rPr>
        <w:drawing>
          <wp:inline distT="0" distB="0" distL="0" distR="0" wp14:anchorId="430652FC" wp14:editId="533DFB41">
            <wp:extent cx="5900439" cy="248412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14718" cy="2490132"/>
                    </a:xfrm>
                    <a:prstGeom prst="rect">
                      <a:avLst/>
                    </a:prstGeom>
                  </pic:spPr>
                </pic:pic>
              </a:graphicData>
            </a:graphic>
          </wp:inline>
        </w:drawing>
      </w:r>
    </w:p>
    <w:p w14:paraId="1EAECDF6" w14:textId="0586A85E" w:rsidR="00176683" w:rsidRDefault="00176683" w:rsidP="009A55C4">
      <w:pPr>
        <w:pStyle w:val="Heading2"/>
      </w:pPr>
      <w:bookmarkStart w:id="36" w:name="_Toc4419005"/>
      <w:r>
        <w:t>Turku</w:t>
      </w:r>
      <w:r w:rsidR="00ED32F1">
        <w:t xml:space="preserve"> City</w:t>
      </w:r>
      <w:bookmarkEnd w:id="36"/>
    </w:p>
    <w:p w14:paraId="19F5D646" w14:textId="7A638C76" w:rsidR="00ED32F1" w:rsidRPr="00EB7FDF" w:rsidRDefault="00EB7FDF" w:rsidP="00ED32F1">
      <w:pPr>
        <w:rPr>
          <w:lang w:val="en-US"/>
        </w:rPr>
      </w:pPr>
      <w:r w:rsidRPr="00EB7FDF">
        <w:rPr>
          <w:lang w:val="en-US"/>
        </w:rPr>
        <w:t>W</w:t>
      </w:r>
      <w:r>
        <w:rPr>
          <w:lang w:val="en-US"/>
        </w:rPr>
        <w:t xml:space="preserve">astewater Plant: </w:t>
      </w:r>
      <w:hyperlink r:id="rId106" w:history="1">
        <w:r w:rsidRPr="00EB7FDF">
          <w:rPr>
            <w:rStyle w:val="Hyperlink"/>
            <w:lang w:val="en-US"/>
          </w:rPr>
          <w:t>https://www.turunseudunpuhdistamo.fi/in-english</w:t>
        </w:r>
      </w:hyperlink>
    </w:p>
    <w:p w14:paraId="5DFC61CC" w14:textId="32F47710" w:rsidR="0090523F" w:rsidRDefault="00EB7FDF" w:rsidP="00ED32F1">
      <w:pPr>
        <w:rPr>
          <w:lang w:val="en-US"/>
        </w:rPr>
      </w:pPr>
      <w:r w:rsidRPr="00EB7FDF">
        <w:rPr>
          <w:lang w:val="en-US"/>
        </w:rPr>
        <w:lastRenderedPageBreak/>
        <w:t>Wa</w:t>
      </w:r>
      <w:r>
        <w:rPr>
          <w:lang w:val="en-US"/>
        </w:rPr>
        <w:t>ter</w:t>
      </w:r>
      <w:r w:rsidR="00467655">
        <w:rPr>
          <w:lang w:val="en-US"/>
        </w:rPr>
        <w:t xml:space="preserve"> Utility: </w:t>
      </w:r>
      <w:hyperlink r:id="rId107" w:history="1">
        <w:r w:rsidR="00262382" w:rsidRPr="004B2A4D">
          <w:rPr>
            <w:rStyle w:val="Hyperlink"/>
            <w:lang w:val="en-US"/>
          </w:rPr>
          <w:t>https://www.turunvesihuolto.fi/vesihuolto/tietoa-vedesta/mista-vesi-tulee</w:t>
        </w:r>
      </w:hyperlink>
    </w:p>
    <w:p w14:paraId="67885EB4" w14:textId="48FB6576" w:rsidR="00262382" w:rsidRPr="00DB1951" w:rsidRDefault="00787B45" w:rsidP="00ED32F1">
      <w:pPr>
        <w:rPr>
          <w:lang w:val="en-US"/>
        </w:rPr>
      </w:pPr>
      <w:hyperlink r:id="rId108" w:history="1">
        <w:r w:rsidR="00262382" w:rsidRPr="00262382">
          <w:rPr>
            <w:rStyle w:val="Hyperlink"/>
            <w:lang w:val="en-US"/>
          </w:rPr>
          <w:t>https://www.turunvesihuolto.fi/vesihuolto/tietoa-vedesta/vesihuollon-toiminta-alueet</w:t>
        </w:r>
      </w:hyperlink>
    </w:p>
    <w:p w14:paraId="6F7033DC" w14:textId="42EEC32D" w:rsidR="00262382" w:rsidRPr="00DB1951" w:rsidRDefault="00787B45" w:rsidP="00ED32F1">
      <w:pPr>
        <w:rPr>
          <w:lang w:val="en-US"/>
        </w:rPr>
      </w:pPr>
      <w:hyperlink r:id="rId109" w:history="1">
        <w:r w:rsidR="00262382" w:rsidRPr="00DB1951">
          <w:rPr>
            <w:rStyle w:val="Hyperlink"/>
            <w:lang w:val="en-US"/>
          </w:rPr>
          <w:t>https://www.turku.fi/sites/default/files/atoms/files//01_vesihuolto_toiminta-alue-ehdotus_jatevesi_nahtaville_fi-sv.pdf</w:t>
        </w:r>
      </w:hyperlink>
    </w:p>
    <w:p w14:paraId="5CC26CB6" w14:textId="77777777" w:rsidR="00262382" w:rsidRPr="00DB1951" w:rsidRDefault="00262382" w:rsidP="00ED32F1">
      <w:pPr>
        <w:rPr>
          <w:lang w:val="en-US"/>
        </w:rPr>
      </w:pPr>
    </w:p>
    <w:p w14:paraId="3B934EA2" w14:textId="77777777" w:rsidR="00EB7FDF" w:rsidRPr="00DB1951" w:rsidRDefault="00EB7FDF" w:rsidP="00ED32F1">
      <w:pPr>
        <w:rPr>
          <w:lang w:val="en-US"/>
        </w:rPr>
      </w:pPr>
    </w:p>
    <w:p w14:paraId="70BFF6E1" w14:textId="78D88687" w:rsidR="00ED32F1" w:rsidRPr="00ED32F1" w:rsidRDefault="00AF3C3B" w:rsidP="00A61211">
      <w:pPr>
        <w:pStyle w:val="Heading1"/>
      </w:pPr>
      <w:bookmarkStart w:id="37" w:name="_Toc4419006"/>
      <w:r>
        <w:t>Open Questions</w:t>
      </w:r>
      <w:bookmarkEnd w:id="37"/>
    </w:p>
    <w:p w14:paraId="0EA8EA1C" w14:textId="1C68B4F3" w:rsidR="00AB53CF" w:rsidRPr="000D383D" w:rsidRDefault="00AB53CF" w:rsidP="00AF3C3B">
      <w:pPr>
        <w:rPr>
          <w:lang w:val="en-US"/>
        </w:rPr>
      </w:pPr>
      <w:r w:rsidRPr="000D383D">
        <w:rPr>
          <w:lang w:val="en-US"/>
        </w:rPr>
        <w:t>T</w:t>
      </w:r>
      <w:r w:rsidR="00D444A4" w:rsidRPr="000D383D">
        <w:rPr>
          <w:lang w:val="en-US"/>
        </w:rPr>
        <w:t xml:space="preserve">he open questions will guide the next steps on the research carried for the development of the model. </w:t>
      </w:r>
      <w:r w:rsidR="002D6148" w:rsidRPr="000D383D">
        <w:rPr>
          <w:lang w:val="en-US"/>
        </w:rPr>
        <w:t xml:space="preserve">Some literature review able to support the answer of these questions </w:t>
      </w:r>
      <w:r w:rsidR="000D383D" w:rsidRPr="000D383D">
        <w:rPr>
          <w:lang w:val="en-US"/>
        </w:rPr>
        <w:t>is already suggested below each question.</w:t>
      </w:r>
    </w:p>
    <w:p w14:paraId="03A7B877" w14:textId="6FBF0828" w:rsidR="00AF3C3B" w:rsidRPr="007B74C3" w:rsidRDefault="00AF3C3B" w:rsidP="00AF3C3B">
      <w:pPr>
        <w:rPr>
          <w:b/>
          <w:lang w:val="en-US"/>
        </w:rPr>
      </w:pPr>
      <w:r w:rsidRPr="007B74C3">
        <w:rPr>
          <w:b/>
          <w:lang w:val="en-US"/>
        </w:rPr>
        <w:t>How different RDII quantification methods perform on a case study? Is there a case study done with similar catchment’s characteristics to Jokela or Turku?</w:t>
      </w:r>
    </w:p>
    <w:p w14:paraId="545C5504" w14:textId="3934B5FF" w:rsidR="00AF3C3B" w:rsidRDefault="00AF3C3B" w:rsidP="00AF3C3B">
      <w:pPr>
        <w:rPr>
          <w:lang w:val="en-US"/>
        </w:rPr>
      </w:pPr>
      <w:r>
        <w:rPr>
          <w:lang w:val="en-US"/>
        </w:rPr>
        <w:t xml:space="preserve">Include here results from case studies of the use of RDII methods: this can be found in </w:t>
      </w:r>
      <w:r>
        <w:rPr>
          <w:lang w:val="en-US"/>
        </w:rPr>
        <w:fldChar w:fldCharType="begin" w:fldLock="1"/>
      </w:r>
      <w:r w:rsidR="005F7BD3">
        <w:rPr>
          <w:lang w:val="en-US"/>
        </w:rPr>
        <w:instrText>ADDIN CSL_CITATION {"citationItems":[{"id":"ITEM-1","itemData":{"DOI":"10.14796/jwmm.r204-17","ISBN":"0969742290","author":[{"dropping-particle":"","family":"Crawford","given":"David","non-dropping-particle":"","parse-names":false,"suffix":""},{"dropping-particle":"","family":"Pier","given":"Edwin","non-dropping-particle":"","parse-names":false,"suffix":""},{"dropping-particle":"","family":"Eckley","given":"Paul L.","non-dropping-particle":"","parse-names":false,"suffix":""}],"container-title":"Journal of Water Management Modeling","id":"ITEM-1","issued":{"date-parts":[["2015"]]},"title":"Methods for Estimating Inflow and Infiltration into Sanitary Sewers","type":"article-journal","volume":"6062"},"uris":["http://www.mendeley.com/documents/?uuid=fd912216-43f6-4ad0-a0b5-af1ed24fbf5e"]}],"mendeley":{"formattedCitation":"[15]","plainTextFormattedCitation":"[15]","previouslyFormattedCitation":"[15]"},"properties":{"noteIndex":0},"schema":"https://github.com/citation-style-language/schema/raw/master/csl-citation.json"}</w:instrText>
      </w:r>
      <w:r>
        <w:rPr>
          <w:lang w:val="en-US"/>
        </w:rPr>
        <w:fldChar w:fldCharType="separate"/>
      </w:r>
      <w:r w:rsidR="00317616" w:rsidRPr="00317616">
        <w:rPr>
          <w:noProof/>
          <w:lang w:val="en-US"/>
        </w:rPr>
        <w:t>[15]</w:t>
      </w:r>
      <w:r>
        <w:rPr>
          <w:lang w:val="en-US"/>
        </w:rPr>
        <w:fldChar w:fldCharType="end"/>
      </w:r>
      <w:r>
        <w:rPr>
          <w:lang w:val="en-US"/>
        </w:rPr>
        <w:t xml:space="preserve"> and </w:t>
      </w:r>
      <w:r>
        <w:rPr>
          <w:lang w:val="en-US"/>
        </w:rPr>
        <w:fldChar w:fldCharType="begin" w:fldLock="1"/>
      </w:r>
      <w:r w:rsidR="005F7BD3">
        <w:rPr>
          <w:lang w:val="en-US"/>
        </w:rPr>
        <w:instrText>ADDIN CSL_CITATION {"citationItems":[{"id":"ITEM-1","itemData":{"ISBN":"1893664139","author":[{"dropping-particle":"","family":"Bennett","given":"David","non-dropping-particle":"","parse-names":false,"suffix":""},{"dropping-particle":"","family":"Rowe","given":"Reggie","non-dropping-particle":"","parse-names":false,"suffix":""},{"dropping-particle":"","family":"Strum","given":"Marie","non-dropping-particle":"","parse-names":false,"suffix":""},{"dropping-particle":"","family":"Wood","given":"David","non-dropping-particle":"","parse-names":false,"suffix":""},{"dropping-particle":"","family":"Schultz","given":"Nancy","non-dropping-particle":"","parse-names":false,"suffix":""},{"dropping-particle":"","family":"Roach","given":"Kelly","non-dropping-particle":"","parse-names":false,"suffix":""},{"dropping-particle":"","family":"Spence","given":"Mike","non-dropping-particle":"","parse-names":false,"suffix":""},{"dropping-particle":"","family":"Adderley","given":"Virgil","non-dropping-particle":"","parse-names":false,"suffix":""}],"container-title":"Development","id":"ITEM-1","issued":{"date-parts":[["1999"]]},"number-of-pages":"197","title":"Using flow prediction technologies to control sanitary sewer overflows","type":"book"},"uris":["http://www.mendeley.com/documents/?uuid=5051e80c-4a0e-4c07-9f55-c1f38f1c0296"]}],"mendeley":{"formattedCitation":"[2]","plainTextFormattedCitation":"[2]","previouslyFormattedCitation":"[2]"},"properties":{"noteIndex":0},"schema":"https://github.com/citation-style-language/schema/raw/master/csl-citation.json"}</w:instrText>
      </w:r>
      <w:r>
        <w:rPr>
          <w:lang w:val="en-US"/>
        </w:rPr>
        <w:fldChar w:fldCharType="separate"/>
      </w:r>
      <w:r w:rsidR="00317616" w:rsidRPr="00317616">
        <w:rPr>
          <w:noProof/>
          <w:lang w:val="en-US"/>
        </w:rPr>
        <w:t>[2]</w:t>
      </w:r>
      <w:r>
        <w:rPr>
          <w:lang w:val="en-US"/>
        </w:rPr>
        <w:fldChar w:fldCharType="end"/>
      </w:r>
      <w:r>
        <w:rPr>
          <w:lang w:val="en-US"/>
        </w:rPr>
        <w:t xml:space="preserve">, </w:t>
      </w:r>
      <w:r>
        <w:rPr>
          <w:lang w:val="en-US"/>
        </w:rPr>
        <w:fldChar w:fldCharType="begin" w:fldLock="1"/>
      </w:r>
      <w:r w:rsidR="005F7BD3">
        <w:rPr>
          <w:lang w:val="en-US"/>
        </w:rPr>
        <w:instrText>ADDIN CSL_CITATION {"citationItems":[{"id":"ITEM-1","itemData":{"DOI":"10.14796/jwmm.r241-12","ISBN":"9780980885347","author":[{"dropping-particle":"","family":"Barden","given":"Greg","non-dropping-particle":"","parse-names":false,"suffix":""},{"dropping-particle":"","family":"Fallara","given":"Tim","non-dropping-particle":"","parse-names":false,"suffix":""},{"dropping-particle":"","family":"Kelly","given":"Hunter","non-dropping-particle":"","parse-names":false,"suffix":""},{"dropping-particle":"","family":"Cheng","given":"Fang","non-dropping-particle":"","parse-names":false,"suffix":""},{"dropping-particle":"","family":"Sherman","given":"Benjamin J.","non-dropping-particle":"","parse-names":false,"suffix":""},{"dropping-particle":"","family":"Burgess","given":"Edward","non-dropping-particle":"","parse-names":false,"suffix":""}],"container-title":"Journal of Water Management Modeling","id":"ITEM-1","issued":{"date-parts":[["2015"]]},"page":"209-222","title":"Comparison of RDII Unit Hydrograph Approaches for Continuous Simulation using SWMM 5","type":"article-journal","volume":"6062"},"uris":["http://www.mendeley.com/documents/?uuid=619b656f-2f91-4166-abf0-b632ecb1a8d4"]}],"mendeley":{"formattedCitation":"[14]","plainTextFormattedCitation":"[14]","previouslyFormattedCitation":"[14]"},"properties":{"noteIndex":0},"schema":"https://github.com/citation-style-language/schema/raw/master/csl-citation.json"}</w:instrText>
      </w:r>
      <w:r>
        <w:rPr>
          <w:lang w:val="en-US"/>
        </w:rPr>
        <w:fldChar w:fldCharType="separate"/>
      </w:r>
      <w:r w:rsidR="00317616" w:rsidRPr="00317616">
        <w:rPr>
          <w:noProof/>
          <w:lang w:val="en-US"/>
        </w:rPr>
        <w:t>[14]</w:t>
      </w:r>
      <w:r>
        <w:rPr>
          <w:lang w:val="en-US"/>
        </w:rPr>
        <w:fldChar w:fldCharType="end"/>
      </w:r>
    </w:p>
    <w:p w14:paraId="75366599" w14:textId="2014E20A" w:rsidR="00AF3C3B" w:rsidRDefault="00AF3C3B" w:rsidP="00AF3C3B">
      <w:pPr>
        <w:rPr>
          <w:b/>
          <w:lang w:val="en-US"/>
        </w:rPr>
      </w:pPr>
      <w:r w:rsidRPr="00EF033D">
        <w:rPr>
          <w:b/>
          <w:lang w:val="en-US"/>
        </w:rPr>
        <w:t>Does climate change affect the forecast of CSO?</w:t>
      </w:r>
      <w:r>
        <w:rPr>
          <w:b/>
          <w:lang w:val="en-US"/>
        </w:rPr>
        <w:br/>
      </w:r>
      <w:r>
        <w:rPr>
          <w:b/>
          <w:lang w:val="en-US"/>
        </w:rPr>
        <w:fldChar w:fldCharType="begin" w:fldLock="1"/>
      </w:r>
      <w:r w:rsidR="00F5682B">
        <w:rPr>
          <w:b/>
          <w:lang w:val="en-US"/>
        </w:rPr>
        <w:instrText>ADDIN CSL_CITATION {"citationItems":[{"id":"ITEM-1","itemData":{"DOI":"10.1016/j.scs.2016.07.003","ISSN":"22106707","abstract":"Combined Sewer Overflow (CSO) infrastructure are conventionally designed based on historical climate data. Yet, variability in rainfall intensities and patterns caused by climate change have a significant impact on the performance of an urban drainage system. Although rainwater harvesting (RWH) is a potential solution to manage stormwater in urban areas, its benefits in mitigating the climate change impacts on combined sewer networks have not been assessed yet. Hence, the goal of the present study was set to evaluate the effectiveness of RWH in alleviating the potential impacts of climate change on CSOs. To do so, first, future rainfall was achieved through the Coupled Model Intercomparison Project Phase 5 (CMIP5) based on modified historical record. Then, rainfall-runoff modeling was employed using the U.S. EPA Stormwater management model (SWMM) to study the response of CSO outfalls to future rainfall. The study site was the combined sewer network of the City of Toledo, Ohio. Results showed that under the maximum impact scenario in the near future, climate change might cause up to approximately 12–18% increase in CSOs occurrence, volume and duration in Toledo. However, an RWH plan with the capacity of 0.76 m3(200 gal) implemented on half on the buildings throughout the area, appeared to be able to mitigate the potential future impacts, and showed a remarkable controlling performance in the peak flow periods. This plan also met toilet flushing demands. Therefore, RWH can be considered as a feasible solution to mitigate future climate change impacts on CSOs and supply water demands.","author":[{"dropping-particle":"","family":"Tavakol-Davani","given":"Hessam","non-dropping-particle":"","parse-names":false,"suffix":""},{"dropping-particle":"","family":"Goharian","given":"Erfan","non-dropping-particle":"","parse-names":false,"suffix":""},{"dropping-particle":"","family":"Hansen","given":"Carly H.","non-dropping-particle":"","parse-names":false,"suffix":""},{"dropping-particle":"","family":"Tavakol-Davani","given":"Hassan","non-dropping-particle":"","parse-names":false,"suffix":""},{"dropping-particle":"","family":"Apul","given":"Defne","non-dropping-particle":"","parse-names":false,"suffix":""},{"dropping-particle":"","family":"Burian","given":"Steven J.","non-dropping-particle":"","parse-names":false,"suffix":""}],"container-title":"Sustainable Cities and Society","id":"ITEM-1","issued":{"date-parts":[["2016"]]},"page":"430-438","title":"How does climate change affect combined sewer overflow in a system benefiting from rainwater harvesting systems?","type":"article-journal","volume":"27"},"uris":["http://www.mendeley.com/documents/?uuid=3de053e7-eeb6-4716-a58f-711057d324b5"]}],"mendeley":{"formattedCitation":"[20]","plainTextFormattedCitation":"[20]","previouslyFormattedCitation":"[20]"},"properties":{"noteIndex":0},"schema":"https://github.com/citation-style-language/schema/raw/master/csl-citation.json"}</w:instrText>
      </w:r>
      <w:r>
        <w:rPr>
          <w:b/>
          <w:lang w:val="en-US"/>
        </w:rPr>
        <w:fldChar w:fldCharType="separate"/>
      </w:r>
      <w:r w:rsidR="005F7BD3" w:rsidRPr="005F7BD3">
        <w:rPr>
          <w:noProof/>
          <w:lang w:val="en-US"/>
        </w:rPr>
        <w:t>[20]</w:t>
      </w:r>
      <w:r>
        <w:rPr>
          <w:b/>
          <w:lang w:val="en-US"/>
        </w:rPr>
        <w:fldChar w:fldCharType="end"/>
      </w:r>
      <w:r>
        <w:rPr>
          <w:b/>
          <w:lang w:val="en-US"/>
        </w:rPr>
        <w:t xml:space="preserve">, </w:t>
      </w:r>
    </w:p>
    <w:p w14:paraId="42E4950B" w14:textId="0114F6FB" w:rsidR="00AF3C3B" w:rsidRPr="00840507" w:rsidRDefault="00AF3C3B" w:rsidP="00AF3C3B">
      <w:pPr>
        <w:rPr>
          <w:b/>
          <w:lang w:val="en-US"/>
        </w:rPr>
      </w:pPr>
      <w:r>
        <w:rPr>
          <w:b/>
          <w:lang w:val="en-US"/>
        </w:rPr>
        <w:t>Does CSO affects drinking water source and infection risks?</w:t>
      </w:r>
      <w:r>
        <w:rPr>
          <w:b/>
          <w:lang w:val="en-US"/>
        </w:rPr>
        <w:br/>
      </w:r>
      <w:r>
        <w:rPr>
          <w:b/>
          <w:lang w:val="en-US"/>
        </w:rPr>
        <w:fldChar w:fldCharType="begin" w:fldLock="1"/>
      </w:r>
      <w:r w:rsidR="00F5682B">
        <w:rPr>
          <w:b/>
          <w:lang w:val="en-US"/>
        </w:rPr>
        <w:instrText>ADDIN CSL_CITATION {"citationItems":[{"id":"ITEM-1","itemData":{"DOI":"10.1016/J.SCITOTENV.2014.11.059","ISSN":"0048-9697","abstract":"This study presents an analysis of climate change impacts on a large river located in Québec (Canada) used as a drinking water source. Combined sewer overflow (CSO) effluents are the primary source of fecal contamination of the river. An analysis of river flowrates was conducted using historical data and predicted flows from a future climate scenario. A spatio-temporal analysis of water quality trends with regard to fecal contamination was performed and the effects of changing flowrates on the dilution of fecal contaminants were analyzed. Along the river, there was a significant spatial trend for increasing fecal pollution downstream of CSO outfalls. Escherichia coli concentrations (upper 95th percentile) increased linearly from 2002 to 2012 at one drinking water treatment plant intake. Two critical periods in the current climate were identified for the drinking water intakes considering both potential contaminant loads and flowrates: local spring snowmelt that precedes river peak flow and extra-tropical storm events that occur during low flows. Regionally, climate change is expected to increase the intensity of the impacts of hydrological conditions on water quality in the studied basin. Based on climate projections, it is expected that spring snowmelt will occur earlier and extreme spring flowrates will increase and low flows will generally decrease. High and low flows are major factors related to the potential degradation of water quality of the river. However, the observed degradation of water quality over the past 10years suggests that urban development and population growth may have played a greater role than climate. However, climate change impacts will likely be observed over a longer period. Source water protection plans should consider climate change impacts on the dilution of contaminants in addition to local land uses changes in order to maintain or improve water quality.","author":[{"dropping-particle":"","family":"Jalliffier-Verne","given":"Isabelle","non-dropping-particle":"","parse-names":false,"suffix":""},{"dropping-particle":"","family":"Leconte","given":"Robert","non-dropping-particle":"","parse-names":false,"suffix":""},{"dropping-particle":"","family":"Huaringa-Alvarez","given":"Uriel","non-dropping-particle":"","parse-names":false,"suffix":""},{"dropping-particle":"","family":"Madoux-Humery","given":"Anne-Sophie","non-dropping-particle":"","parse-names":false,"suffix":""},{"dropping-particle":"","family":"Galarneau","given":"Martine","non-dropping-particle":"","parse-names":false,"suffix":""},{"dropping-particle":"","family":"Servais","given":"Pierre","non-dropping-particle":"","parse-names":false,"suffix":""},{"dropping-particle":"","family":"Prévost","given":"Michèle","non-dropping-particle":"","parse-names":false,"suffix":""},{"dropping-particle":"","family":"Dorner","given":"Sarah","non-dropping-particle":"","parse-names":false,"suffix":""}],"container-title":"Science of The Total Environment","id":"ITEM-1","issued":{"date-parts":[["2015","3","1"]]},"page":"462-476","publisher":"Elsevier","title":"Impacts of global change on the concentrations and dilution of combined sewer overflows in a drinking water source","type":"article-journal","volume":"508"},"uris":["http://www.mendeley.com/documents/?uuid=f8c3e78b-daeb-33ad-8fba-47058169664d"]}],"mendeley":{"formattedCitation":"[21]","plainTextFormattedCitation":"[21]","previouslyFormattedCitation":"[21]"},"properties":{"noteIndex":0},"schema":"https://github.com/citation-style-language/schema/raw/master/csl-citation.json"}</w:instrText>
      </w:r>
      <w:r>
        <w:rPr>
          <w:b/>
          <w:lang w:val="en-US"/>
        </w:rPr>
        <w:fldChar w:fldCharType="separate"/>
      </w:r>
      <w:r w:rsidR="005F7BD3" w:rsidRPr="005F7BD3">
        <w:rPr>
          <w:noProof/>
          <w:lang w:val="en-US"/>
        </w:rPr>
        <w:t>[21]</w:t>
      </w:r>
      <w:r>
        <w:rPr>
          <w:b/>
          <w:lang w:val="en-US"/>
        </w:rPr>
        <w:fldChar w:fldCharType="end"/>
      </w:r>
      <w:r>
        <w:rPr>
          <w:b/>
          <w:lang w:val="en-US"/>
        </w:rPr>
        <w:t xml:space="preserve">, </w:t>
      </w:r>
      <w:r>
        <w:rPr>
          <w:b/>
          <w:lang w:val="en-US"/>
        </w:rPr>
        <w:fldChar w:fldCharType="begin" w:fldLock="1"/>
      </w:r>
      <w:r w:rsidR="005F7BD3">
        <w:rPr>
          <w:b/>
          <w:lang w:val="en-US"/>
        </w:rPr>
        <w:instrText>ADDIN CSL_CITATION {"citationItems":[{"id":"ITEM-1","itemData":{"DOI":"10.1016/j.watres.2016.08.053","ISSN":"00431354","author":[{"dropping-particle":"","family":"Roda Husman","given":"Ana Maria","non-dropping-particle":"de","parse-names":false,"suffix":""},{"dropping-particle":"","family":"Nijs","given":"Ton","non-dropping-particle":"de","parse-names":false,"suffix":""},{"dropping-particle":"","family":"Sterk","given":"Ankie","non-dropping-particle":"","parse-names":false,"suffix":""},{"dropping-particle":"","family":"Schijven","given":"Jack F.","non-dropping-particle":"","parse-names":false,"suffix":""},{"dropping-particle":"","family":"Man","given":"Heleen","non-dropping-particle":"de","parse-names":false,"suffix":""}],"container-title":"Water Research","id":"ITEM-1","issued":{"date-parts":[["2016"]]},"page":"11-21","title":"Climate change impact on infection risks during bathing downstream of sewage emissions from CSOs or WWTPs","type":"article-journal","volume":"105"},"uris":["http://www.mendeley.com/documents/?uuid=41b5e959-6522-4268-ace9-6b0dceac5a86"]}],"mendeley":{"formattedCitation":"[5]","plainTextFormattedCitation":"[5]","previouslyFormattedCitation":"[5]"},"properties":{"noteIndex":0},"schema":"https://github.com/citation-style-language/schema/raw/master/csl-citation.json"}</w:instrText>
      </w:r>
      <w:r>
        <w:rPr>
          <w:b/>
          <w:lang w:val="en-US"/>
        </w:rPr>
        <w:fldChar w:fldCharType="separate"/>
      </w:r>
      <w:r w:rsidR="00317616" w:rsidRPr="00317616">
        <w:rPr>
          <w:noProof/>
          <w:lang w:val="en-US"/>
        </w:rPr>
        <w:t>[5]</w:t>
      </w:r>
      <w:r>
        <w:rPr>
          <w:b/>
          <w:lang w:val="en-US"/>
        </w:rPr>
        <w:fldChar w:fldCharType="end"/>
      </w:r>
      <w:r>
        <w:rPr>
          <w:b/>
          <w:lang w:val="en-US"/>
        </w:rPr>
        <w:t xml:space="preserve">, </w:t>
      </w:r>
    </w:p>
    <w:p w14:paraId="5636A794" w14:textId="62B7720A" w:rsidR="00AF3C3B" w:rsidRDefault="00AF3C3B" w:rsidP="00AF3C3B">
      <w:pPr>
        <w:rPr>
          <w:b/>
          <w:lang w:val="en-US"/>
        </w:rPr>
      </w:pPr>
      <w:r>
        <w:rPr>
          <w:b/>
          <w:lang w:val="en-US"/>
        </w:rPr>
        <w:t>How to choose rainfall and snowmelt events to calibrate and validate the model?</w:t>
      </w:r>
    </w:p>
    <w:p w14:paraId="12C8C796" w14:textId="6B3420F8" w:rsidR="00E938BF" w:rsidRDefault="006260FA" w:rsidP="00E938BF">
      <w:pPr>
        <w:rPr>
          <w:b/>
          <w:lang w:val="en-US"/>
        </w:rPr>
      </w:pPr>
      <w:r>
        <w:rPr>
          <w:b/>
          <w:lang w:val="en-US"/>
        </w:rPr>
        <w:t xml:space="preserve">Would the sensitivity analysis result </w:t>
      </w:r>
      <w:proofErr w:type="gramStart"/>
      <w:r>
        <w:rPr>
          <w:b/>
          <w:lang w:val="en-US"/>
        </w:rPr>
        <w:t>varies</w:t>
      </w:r>
      <w:proofErr w:type="gramEnd"/>
      <w:r>
        <w:rPr>
          <w:b/>
          <w:lang w:val="en-US"/>
        </w:rPr>
        <w:t xml:space="preserve"> with different </w:t>
      </w:r>
      <w:r w:rsidR="002B604C">
        <w:rPr>
          <w:b/>
          <w:lang w:val="en-US"/>
        </w:rPr>
        <w:t>rainfall/snowmelt events</w:t>
      </w:r>
      <w:r w:rsidR="00E938BF">
        <w:rPr>
          <w:b/>
          <w:lang w:val="en-US"/>
        </w:rPr>
        <w:t>?</w:t>
      </w:r>
      <w:r w:rsidR="00B34115">
        <w:rPr>
          <w:b/>
          <w:lang w:val="en-US"/>
        </w:rPr>
        <w:t xml:space="preserve"> If yes, would that affect the choice of parameters to be optimized during automatic calibration?</w:t>
      </w:r>
    </w:p>
    <w:p w14:paraId="329ED7C7" w14:textId="77777777" w:rsidR="00E938BF" w:rsidRDefault="00E938BF" w:rsidP="00AF3C3B">
      <w:pPr>
        <w:rPr>
          <w:b/>
          <w:lang w:val="en-US"/>
        </w:rPr>
      </w:pPr>
    </w:p>
    <w:p w14:paraId="09C7B7C7" w14:textId="5052966E" w:rsidR="00AF3C3B" w:rsidRDefault="00AF3C3B" w:rsidP="00AF3C3B">
      <w:pPr>
        <w:rPr>
          <w:b/>
          <w:lang w:val="en-US"/>
        </w:rPr>
      </w:pPr>
      <w:r w:rsidRPr="008F42E4">
        <w:rPr>
          <w:lang w:val="en-US"/>
        </w:rPr>
        <w:t>Rainfall:</w:t>
      </w:r>
      <w:r>
        <w:rPr>
          <w:b/>
          <w:lang w:val="en-US"/>
        </w:rPr>
        <w:t xml:space="preserve"> </w:t>
      </w:r>
      <w:r>
        <w:rPr>
          <w:b/>
          <w:lang w:val="en-US"/>
        </w:rPr>
        <w:fldChar w:fldCharType="begin" w:fldLock="1"/>
      </w:r>
      <w:r w:rsidR="00F5682B">
        <w:rPr>
          <w:b/>
          <w:lang w:val="en-US"/>
        </w:rPr>
        <w:instrText>ADDIN CSL_CITATION {"citationItems":[{"id":"ITEM-1","itemData":{"DOI":".1037//0033-2909.I26.1.78","abstract":"When genetic similarity is controlled, siblings often appear no more alike than individuals selected atrandom from the population. Since R. Plomin and D. Daniels' seminal 1987 review, it has become widelyaccepted that the source of this dissimilarity is a variance component called nonshared environment. Theauthors review the conceptual foundations of nonshared environment, with emphasis on distinctionsbetween components of environmental variance and causal properties of environmental events andbetween the effective and objective aspects of the environment. A statistical model of shared andnonshared environmental variables is developed. A quantitative review shows that measured nonsharedenvironmental variables do not account for a substantial portion of the nonshared variability posited bybiometric studies of behavior. Other explanations of the preponderance of nonshared environmentalvariability are suggested.","author":[{"dropping-particle":"","family":"Turkheimer","given":"Eric","non-dropping-particle":"","parse-names":false,"suffix":""},{"dropping-particle":"","family":"Waldron","given":"Mary","non-dropping-particle":"","parse-names":false,"suffix":""}],"container-title":"Psychological Bulletin","id":"ITEM-1","issue":"1","issued":{"date-parts":[["2019"]]},"page":"21","title":"Selection of rainfall information as input data for the design of combined sewer overflow solutions","type":"article-journal","volume":"126"},"uris":["http://www.mendeley.com/documents/?uuid=91cbd3f9-f6c0-4483-8e4e-8e47f91c63cb","http://www.mendeley.com/documents/?uuid=8168f0c9-eeaf-4325-8f9e-3f87e0e470c7"]}],"mendeley":{"formattedCitation":"[22]","plainTextFormattedCitation":"[22]","previouslyFormattedCitation":"[22]"},"properties":{"noteIndex":0},"schema":"https://github.com/citation-style-language/schema/raw/master/csl-citation.json"}</w:instrText>
      </w:r>
      <w:r>
        <w:rPr>
          <w:b/>
          <w:lang w:val="en-US"/>
        </w:rPr>
        <w:fldChar w:fldCharType="separate"/>
      </w:r>
      <w:r w:rsidR="005F7BD3" w:rsidRPr="005F7BD3">
        <w:rPr>
          <w:noProof/>
          <w:lang w:val="en-US"/>
        </w:rPr>
        <w:t>[22]</w:t>
      </w:r>
      <w:r>
        <w:rPr>
          <w:b/>
          <w:lang w:val="en-US"/>
        </w:rPr>
        <w:fldChar w:fldCharType="end"/>
      </w:r>
      <w:r>
        <w:rPr>
          <w:b/>
          <w:lang w:val="en-US"/>
        </w:rPr>
        <w:t xml:space="preserve">, </w:t>
      </w:r>
      <w:r>
        <w:rPr>
          <w:b/>
          <w:lang w:val="en-US"/>
        </w:rPr>
        <w:fldChar w:fldCharType="begin" w:fldLock="1"/>
      </w:r>
      <w:r w:rsidR="00F5682B">
        <w:rPr>
          <w:b/>
          <w:lang w:val="en-US"/>
        </w:rPr>
        <w:instrText>ADDIN CSL_CITATION {"citationItems":[{"id":"ITEM-1","itemData":{"DOI":"10.1016/J.ADVWATRES.2017.06.010","ISSN":"0309-1708","abstract":"A property of natural processes is temporal irreversibility. However, this property cannot be reflected by most statistics used to describe precipitation time series and, consequently, is not considered in most precipitation models. In this paper, a new statistic, the asymmetry measure, is introduced and applied to precipitation enabling to detect and quantify irreversibility. It is used to analyze two different data sets of Singapore and Germany. The data of both locations show a significant asymmetry for high temporal resolutions. The asymmetry is more pronounced for Singapore where the climate is dominated by convective precipitation events. The impact of irreversibility on applications is analyzed on two different hydrological sewer system models. The results show that the effect of the irreversibility can lead to biases in combined sewer overflow statistics. This bias is in the same order as the effect that can be achieved by real time control of sewer systems. Consequently, wrong conclusion can be drawn if synthetic time series are used for sewer systems if asymmetry is present, but not considered in precipitation modeling.","author":[{"dropping-particle":"","family":"Müller","given":"Thomas","non-dropping-particle":"","parse-names":false,"suffix":""},{"dropping-particle":"","family":"Schütze","given":"Manfred","non-dropping-particle":"","parse-names":false,"suffix":""},{"dropping-particle":"","family":"Bárdossy","given":"András","non-dropping-particle":"","parse-names":false,"suffix":""}],"container-title":"Advances in Water Resources","id":"ITEM-1","issued":{"date-parts":[["2017","9","1"]]},"page":"56-64","publisher":"Elsevier","title":"Temporal asymmetry in precipitation time series and its influence on flow simulations in combined sewer systems","type":"article-journal","volume":"107"},"uris":["http://www.mendeley.com/documents/?uuid=7bb6f617-09a2-38b3-86d6-eb04f14bb680"]}],"mendeley":{"formattedCitation":"[23]","plainTextFormattedCitation":"[23]","previouslyFormattedCitation":"[23]"},"properties":{"noteIndex":0},"schema":"https://github.com/citation-style-language/schema/raw/master/csl-citation.json"}</w:instrText>
      </w:r>
      <w:r>
        <w:rPr>
          <w:b/>
          <w:lang w:val="en-US"/>
        </w:rPr>
        <w:fldChar w:fldCharType="separate"/>
      </w:r>
      <w:r w:rsidR="005F7BD3" w:rsidRPr="005F7BD3">
        <w:rPr>
          <w:noProof/>
          <w:lang w:val="en-US"/>
        </w:rPr>
        <w:t>[23]</w:t>
      </w:r>
      <w:r>
        <w:rPr>
          <w:b/>
          <w:lang w:val="en-US"/>
        </w:rPr>
        <w:fldChar w:fldCharType="end"/>
      </w:r>
    </w:p>
    <w:p w14:paraId="7F1D064B" w14:textId="69218DF0" w:rsidR="00E466E9" w:rsidRPr="009400C5" w:rsidRDefault="00E466E9" w:rsidP="00E466E9">
      <w:pPr>
        <w:rPr>
          <w:b/>
          <w:lang w:val="en-US"/>
        </w:rPr>
      </w:pPr>
      <w:r>
        <w:rPr>
          <w:b/>
          <w:lang w:val="en-US"/>
        </w:rPr>
        <w:t xml:space="preserve">Mention frost in the soil </w:t>
      </w:r>
      <w:r>
        <w:rPr>
          <w:b/>
          <w:lang w:val="en-US"/>
        </w:rPr>
        <w:fldChar w:fldCharType="begin" w:fldLock="1"/>
      </w:r>
      <w:r w:rsidR="00F5682B">
        <w:rPr>
          <w:b/>
          <w:lang w:val="en-US"/>
        </w:rPr>
        <w:instrText>ADDIN CSL_CITATION {"citationItems":[{"id":"ITEM-1","itemData":{"abstract":"Despite the water balances of cold region towns being dominated by low intensity, long duration snowmelt events, urban drainage systems continue to be designed according to standards developed for short, high intensity rain storms. identified fundamental differences between rural and urban snowmelt processes. They found that snow properties such as density and albedo varied both between town and country and within the town depending on land-use. Moreover, both the longwave and shortwave radiation balances are heavily modified by buildings. Thus melt and runoff generation occurs at different times and rates. Town centres can have melt rates almost double that of residential areas. Despite snow removal policies, snowmelt in town centres is extremely important as these areas are the most likely to have combined sewer systems. These revelations will come as no surprise to practitioners working in cold regions, however, there is a lack of published material. This paper documents urban snow research from the last decade, it is both a summary and continuation of the state-of-the-art review found in a UNESCO special report on urban drainage in cold regions (Chapter 2, Semadeni-Davies and Bengtsson, 2000). Topics discussed include snow distribution, snow energy balance, frozen soil and runoff generation and modelling approaches-water quality issues are outside the scope. How to improve temporal and spatial resolution with limited budgets and limited data availability are ongoing problems, however, recent coupling between major urban drainage models such as SWMM and MOUSE and Geographic Information Systems offers a glimmer of hope. While full physically-based snow melt modelling is still out of the question, GIS could allow improved representations of snow distribution and energetics.","author":[{"dropping-particle":"","family":"Semadeni-Davies","given":"Annette","non-dropping-particle":"","parse-names":false,"suffix":""}],"id":"ITEM-1","issued":{"date-parts":[["2003"]]},"publisher":"Casco Bay Estuary Partnership (CBEP)","publisher-place":"Lund","title":"Urban snowmelt processes – current research and modelling needs","type":"report"},"uris":["http://www.mendeley.com/documents/?uuid=b1055f12-5ced-3a0c-b81d-3e33db6b96a7"]}],"mendeley":{"formattedCitation":"[24]","plainTextFormattedCitation":"[24]","previouslyFormattedCitation":"[24]"},"properties":{"noteIndex":0},"schema":"https://github.com/citation-style-language/schema/raw/master/csl-citation.json"}</w:instrText>
      </w:r>
      <w:r>
        <w:rPr>
          <w:b/>
          <w:lang w:val="en-US"/>
        </w:rPr>
        <w:fldChar w:fldCharType="separate"/>
      </w:r>
      <w:r w:rsidR="005F7BD3" w:rsidRPr="005F7BD3">
        <w:rPr>
          <w:noProof/>
          <w:lang w:val="en-US"/>
        </w:rPr>
        <w:t>[24]</w:t>
      </w:r>
      <w:r>
        <w:rPr>
          <w:b/>
          <w:lang w:val="en-US"/>
        </w:rPr>
        <w:fldChar w:fldCharType="end"/>
      </w:r>
    </w:p>
    <w:p w14:paraId="6748CFF1" w14:textId="77777777" w:rsidR="001A28FC" w:rsidRDefault="001A28FC" w:rsidP="00753533">
      <w:pPr>
        <w:rPr>
          <w:lang w:val="en-US"/>
        </w:rPr>
      </w:pPr>
    </w:p>
    <w:p w14:paraId="00C9E121" w14:textId="18D9005C" w:rsidR="00753533" w:rsidRDefault="00753533" w:rsidP="00753533">
      <w:pPr>
        <w:rPr>
          <w:lang w:val="en-US"/>
        </w:rPr>
      </w:pPr>
    </w:p>
    <w:p w14:paraId="57EF7DDF" w14:textId="26417E38" w:rsidR="00A31728" w:rsidRDefault="00A31728" w:rsidP="00753533">
      <w:pPr>
        <w:rPr>
          <w:lang w:val="en-US"/>
        </w:rPr>
      </w:pPr>
    </w:p>
    <w:p w14:paraId="3993FD4A" w14:textId="7D68DCA4" w:rsidR="00ED32F1" w:rsidRDefault="00ED32F1" w:rsidP="00753533">
      <w:pPr>
        <w:rPr>
          <w:lang w:val="en-US"/>
        </w:rPr>
      </w:pPr>
    </w:p>
    <w:p w14:paraId="3AE57AD6" w14:textId="10A635F1" w:rsidR="00ED32F1" w:rsidRDefault="00ED32F1" w:rsidP="00753533">
      <w:pPr>
        <w:rPr>
          <w:lang w:val="en-US"/>
        </w:rPr>
      </w:pPr>
    </w:p>
    <w:p w14:paraId="53701BFE" w14:textId="0EEEB705" w:rsidR="00ED32F1" w:rsidRDefault="00ED32F1" w:rsidP="00753533">
      <w:pPr>
        <w:rPr>
          <w:lang w:val="en-US"/>
        </w:rPr>
      </w:pPr>
    </w:p>
    <w:p w14:paraId="76EFE2D3" w14:textId="6BDDB8B4" w:rsidR="00ED32F1" w:rsidRDefault="00ED32F1" w:rsidP="00753533">
      <w:pPr>
        <w:rPr>
          <w:lang w:val="en-US"/>
        </w:rPr>
      </w:pPr>
    </w:p>
    <w:p w14:paraId="3403BB91" w14:textId="0E3F6BFE" w:rsidR="00ED32F1" w:rsidRDefault="00ED32F1" w:rsidP="00753533">
      <w:pPr>
        <w:rPr>
          <w:lang w:val="en-US"/>
        </w:rPr>
      </w:pPr>
    </w:p>
    <w:p w14:paraId="4D079596" w14:textId="10014440" w:rsidR="00ED32F1" w:rsidRDefault="0071214D" w:rsidP="00753533">
      <w:pPr>
        <w:rPr>
          <w:lang w:val="en-US"/>
        </w:rPr>
      </w:pPr>
      <w:r>
        <w:rPr>
          <w:lang w:val="en-US"/>
        </w:rPr>
        <w:t xml:space="preserve"> </w:t>
      </w:r>
      <w:r>
        <w:rPr>
          <w:lang w:val="en-US"/>
        </w:rPr>
        <w:tab/>
      </w:r>
    </w:p>
    <w:p w14:paraId="3C04C058" w14:textId="0EA4A56D" w:rsidR="00A31728" w:rsidRDefault="00ED32F1" w:rsidP="00A61211">
      <w:pPr>
        <w:pStyle w:val="Heading1"/>
      </w:pPr>
      <w:bookmarkStart w:id="38" w:name="_Toc4419007"/>
      <w:r>
        <w:lastRenderedPageBreak/>
        <w:t>Bibliography</w:t>
      </w:r>
      <w:bookmarkEnd w:id="38"/>
    </w:p>
    <w:p w14:paraId="703912B5" w14:textId="72C694B5" w:rsidR="00F74CDF" w:rsidRPr="00F74CDF" w:rsidRDefault="004D196A" w:rsidP="00F74CDF">
      <w:pPr>
        <w:widowControl w:val="0"/>
        <w:autoSpaceDE w:val="0"/>
        <w:autoSpaceDN w:val="0"/>
        <w:adjustRightInd w:val="0"/>
        <w:spacing w:line="240" w:lineRule="auto"/>
        <w:ind w:left="640" w:hanging="640"/>
        <w:rPr>
          <w:rFonts w:ascii="Calibri" w:hAnsi="Calibri" w:cs="Calibri"/>
          <w:noProof/>
          <w:szCs w:val="24"/>
        </w:rPr>
      </w:pPr>
      <w:r>
        <w:rPr>
          <w:lang w:val="en-US"/>
        </w:rPr>
        <w:fldChar w:fldCharType="begin" w:fldLock="1"/>
      </w:r>
      <w:r>
        <w:rPr>
          <w:lang w:val="en-US"/>
        </w:rPr>
        <w:instrText xml:space="preserve">ADDIN Mendeley Bibliography CSL_BIBLIOGRAPHY </w:instrText>
      </w:r>
      <w:r>
        <w:rPr>
          <w:lang w:val="en-US"/>
        </w:rPr>
        <w:fldChar w:fldCharType="separate"/>
      </w:r>
      <w:r w:rsidR="00F74CDF" w:rsidRPr="00F74CDF">
        <w:rPr>
          <w:rFonts w:ascii="Calibri" w:hAnsi="Calibri" w:cs="Calibri"/>
          <w:noProof/>
          <w:szCs w:val="24"/>
        </w:rPr>
        <w:t>[1]</w:t>
      </w:r>
      <w:r w:rsidR="00F74CDF" w:rsidRPr="00F74CDF">
        <w:rPr>
          <w:rFonts w:ascii="Calibri" w:hAnsi="Calibri" w:cs="Calibri"/>
          <w:noProof/>
          <w:szCs w:val="24"/>
        </w:rPr>
        <w:tab/>
        <w:t xml:space="preserve">S. Vallabhaneni and E. H. Burgess, “Computer Tools for Sanitary Sewer System Capacity Analysis and Computer Tools for Sanitary Sewer System,” </w:t>
      </w:r>
      <w:r w:rsidR="00F74CDF" w:rsidRPr="00F74CDF">
        <w:rPr>
          <w:rFonts w:ascii="Calibri" w:hAnsi="Calibri" w:cs="Calibri"/>
          <w:i/>
          <w:iCs/>
          <w:noProof/>
          <w:szCs w:val="24"/>
        </w:rPr>
        <w:t>Environ. Prot.</w:t>
      </w:r>
      <w:r w:rsidR="00F74CDF" w:rsidRPr="00F74CDF">
        <w:rPr>
          <w:rFonts w:ascii="Calibri" w:hAnsi="Calibri" w:cs="Calibri"/>
          <w:noProof/>
          <w:szCs w:val="24"/>
        </w:rPr>
        <w:t>, no. October, pp. 1–104, 2007.</w:t>
      </w:r>
    </w:p>
    <w:p w14:paraId="588F8CCF" w14:textId="77777777" w:rsidR="00F74CDF" w:rsidRPr="00F74CDF" w:rsidRDefault="00F74CDF" w:rsidP="00F74CDF">
      <w:pPr>
        <w:widowControl w:val="0"/>
        <w:autoSpaceDE w:val="0"/>
        <w:autoSpaceDN w:val="0"/>
        <w:adjustRightInd w:val="0"/>
        <w:spacing w:line="240" w:lineRule="auto"/>
        <w:ind w:left="640" w:hanging="640"/>
        <w:rPr>
          <w:rFonts w:ascii="Calibri" w:hAnsi="Calibri" w:cs="Calibri"/>
          <w:noProof/>
          <w:szCs w:val="24"/>
        </w:rPr>
      </w:pPr>
      <w:r w:rsidRPr="00F74CDF">
        <w:rPr>
          <w:rFonts w:ascii="Calibri" w:hAnsi="Calibri" w:cs="Calibri"/>
          <w:noProof/>
          <w:szCs w:val="24"/>
        </w:rPr>
        <w:t>[2]</w:t>
      </w:r>
      <w:r w:rsidRPr="00F74CDF">
        <w:rPr>
          <w:rFonts w:ascii="Calibri" w:hAnsi="Calibri" w:cs="Calibri"/>
          <w:noProof/>
          <w:szCs w:val="24"/>
        </w:rPr>
        <w:tab/>
        <w:t xml:space="preserve">D. Bennett </w:t>
      </w:r>
      <w:r w:rsidRPr="00F74CDF">
        <w:rPr>
          <w:rFonts w:ascii="Calibri" w:hAnsi="Calibri" w:cs="Calibri"/>
          <w:i/>
          <w:iCs/>
          <w:noProof/>
          <w:szCs w:val="24"/>
        </w:rPr>
        <w:t>et al.</w:t>
      </w:r>
      <w:r w:rsidRPr="00F74CDF">
        <w:rPr>
          <w:rFonts w:ascii="Calibri" w:hAnsi="Calibri" w:cs="Calibri"/>
          <w:noProof/>
          <w:szCs w:val="24"/>
        </w:rPr>
        <w:t xml:space="preserve">, </w:t>
      </w:r>
      <w:r w:rsidRPr="00F74CDF">
        <w:rPr>
          <w:rFonts w:ascii="Calibri" w:hAnsi="Calibri" w:cs="Calibri"/>
          <w:i/>
          <w:iCs/>
          <w:noProof/>
          <w:szCs w:val="24"/>
        </w:rPr>
        <w:t>Using flow prediction technologies to control sanitary sewer overflows</w:t>
      </w:r>
      <w:r w:rsidRPr="00F74CDF">
        <w:rPr>
          <w:rFonts w:ascii="Calibri" w:hAnsi="Calibri" w:cs="Calibri"/>
          <w:noProof/>
          <w:szCs w:val="24"/>
        </w:rPr>
        <w:t>. 1999.</w:t>
      </w:r>
    </w:p>
    <w:p w14:paraId="1619C023" w14:textId="77777777" w:rsidR="00F74CDF" w:rsidRPr="00F74CDF" w:rsidRDefault="00F74CDF" w:rsidP="00F74CDF">
      <w:pPr>
        <w:widowControl w:val="0"/>
        <w:autoSpaceDE w:val="0"/>
        <w:autoSpaceDN w:val="0"/>
        <w:adjustRightInd w:val="0"/>
        <w:spacing w:line="240" w:lineRule="auto"/>
        <w:ind w:left="640" w:hanging="640"/>
        <w:rPr>
          <w:rFonts w:ascii="Calibri" w:hAnsi="Calibri" w:cs="Calibri"/>
          <w:noProof/>
          <w:szCs w:val="24"/>
        </w:rPr>
      </w:pPr>
      <w:r w:rsidRPr="00F74CDF">
        <w:rPr>
          <w:rFonts w:ascii="Calibri" w:hAnsi="Calibri" w:cs="Calibri"/>
          <w:noProof/>
          <w:szCs w:val="24"/>
        </w:rPr>
        <w:t>[3]</w:t>
      </w:r>
      <w:r w:rsidRPr="00F74CDF">
        <w:rPr>
          <w:rFonts w:ascii="Calibri" w:hAnsi="Calibri" w:cs="Calibri"/>
          <w:noProof/>
          <w:szCs w:val="24"/>
        </w:rPr>
        <w:tab/>
        <w:t xml:space="preserve">C. Mosley, S. Dent, P. Kadota, L. T. Wright, and Y. Djebbar, “Comparing Rainfall Dependent Inflow and Infiltration Simulation Methods,” </w:t>
      </w:r>
      <w:r w:rsidRPr="00F74CDF">
        <w:rPr>
          <w:rFonts w:ascii="Calibri" w:hAnsi="Calibri" w:cs="Calibri"/>
          <w:i/>
          <w:iCs/>
          <w:noProof/>
          <w:szCs w:val="24"/>
        </w:rPr>
        <w:t>J. Water Manag. Model.</w:t>
      </w:r>
      <w:r w:rsidRPr="00F74CDF">
        <w:rPr>
          <w:rFonts w:ascii="Calibri" w:hAnsi="Calibri" w:cs="Calibri"/>
          <w:noProof/>
          <w:szCs w:val="24"/>
        </w:rPr>
        <w:t>, no. January, 2001.</w:t>
      </w:r>
    </w:p>
    <w:p w14:paraId="74ECB782" w14:textId="77777777" w:rsidR="00F74CDF" w:rsidRPr="00F74CDF" w:rsidRDefault="00F74CDF" w:rsidP="00F74CDF">
      <w:pPr>
        <w:widowControl w:val="0"/>
        <w:autoSpaceDE w:val="0"/>
        <w:autoSpaceDN w:val="0"/>
        <w:adjustRightInd w:val="0"/>
        <w:spacing w:line="240" w:lineRule="auto"/>
        <w:ind w:left="640" w:hanging="640"/>
        <w:rPr>
          <w:rFonts w:ascii="Calibri" w:hAnsi="Calibri" w:cs="Calibri"/>
          <w:noProof/>
          <w:szCs w:val="24"/>
        </w:rPr>
      </w:pPr>
      <w:r w:rsidRPr="00F74CDF">
        <w:rPr>
          <w:rFonts w:ascii="Calibri" w:hAnsi="Calibri" w:cs="Calibri"/>
          <w:noProof/>
          <w:szCs w:val="24"/>
        </w:rPr>
        <w:t>[4]</w:t>
      </w:r>
      <w:r w:rsidRPr="00F74CDF">
        <w:rPr>
          <w:rFonts w:ascii="Calibri" w:hAnsi="Calibri" w:cs="Calibri"/>
          <w:noProof/>
          <w:szCs w:val="24"/>
        </w:rPr>
        <w:tab/>
        <w:t>L. A. Rossman and W. C. Huber, “Storm Water Management Model Reference Manual. Volume I - Hydrology (Revised). EPA/600/R-15/162A,” vol. I, p. 231, 2016.</w:t>
      </w:r>
    </w:p>
    <w:p w14:paraId="3848EA4B" w14:textId="77777777" w:rsidR="00F74CDF" w:rsidRPr="00F74CDF" w:rsidRDefault="00F74CDF" w:rsidP="00F74CDF">
      <w:pPr>
        <w:widowControl w:val="0"/>
        <w:autoSpaceDE w:val="0"/>
        <w:autoSpaceDN w:val="0"/>
        <w:adjustRightInd w:val="0"/>
        <w:spacing w:line="240" w:lineRule="auto"/>
        <w:ind w:left="640" w:hanging="640"/>
        <w:rPr>
          <w:rFonts w:ascii="Calibri" w:hAnsi="Calibri" w:cs="Calibri"/>
          <w:noProof/>
          <w:szCs w:val="24"/>
        </w:rPr>
      </w:pPr>
      <w:r w:rsidRPr="00F74CDF">
        <w:rPr>
          <w:rFonts w:ascii="Calibri" w:hAnsi="Calibri" w:cs="Calibri"/>
          <w:noProof/>
          <w:szCs w:val="24"/>
        </w:rPr>
        <w:t>[5]</w:t>
      </w:r>
      <w:r w:rsidRPr="00F74CDF">
        <w:rPr>
          <w:rFonts w:ascii="Calibri" w:hAnsi="Calibri" w:cs="Calibri"/>
          <w:noProof/>
          <w:szCs w:val="24"/>
        </w:rPr>
        <w:tab/>
        <w:t xml:space="preserve">A. M. de Roda Husman, T. de Nijs, A. Sterk, J. F. Schijven, and H. de Man, “Climate change impact on infection risks during bathing downstream of sewage emissions from CSOs or WWTPs,” </w:t>
      </w:r>
      <w:r w:rsidRPr="00F74CDF">
        <w:rPr>
          <w:rFonts w:ascii="Calibri" w:hAnsi="Calibri" w:cs="Calibri"/>
          <w:i/>
          <w:iCs/>
          <w:noProof/>
          <w:szCs w:val="24"/>
        </w:rPr>
        <w:t>Water Res.</w:t>
      </w:r>
      <w:r w:rsidRPr="00F74CDF">
        <w:rPr>
          <w:rFonts w:ascii="Calibri" w:hAnsi="Calibri" w:cs="Calibri"/>
          <w:noProof/>
          <w:szCs w:val="24"/>
        </w:rPr>
        <w:t>, vol. 105, pp. 11–21, 2016.</w:t>
      </w:r>
    </w:p>
    <w:p w14:paraId="605100A8" w14:textId="77777777" w:rsidR="00F74CDF" w:rsidRPr="00F74CDF" w:rsidRDefault="00F74CDF" w:rsidP="00F74CDF">
      <w:pPr>
        <w:widowControl w:val="0"/>
        <w:autoSpaceDE w:val="0"/>
        <w:autoSpaceDN w:val="0"/>
        <w:adjustRightInd w:val="0"/>
        <w:spacing w:line="240" w:lineRule="auto"/>
        <w:ind w:left="640" w:hanging="640"/>
        <w:rPr>
          <w:rFonts w:ascii="Calibri" w:hAnsi="Calibri" w:cs="Calibri"/>
          <w:noProof/>
          <w:szCs w:val="24"/>
        </w:rPr>
      </w:pPr>
      <w:r w:rsidRPr="00F74CDF">
        <w:rPr>
          <w:rFonts w:ascii="Calibri" w:hAnsi="Calibri" w:cs="Calibri"/>
          <w:noProof/>
          <w:szCs w:val="24"/>
        </w:rPr>
        <w:t>[6]</w:t>
      </w:r>
      <w:r w:rsidRPr="00F74CDF">
        <w:rPr>
          <w:rFonts w:ascii="Calibri" w:hAnsi="Calibri" w:cs="Calibri"/>
          <w:noProof/>
          <w:szCs w:val="24"/>
        </w:rPr>
        <w:tab/>
        <w:t xml:space="preserve">L. A. Roesner, “Storm Water Management Model Manual,” </w:t>
      </w:r>
      <w:r w:rsidRPr="00F74CDF">
        <w:rPr>
          <w:rFonts w:ascii="Calibri" w:hAnsi="Calibri" w:cs="Calibri"/>
          <w:i/>
          <w:iCs/>
          <w:noProof/>
          <w:szCs w:val="24"/>
        </w:rPr>
        <w:t>Usepa</w:t>
      </w:r>
      <w:r w:rsidRPr="00F74CDF">
        <w:rPr>
          <w:rFonts w:ascii="Calibri" w:hAnsi="Calibri" w:cs="Calibri"/>
          <w:noProof/>
          <w:szCs w:val="24"/>
        </w:rPr>
        <w:t>, vol. I, no. July, 2009.</w:t>
      </w:r>
    </w:p>
    <w:p w14:paraId="1E931CD4" w14:textId="77777777" w:rsidR="00F74CDF" w:rsidRPr="00F74CDF" w:rsidRDefault="00F74CDF" w:rsidP="00F74CDF">
      <w:pPr>
        <w:widowControl w:val="0"/>
        <w:autoSpaceDE w:val="0"/>
        <w:autoSpaceDN w:val="0"/>
        <w:adjustRightInd w:val="0"/>
        <w:spacing w:line="240" w:lineRule="auto"/>
        <w:ind w:left="640" w:hanging="640"/>
        <w:rPr>
          <w:rFonts w:ascii="Calibri" w:hAnsi="Calibri" w:cs="Calibri"/>
          <w:noProof/>
          <w:szCs w:val="24"/>
        </w:rPr>
      </w:pPr>
      <w:r w:rsidRPr="00F74CDF">
        <w:rPr>
          <w:rFonts w:ascii="Calibri" w:hAnsi="Calibri" w:cs="Calibri"/>
          <w:noProof/>
          <w:szCs w:val="24"/>
        </w:rPr>
        <w:t>[7]</w:t>
      </w:r>
      <w:r w:rsidRPr="00F74CDF">
        <w:rPr>
          <w:rFonts w:ascii="Calibri" w:hAnsi="Calibri" w:cs="Calibri"/>
          <w:noProof/>
          <w:szCs w:val="24"/>
        </w:rPr>
        <w:tab/>
        <w:t xml:space="preserve">M. Heikkinen, P. Schönach, and I. Massa, “Politicization of wastewater overflows: The case of the Vantaa River, Finland,” </w:t>
      </w:r>
      <w:r w:rsidRPr="00F74CDF">
        <w:rPr>
          <w:rFonts w:ascii="Calibri" w:hAnsi="Calibri" w:cs="Calibri"/>
          <w:i/>
          <w:iCs/>
          <w:noProof/>
          <w:szCs w:val="24"/>
        </w:rPr>
        <w:t>Water Policy</w:t>
      </w:r>
      <w:r w:rsidRPr="00F74CDF">
        <w:rPr>
          <w:rFonts w:ascii="Calibri" w:hAnsi="Calibri" w:cs="Calibri"/>
          <w:noProof/>
          <w:szCs w:val="24"/>
        </w:rPr>
        <w:t>, vol. 18, pp. 1454–1472, 2016.</w:t>
      </w:r>
    </w:p>
    <w:p w14:paraId="0CC5A4CB" w14:textId="77777777" w:rsidR="00F74CDF" w:rsidRPr="00F74CDF" w:rsidRDefault="00F74CDF" w:rsidP="00F74CDF">
      <w:pPr>
        <w:widowControl w:val="0"/>
        <w:autoSpaceDE w:val="0"/>
        <w:autoSpaceDN w:val="0"/>
        <w:adjustRightInd w:val="0"/>
        <w:spacing w:line="240" w:lineRule="auto"/>
        <w:ind w:left="640" w:hanging="640"/>
        <w:rPr>
          <w:rFonts w:ascii="Calibri" w:hAnsi="Calibri" w:cs="Calibri"/>
          <w:noProof/>
          <w:szCs w:val="24"/>
        </w:rPr>
      </w:pPr>
      <w:r w:rsidRPr="00F74CDF">
        <w:rPr>
          <w:rFonts w:ascii="Calibri" w:hAnsi="Calibri" w:cs="Calibri"/>
          <w:noProof/>
          <w:szCs w:val="24"/>
        </w:rPr>
        <w:t>[8]</w:t>
      </w:r>
      <w:r w:rsidRPr="00F74CDF">
        <w:rPr>
          <w:rFonts w:ascii="Calibri" w:hAnsi="Calibri" w:cs="Calibri"/>
          <w:noProof/>
          <w:szCs w:val="24"/>
        </w:rPr>
        <w:tab/>
        <w:t xml:space="preserve">K. S. Choi and J. E. Ball, “Parameter estimation for urban runoff modelling,” </w:t>
      </w:r>
      <w:r w:rsidRPr="00F74CDF">
        <w:rPr>
          <w:rFonts w:ascii="Calibri" w:hAnsi="Calibri" w:cs="Calibri"/>
          <w:i/>
          <w:iCs/>
          <w:noProof/>
          <w:szCs w:val="24"/>
        </w:rPr>
        <w:t>Urban Water</w:t>
      </w:r>
      <w:r w:rsidRPr="00F74CDF">
        <w:rPr>
          <w:rFonts w:ascii="Calibri" w:hAnsi="Calibri" w:cs="Calibri"/>
          <w:noProof/>
          <w:szCs w:val="24"/>
        </w:rPr>
        <w:t>, 2002.</w:t>
      </w:r>
    </w:p>
    <w:p w14:paraId="154FC6EE" w14:textId="77777777" w:rsidR="00F74CDF" w:rsidRPr="00F74CDF" w:rsidRDefault="00F74CDF" w:rsidP="00F74CDF">
      <w:pPr>
        <w:widowControl w:val="0"/>
        <w:autoSpaceDE w:val="0"/>
        <w:autoSpaceDN w:val="0"/>
        <w:adjustRightInd w:val="0"/>
        <w:spacing w:line="240" w:lineRule="auto"/>
        <w:ind w:left="640" w:hanging="640"/>
        <w:rPr>
          <w:rFonts w:ascii="Calibri" w:hAnsi="Calibri" w:cs="Calibri"/>
          <w:noProof/>
          <w:szCs w:val="24"/>
        </w:rPr>
      </w:pPr>
      <w:r w:rsidRPr="00F74CDF">
        <w:rPr>
          <w:rFonts w:ascii="Calibri" w:hAnsi="Calibri" w:cs="Calibri"/>
          <w:noProof/>
          <w:szCs w:val="24"/>
        </w:rPr>
        <w:t>[9]</w:t>
      </w:r>
      <w:r w:rsidRPr="00F74CDF">
        <w:rPr>
          <w:rFonts w:ascii="Calibri" w:hAnsi="Calibri" w:cs="Calibri"/>
          <w:noProof/>
          <w:szCs w:val="24"/>
        </w:rPr>
        <w:tab/>
        <w:t xml:space="preserve">B. A. Tolson and C. A. Shoemaker, “Dynamically dimensioned search algorithm for computationally efficient watershed model calibration,” </w:t>
      </w:r>
      <w:r w:rsidRPr="00F74CDF">
        <w:rPr>
          <w:rFonts w:ascii="Calibri" w:hAnsi="Calibri" w:cs="Calibri"/>
          <w:i/>
          <w:iCs/>
          <w:noProof/>
          <w:szCs w:val="24"/>
        </w:rPr>
        <w:t>Water Resour. Res.</w:t>
      </w:r>
      <w:r w:rsidRPr="00F74CDF">
        <w:rPr>
          <w:rFonts w:ascii="Calibri" w:hAnsi="Calibri" w:cs="Calibri"/>
          <w:noProof/>
          <w:szCs w:val="24"/>
        </w:rPr>
        <w:t>, 2007.</w:t>
      </w:r>
    </w:p>
    <w:p w14:paraId="308F615E" w14:textId="77777777" w:rsidR="00F74CDF" w:rsidRPr="00F74CDF" w:rsidRDefault="00F74CDF" w:rsidP="00F74CDF">
      <w:pPr>
        <w:widowControl w:val="0"/>
        <w:autoSpaceDE w:val="0"/>
        <w:autoSpaceDN w:val="0"/>
        <w:adjustRightInd w:val="0"/>
        <w:spacing w:line="240" w:lineRule="auto"/>
        <w:ind w:left="640" w:hanging="640"/>
        <w:rPr>
          <w:rFonts w:ascii="Calibri" w:hAnsi="Calibri" w:cs="Calibri"/>
          <w:noProof/>
          <w:szCs w:val="24"/>
        </w:rPr>
      </w:pPr>
      <w:r w:rsidRPr="00F74CDF">
        <w:rPr>
          <w:rFonts w:ascii="Calibri" w:hAnsi="Calibri" w:cs="Calibri"/>
          <w:noProof/>
          <w:szCs w:val="24"/>
        </w:rPr>
        <w:t>[10]</w:t>
      </w:r>
      <w:r w:rsidRPr="00F74CDF">
        <w:rPr>
          <w:rFonts w:ascii="Calibri" w:hAnsi="Calibri" w:cs="Calibri"/>
          <w:noProof/>
          <w:szCs w:val="24"/>
        </w:rPr>
        <w:tab/>
        <w:t xml:space="preserve">S. Dent, R. B. Hanna, and L. T. Wright, “Automated Calibration using Optimization Techniques with SWMM RUNOFF,” </w:t>
      </w:r>
      <w:r w:rsidRPr="00F74CDF">
        <w:rPr>
          <w:rFonts w:ascii="Calibri" w:hAnsi="Calibri" w:cs="Calibri"/>
          <w:i/>
          <w:iCs/>
          <w:noProof/>
          <w:szCs w:val="24"/>
        </w:rPr>
        <w:t>J. Water Manag. Model.</w:t>
      </w:r>
      <w:r w:rsidRPr="00F74CDF">
        <w:rPr>
          <w:rFonts w:ascii="Calibri" w:hAnsi="Calibri" w:cs="Calibri"/>
          <w:noProof/>
          <w:szCs w:val="24"/>
        </w:rPr>
        <w:t>, pp. 220–238, 2004.</w:t>
      </w:r>
    </w:p>
    <w:p w14:paraId="079722E0" w14:textId="77777777" w:rsidR="00F74CDF" w:rsidRPr="00F74CDF" w:rsidRDefault="00F74CDF" w:rsidP="00F74CDF">
      <w:pPr>
        <w:widowControl w:val="0"/>
        <w:autoSpaceDE w:val="0"/>
        <w:autoSpaceDN w:val="0"/>
        <w:adjustRightInd w:val="0"/>
        <w:spacing w:line="240" w:lineRule="auto"/>
        <w:ind w:left="640" w:hanging="640"/>
        <w:rPr>
          <w:rFonts w:ascii="Calibri" w:hAnsi="Calibri" w:cs="Calibri"/>
          <w:noProof/>
          <w:szCs w:val="24"/>
        </w:rPr>
      </w:pPr>
      <w:r w:rsidRPr="00F74CDF">
        <w:rPr>
          <w:rFonts w:ascii="Calibri" w:hAnsi="Calibri" w:cs="Calibri"/>
          <w:noProof/>
          <w:szCs w:val="24"/>
        </w:rPr>
        <w:t>[11]</w:t>
      </w:r>
      <w:r w:rsidRPr="00F74CDF">
        <w:rPr>
          <w:rFonts w:ascii="Calibri" w:hAnsi="Calibri" w:cs="Calibri"/>
          <w:noProof/>
          <w:szCs w:val="24"/>
        </w:rPr>
        <w:tab/>
        <w:t xml:space="preserve">R. Arsenault, A. Poulin, P. Côté, and F. Brissette, “Comparison of Stochastic Optimization Algorithms in Hydrological Model Calibration,” </w:t>
      </w:r>
      <w:r w:rsidRPr="00F74CDF">
        <w:rPr>
          <w:rFonts w:ascii="Calibri" w:hAnsi="Calibri" w:cs="Calibri"/>
          <w:i/>
          <w:iCs/>
          <w:noProof/>
          <w:szCs w:val="24"/>
        </w:rPr>
        <w:t>J. Hydrol. Eng.</w:t>
      </w:r>
      <w:r w:rsidRPr="00F74CDF">
        <w:rPr>
          <w:rFonts w:ascii="Calibri" w:hAnsi="Calibri" w:cs="Calibri"/>
          <w:noProof/>
          <w:szCs w:val="24"/>
        </w:rPr>
        <w:t>, 2013.</w:t>
      </w:r>
    </w:p>
    <w:p w14:paraId="4C21A90A" w14:textId="77777777" w:rsidR="00F74CDF" w:rsidRPr="00F74CDF" w:rsidRDefault="00F74CDF" w:rsidP="00F74CDF">
      <w:pPr>
        <w:widowControl w:val="0"/>
        <w:autoSpaceDE w:val="0"/>
        <w:autoSpaceDN w:val="0"/>
        <w:adjustRightInd w:val="0"/>
        <w:spacing w:line="240" w:lineRule="auto"/>
        <w:ind w:left="640" w:hanging="640"/>
        <w:rPr>
          <w:rFonts w:ascii="Calibri" w:hAnsi="Calibri" w:cs="Calibri"/>
          <w:noProof/>
          <w:szCs w:val="24"/>
        </w:rPr>
      </w:pPr>
      <w:r w:rsidRPr="00F74CDF">
        <w:rPr>
          <w:rFonts w:ascii="Calibri" w:hAnsi="Calibri" w:cs="Calibri"/>
          <w:noProof/>
          <w:szCs w:val="24"/>
        </w:rPr>
        <w:t>[12]</w:t>
      </w:r>
      <w:r w:rsidRPr="00F74CDF">
        <w:rPr>
          <w:rFonts w:ascii="Calibri" w:hAnsi="Calibri" w:cs="Calibri"/>
          <w:noProof/>
          <w:szCs w:val="24"/>
        </w:rPr>
        <w:tab/>
        <w:t xml:space="preserve">M. Wallner, U. Haberlandt, and J. Dietrich, “Evaluation of different calibration strategies for large scale continuous hydrological modelling,” </w:t>
      </w:r>
      <w:r w:rsidRPr="00F74CDF">
        <w:rPr>
          <w:rFonts w:ascii="Calibri" w:hAnsi="Calibri" w:cs="Calibri"/>
          <w:i/>
          <w:iCs/>
          <w:noProof/>
          <w:szCs w:val="24"/>
        </w:rPr>
        <w:t>Adv. Geosci.</w:t>
      </w:r>
      <w:r w:rsidRPr="00F74CDF">
        <w:rPr>
          <w:rFonts w:ascii="Calibri" w:hAnsi="Calibri" w:cs="Calibri"/>
          <w:noProof/>
          <w:szCs w:val="24"/>
        </w:rPr>
        <w:t>, 2012.</w:t>
      </w:r>
    </w:p>
    <w:p w14:paraId="425ED147" w14:textId="77777777" w:rsidR="00F74CDF" w:rsidRPr="00F74CDF" w:rsidRDefault="00F74CDF" w:rsidP="00F74CDF">
      <w:pPr>
        <w:widowControl w:val="0"/>
        <w:autoSpaceDE w:val="0"/>
        <w:autoSpaceDN w:val="0"/>
        <w:adjustRightInd w:val="0"/>
        <w:spacing w:line="240" w:lineRule="auto"/>
        <w:ind w:left="640" w:hanging="640"/>
        <w:rPr>
          <w:rFonts w:ascii="Calibri" w:hAnsi="Calibri" w:cs="Calibri"/>
          <w:noProof/>
          <w:szCs w:val="24"/>
        </w:rPr>
      </w:pPr>
      <w:r w:rsidRPr="00F74CDF">
        <w:rPr>
          <w:rFonts w:ascii="Calibri" w:hAnsi="Calibri" w:cs="Calibri"/>
          <w:noProof/>
          <w:szCs w:val="24"/>
        </w:rPr>
        <w:t>[13]</w:t>
      </w:r>
      <w:r w:rsidRPr="00F74CDF">
        <w:rPr>
          <w:rFonts w:ascii="Calibri" w:hAnsi="Calibri" w:cs="Calibri"/>
          <w:noProof/>
          <w:szCs w:val="24"/>
        </w:rPr>
        <w:tab/>
        <w:t>U. Epa, O. of Research, W. Supply, and W. Resources Division, “Review of Sewer Design Criteria and RDII Prediction Methods January 2008.”</w:t>
      </w:r>
    </w:p>
    <w:p w14:paraId="4A8F792B" w14:textId="77777777" w:rsidR="00F74CDF" w:rsidRPr="00F74CDF" w:rsidRDefault="00F74CDF" w:rsidP="00F74CDF">
      <w:pPr>
        <w:widowControl w:val="0"/>
        <w:autoSpaceDE w:val="0"/>
        <w:autoSpaceDN w:val="0"/>
        <w:adjustRightInd w:val="0"/>
        <w:spacing w:line="240" w:lineRule="auto"/>
        <w:ind w:left="640" w:hanging="640"/>
        <w:rPr>
          <w:rFonts w:ascii="Calibri" w:hAnsi="Calibri" w:cs="Calibri"/>
          <w:noProof/>
          <w:szCs w:val="24"/>
        </w:rPr>
      </w:pPr>
      <w:r w:rsidRPr="00F74CDF">
        <w:rPr>
          <w:rFonts w:ascii="Calibri" w:hAnsi="Calibri" w:cs="Calibri"/>
          <w:noProof/>
          <w:szCs w:val="24"/>
        </w:rPr>
        <w:t>[14]</w:t>
      </w:r>
      <w:r w:rsidRPr="00F74CDF">
        <w:rPr>
          <w:rFonts w:ascii="Calibri" w:hAnsi="Calibri" w:cs="Calibri"/>
          <w:noProof/>
          <w:szCs w:val="24"/>
        </w:rPr>
        <w:tab/>
        <w:t xml:space="preserve">G. Barden, T. Fallara, H. Kelly, F. Cheng, B. J. Sherman, and E. Burgess, “Comparison of RDII Unit Hydrograph Approaches for Continuous Simulation using SWMM 5,” </w:t>
      </w:r>
      <w:r w:rsidRPr="00F74CDF">
        <w:rPr>
          <w:rFonts w:ascii="Calibri" w:hAnsi="Calibri" w:cs="Calibri"/>
          <w:i/>
          <w:iCs/>
          <w:noProof/>
          <w:szCs w:val="24"/>
        </w:rPr>
        <w:t>J. Water Manag. Model.</w:t>
      </w:r>
      <w:r w:rsidRPr="00F74CDF">
        <w:rPr>
          <w:rFonts w:ascii="Calibri" w:hAnsi="Calibri" w:cs="Calibri"/>
          <w:noProof/>
          <w:szCs w:val="24"/>
        </w:rPr>
        <w:t>, vol. 6062, pp. 209–222, 2015.</w:t>
      </w:r>
    </w:p>
    <w:p w14:paraId="7D28416E" w14:textId="77777777" w:rsidR="00F74CDF" w:rsidRPr="00F74CDF" w:rsidRDefault="00F74CDF" w:rsidP="00F74CDF">
      <w:pPr>
        <w:widowControl w:val="0"/>
        <w:autoSpaceDE w:val="0"/>
        <w:autoSpaceDN w:val="0"/>
        <w:adjustRightInd w:val="0"/>
        <w:spacing w:line="240" w:lineRule="auto"/>
        <w:ind w:left="640" w:hanging="640"/>
        <w:rPr>
          <w:rFonts w:ascii="Calibri" w:hAnsi="Calibri" w:cs="Calibri"/>
          <w:noProof/>
          <w:szCs w:val="24"/>
        </w:rPr>
      </w:pPr>
      <w:r w:rsidRPr="00F74CDF">
        <w:rPr>
          <w:rFonts w:ascii="Calibri" w:hAnsi="Calibri" w:cs="Calibri"/>
          <w:noProof/>
          <w:szCs w:val="24"/>
        </w:rPr>
        <w:t>[15]</w:t>
      </w:r>
      <w:r w:rsidRPr="00F74CDF">
        <w:rPr>
          <w:rFonts w:ascii="Calibri" w:hAnsi="Calibri" w:cs="Calibri"/>
          <w:noProof/>
          <w:szCs w:val="24"/>
        </w:rPr>
        <w:tab/>
        <w:t xml:space="preserve">D. Crawford, E. Pier, and P. L. Eckley, “Methods for Estimating Inflow and Infiltration into Sanitary Sewers,” </w:t>
      </w:r>
      <w:r w:rsidRPr="00F74CDF">
        <w:rPr>
          <w:rFonts w:ascii="Calibri" w:hAnsi="Calibri" w:cs="Calibri"/>
          <w:i/>
          <w:iCs/>
          <w:noProof/>
          <w:szCs w:val="24"/>
        </w:rPr>
        <w:t>J. Water Manag. Model.</w:t>
      </w:r>
      <w:r w:rsidRPr="00F74CDF">
        <w:rPr>
          <w:rFonts w:ascii="Calibri" w:hAnsi="Calibri" w:cs="Calibri"/>
          <w:noProof/>
          <w:szCs w:val="24"/>
        </w:rPr>
        <w:t>, vol. 6062, 2015.</w:t>
      </w:r>
    </w:p>
    <w:p w14:paraId="0C631EDC" w14:textId="77777777" w:rsidR="00F74CDF" w:rsidRPr="00F74CDF" w:rsidRDefault="00F74CDF" w:rsidP="00F74CDF">
      <w:pPr>
        <w:widowControl w:val="0"/>
        <w:autoSpaceDE w:val="0"/>
        <w:autoSpaceDN w:val="0"/>
        <w:adjustRightInd w:val="0"/>
        <w:spacing w:line="240" w:lineRule="auto"/>
        <w:ind w:left="640" w:hanging="640"/>
        <w:rPr>
          <w:rFonts w:ascii="Calibri" w:hAnsi="Calibri" w:cs="Calibri"/>
          <w:noProof/>
          <w:szCs w:val="24"/>
        </w:rPr>
      </w:pPr>
      <w:r w:rsidRPr="00F74CDF">
        <w:rPr>
          <w:rFonts w:ascii="Calibri" w:hAnsi="Calibri" w:cs="Calibri"/>
          <w:noProof/>
          <w:szCs w:val="24"/>
        </w:rPr>
        <w:t>[16]</w:t>
      </w:r>
      <w:r w:rsidRPr="00F74CDF">
        <w:rPr>
          <w:rFonts w:ascii="Calibri" w:hAnsi="Calibri" w:cs="Calibri"/>
          <w:noProof/>
          <w:szCs w:val="24"/>
        </w:rPr>
        <w:tab/>
        <w:t xml:space="preserve">M. Chen, C. Tucker, S. Vallabhaneni, J. Koran, M. Gatterdam, and D. Wride, “Comparing Different Approaches Of Catchment Delineation,” </w:t>
      </w:r>
      <w:r w:rsidRPr="00F74CDF">
        <w:rPr>
          <w:rFonts w:ascii="Calibri" w:hAnsi="Calibri" w:cs="Calibri"/>
          <w:i/>
          <w:iCs/>
          <w:noProof/>
          <w:szCs w:val="24"/>
        </w:rPr>
        <w:t>23nd Annu. Esri Int. User Conf.</w:t>
      </w:r>
      <w:r w:rsidRPr="00F74CDF">
        <w:rPr>
          <w:rFonts w:ascii="Calibri" w:hAnsi="Calibri" w:cs="Calibri"/>
          <w:noProof/>
          <w:szCs w:val="24"/>
        </w:rPr>
        <w:t>, 2003.</w:t>
      </w:r>
    </w:p>
    <w:p w14:paraId="51A3A82D" w14:textId="77777777" w:rsidR="00F74CDF" w:rsidRPr="00F74CDF" w:rsidRDefault="00F74CDF" w:rsidP="00F74CDF">
      <w:pPr>
        <w:widowControl w:val="0"/>
        <w:autoSpaceDE w:val="0"/>
        <w:autoSpaceDN w:val="0"/>
        <w:adjustRightInd w:val="0"/>
        <w:spacing w:line="240" w:lineRule="auto"/>
        <w:ind w:left="640" w:hanging="640"/>
        <w:rPr>
          <w:rFonts w:ascii="Calibri" w:hAnsi="Calibri" w:cs="Calibri"/>
          <w:noProof/>
          <w:szCs w:val="24"/>
        </w:rPr>
      </w:pPr>
      <w:r w:rsidRPr="00F74CDF">
        <w:rPr>
          <w:rFonts w:ascii="Calibri" w:hAnsi="Calibri" w:cs="Calibri"/>
          <w:noProof/>
          <w:szCs w:val="24"/>
        </w:rPr>
        <w:t>[17]</w:t>
      </w:r>
      <w:r w:rsidRPr="00F74CDF">
        <w:rPr>
          <w:rFonts w:ascii="Calibri" w:hAnsi="Calibri" w:cs="Calibri"/>
          <w:noProof/>
          <w:szCs w:val="24"/>
        </w:rPr>
        <w:tab/>
        <w:t xml:space="preserve">S. M. Shamead, C. Fan, W. Cao, D. Banting, and D. Joksimovic, “A New Automated Approach To Sewershed Delineation For Urban Drainage Modelling Studies: A City Of Toronto Case Study,” </w:t>
      </w:r>
      <w:r w:rsidRPr="00F74CDF">
        <w:rPr>
          <w:rFonts w:ascii="Calibri" w:hAnsi="Calibri" w:cs="Calibri"/>
          <w:i/>
          <w:iCs/>
          <w:noProof/>
          <w:szCs w:val="24"/>
        </w:rPr>
        <w:t>11th Int. Conf. Hydroinformatics</w:t>
      </w:r>
      <w:r w:rsidRPr="00F74CDF">
        <w:rPr>
          <w:rFonts w:ascii="Calibri" w:hAnsi="Calibri" w:cs="Calibri"/>
          <w:noProof/>
          <w:szCs w:val="24"/>
        </w:rPr>
        <w:t>, 2014.</w:t>
      </w:r>
    </w:p>
    <w:p w14:paraId="0E77A06A" w14:textId="77777777" w:rsidR="00F74CDF" w:rsidRPr="00F74CDF" w:rsidRDefault="00F74CDF" w:rsidP="00F74CDF">
      <w:pPr>
        <w:widowControl w:val="0"/>
        <w:autoSpaceDE w:val="0"/>
        <w:autoSpaceDN w:val="0"/>
        <w:adjustRightInd w:val="0"/>
        <w:spacing w:line="240" w:lineRule="auto"/>
        <w:ind w:left="640" w:hanging="640"/>
        <w:rPr>
          <w:rFonts w:ascii="Calibri" w:hAnsi="Calibri" w:cs="Calibri"/>
          <w:noProof/>
          <w:szCs w:val="24"/>
        </w:rPr>
      </w:pPr>
      <w:r w:rsidRPr="00F74CDF">
        <w:rPr>
          <w:rFonts w:ascii="Calibri" w:hAnsi="Calibri" w:cs="Calibri"/>
          <w:noProof/>
          <w:szCs w:val="24"/>
        </w:rPr>
        <w:t>[18]</w:t>
      </w:r>
      <w:r w:rsidRPr="00F74CDF">
        <w:rPr>
          <w:rFonts w:ascii="Calibri" w:hAnsi="Calibri" w:cs="Calibri"/>
          <w:noProof/>
          <w:szCs w:val="24"/>
        </w:rPr>
        <w:tab/>
        <w:t>D. Wride, M. Chen, D. Ph, and R. Johnstone, “Characterizing the Spatial Variability of Rainfall Across a Large Metropolitan Area,” vol. 2, pp. 1–10, 2004.</w:t>
      </w:r>
    </w:p>
    <w:p w14:paraId="1E51C2B9" w14:textId="77777777" w:rsidR="00F74CDF" w:rsidRPr="00F74CDF" w:rsidRDefault="00F74CDF" w:rsidP="00F74CDF">
      <w:pPr>
        <w:widowControl w:val="0"/>
        <w:autoSpaceDE w:val="0"/>
        <w:autoSpaceDN w:val="0"/>
        <w:adjustRightInd w:val="0"/>
        <w:spacing w:line="240" w:lineRule="auto"/>
        <w:ind w:left="640" w:hanging="640"/>
        <w:rPr>
          <w:rFonts w:ascii="Calibri" w:hAnsi="Calibri" w:cs="Calibri"/>
          <w:noProof/>
          <w:szCs w:val="24"/>
        </w:rPr>
      </w:pPr>
      <w:r w:rsidRPr="00F74CDF">
        <w:rPr>
          <w:rFonts w:ascii="Calibri" w:hAnsi="Calibri" w:cs="Calibri"/>
          <w:noProof/>
          <w:szCs w:val="24"/>
        </w:rPr>
        <w:t>[19]</w:t>
      </w:r>
      <w:r w:rsidRPr="00F74CDF">
        <w:rPr>
          <w:rFonts w:ascii="Calibri" w:hAnsi="Calibri" w:cs="Calibri"/>
          <w:noProof/>
          <w:szCs w:val="24"/>
        </w:rPr>
        <w:tab/>
        <w:t xml:space="preserve">E. Turkheimer and M. Waldron, “Coordinated management of combined sewer overflows by means of environmental decision support systems,” </w:t>
      </w:r>
      <w:r w:rsidRPr="00F74CDF">
        <w:rPr>
          <w:rFonts w:ascii="Calibri" w:hAnsi="Calibri" w:cs="Calibri"/>
          <w:i/>
          <w:iCs/>
          <w:noProof/>
          <w:szCs w:val="24"/>
        </w:rPr>
        <w:t>Sci. Total Environ.</w:t>
      </w:r>
      <w:r w:rsidRPr="00F74CDF">
        <w:rPr>
          <w:rFonts w:ascii="Calibri" w:hAnsi="Calibri" w:cs="Calibri"/>
          <w:noProof/>
          <w:szCs w:val="24"/>
        </w:rPr>
        <w:t>, vol. 126, no. 1, p. 21, 2016.</w:t>
      </w:r>
    </w:p>
    <w:p w14:paraId="41A8003C" w14:textId="77777777" w:rsidR="00F74CDF" w:rsidRPr="00F74CDF" w:rsidRDefault="00F74CDF" w:rsidP="00F74CDF">
      <w:pPr>
        <w:widowControl w:val="0"/>
        <w:autoSpaceDE w:val="0"/>
        <w:autoSpaceDN w:val="0"/>
        <w:adjustRightInd w:val="0"/>
        <w:spacing w:line="240" w:lineRule="auto"/>
        <w:ind w:left="640" w:hanging="640"/>
        <w:rPr>
          <w:rFonts w:ascii="Calibri" w:hAnsi="Calibri" w:cs="Calibri"/>
          <w:noProof/>
          <w:szCs w:val="24"/>
        </w:rPr>
      </w:pPr>
      <w:r w:rsidRPr="00F74CDF">
        <w:rPr>
          <w:rFonts w:ascii="Calibri" w:hAnsi="Calibri" w:cs="Calibri"/>
          <w:noProof/>
          <w:szCs w:val="24"/>
        </w:rPr>
        <w:t>[20]</w:t>
      </w:r>
      <w:r w:rsidRPr="00F74CDF">
        <w:rPr>
          <w:rFonts w:ascii="Calibri" w:hAnsi="Calibri" w:cs="Calibri"/>
          <w:noProof/>
          <w:szCs w:val="24"/>
        </w:rPr>
        <w:tab/>
        <w:t xml:space="preserve">H. Tavakol-Davani, E. Goharian, C. H. Hansen, H. Tavakol-Davani, D. Apul, and S. J. Burian, “How does climate change affect combined sewer overflow in a system benefiting from rainwater harvesting systems?,” </w:t>
      </w:r>
      <w:r w:rsidRPr="00F74CDF">
        <w:rPr>
          <w:rFonts w:ascii="Calibri" w:hAnsi="Calibri" w:cs="Calibri"/>
          <w:i/>
          <w:iCs/>
          <w:noProof/>
          <w:szCs w:val="24"/>
        </w:rPr>
        <w:t>Sustain. Cities Soc.</w:t>
      </w:r>
      <w:r w:rsidRPr="00F74CDF">
        <w:rPr>
          <w:rFonts w:ascii="Calibri" w:hAnsi="Calibri" w:cs="Calibri"/>
          <w:noProof/>
          <w:szCs w:val="24"/>
        </w:rPr>
        <w:t>, vol. 27, pp. 430–438, 2016.</w:t>
      </w:r>
    </w:p>
    <w:p w14:paraId="651DCD25" w14:textId="77777777" w:rsidR="00F74CDF" w:rsidRPr="00F74CDF" w:rsidRDefault="00F74CDF" w:rsidP="00F74CDF">
      <w:pPr>
        <w:widowControl w:val="0"/>
        <w:autoSpaceDE w:val="0"/>
        <w:autoSpaceDN w:val="0"/>
        <w:adjustRightInd w:val="0"/>
        <w:spacing w:line="240" w:lineRule="auto"/>
        <w:ind w:left="640" w:hanging="640"/>
        <w:rPr>
          <w:rFonts w:ascii="Calibri" w:hAnsi="Calibri" w:cs="Calibri"/>
          <w:noProof/>
          <w:szCs w:val="24"/>
        </w:rPr>
      </w:pPr>
      <w:r w:rsidRPr="00F74CDF">
        <w:rPr>
          <w:rFonts w:ascii="Calibri" w:hAnsi="Calibri" w:cs="Calibri"/>
          <w:noProof/>
          <w:szCs w:val="24"/>
        </w:rPr>
        <w:t>[21]</w:t>
      </w:r>
      <w:r w:rsidRPr="00F74CDF">
        <w:rPr>
          <w:rFonts w:ascii="Calibri" w:hAnsi="Calibri" w:cs="Calibri"/>
          <w:noProof/>
          <w:szCs w:val="24"/>
        </w:rPr>
        <w:tab/>
        <w:t xml:space="preserve">I. Jalliffier-Verne </w:t>
      </w:r>
      <w:r w:rsidRPr="00F74CDF">
        <w:rPr>
          <w:rFonts w:ascii="Calibri" w:hAnsi="Calibri" w:cs="Calibri"/>
          <w:i/>
          <w:iCs/>
          <w:noProof/>
          <w:szCs w:val="24"/>
        </w:rPr>
        <w:t>et al.</w:t>
      </w:r>
      <w:r w:rsidRPr="00F74CDF">
        <w:rPr>
          <w:rFonts w:ascii="Calibri" w:hAnsi="Calibri" w:cs="Calibri"/>
          <w:noProof/>
          <w:szCs w:val="24"/>
        </w:rPr>
        <w:t xml:space="preserve">, “Impacts of global change on the concentrations and dilution of combined sewer overflows in a drinking water source,” </w:t>
      </w:r>
      <w:r w:rsidRPr="00F74CDF">
        <w:rPr>
          <w:rFonts w:ascii="Calibri" w:hAnsi="Calibri" w:cs="Calibri"/>
          <w:i/>
          <w:iCs/>
          <w:noProof/>
          <w:szCs w:val="24"/>
        </w:rPr>
        <w:t>Sci. Total Environ.</w:t>
      </w:r>
      <w:r w:rsidRPr="00F74CDF">
        <w:rPr>
          <w:rFonts w:ascii="Calibri" w:hAnsi="Calibri" w:cs="Calibri"/>
          <w:noProof/>
          <w:szCs w:val="24"/>
        </w:rPr>
        <w:t>, vol. 508, pp. 462–476, Mar. 2015.</w:t>
      </w:r>
    </w:p>
    <w:p w14:paraId="4353EBFE" w14:textId="77777777" w:rsidR="00F74CDF" w:rsidRPr="00F74CDF" w:rsidRDefault="00F74CDF" w:rsidP="00F74CDF">
      <w:pPr>
        <w:widowControl w:val="0"/>
        <w:autoSpaceDE w:val="0"/>
        <w:autoSpaceDN w:val="0"/>
        <w:adjustRightInd w:val="0"/>
        <w:spacing w:line="240" w:lineRule="auto"/>
        <w:ind w:left="640" w:hanging="640"/>
        <w:rPr>
          <w:rFonts w:ascii="Calibri" w:hAnsi="Calibri" w:cs="Calibri"/>
          <w:noProof/>
          <w:szCs w:val="24"/>
        </w:rPr>
      </w:pPr>
      <w:r w:rsidRPr="00F74CDF">
        <w:rPr>
          <w:rFonts w:ascii="Calibri" w:hAnsi="Calibri" w:cs="Calibri"/>
          <w:noProof/>
          <w:szCs w:val="24"/>
        </w:rPr>
        <w:t>[22]</w:t>
      </w:r>
      <w:r w:rsidRPr="00F74CDF">
        <w:rPr>
          <w:rFonts w:ascii="Calibri" w:hAnsi="Calibri" w:cs="Calibri"/>
          <w:noProof/>
          <w:szCs w:val="24"/>
        </w:rPr>
        <w:tab/>
        <w:t xml:space="preserve">E. Turkheimer and M. Waldron, “Selection of rainfall information as input data for the design of combined sewer overflow solutions,” </w:t>
      </w:r>
      <w:r w:rsidRPr="00F74CDF">
        <w:rPr>
          <w:rFonts w:ascii="Calibri" w:hAnsi="Calibri" w:cs="Calibri"/>
          <w:i/>
          <w:iCs/>
          <w:noProof/>
          <w:szCs w:val="24"/>
        </w:rPr>
        <w:t>Psychol. Bull.</w:t>
      </w:r>
      <w:r w:rsidRPr="00F74CDF">
        <w:rPr>
          <w:rFonts w:ascii="Calibri" w:hAnsi="Calibri" w:cs="Calibri"/>
          <w:noProof/>
          <w:szCs w:val="24"/>
        </w:rPr>
        <w:t>, vol. 126, no. 1, p. 21, 2019.</w:t>
      </w:r>
    </w:p>
    <w:p w14:paraId="05914A2A" w14:textId="77777777" w:rsidR="00F74CDF" w:rsidRPr="00F74CDF" w:rsidRDefault="00F74CDF" w:rsidP="00F74CDF">
      <w:pPr>
        <w:widowControl w:val="0"/>
        <w:autoSpaceDE w:val="0"/>
        <w:autoSpaceDN w:val="0"/>
        <w:adjustRightInd w:val="0"/>
        <w:spacing w:line="240" w:lineRule="auto"/>
        <w:ind w:left="640" w:hanging="640"/>
        <w:rPr>
          <w:rFonts w:ascii="Calibri" w:hAnsi="Calibri" w:cs="Calibri"/>
          <w:noProof/>
          <w:szCs w:val="24"/>
        </w:rPr>
      </w:pPr>
      <w:r w:rsidRPr="00F74CDF">
        <w:rPr>
          <w:rFonts w:ascii="Calibri" w:hAnsi="Calibri" w:cs="Calibri"/>
          <w:noProof/>
          <w:szCs w:val="24"/>
        </w:rPr>
        <w:t>[23]</w:t>
      </w:r>
      <w:r w:rsidRPr="00F74CDF">
        <w:rPr>
          <w:rFonts w:ascii="Calibri" w:hAnsi="Calibri" w:cs="Calibri"/>
          <w:noProof/>
          <w:szCs w:val="24"/>
        </w:rPr>
        <w:tab/>
        <w:t xml:space="preserve">T. Müller, M. Schütze, and A. Bárdossy, “Temporal asymmetry in precipitation time series and its influence on flow simulations in combined sewer systems,” </w:t>
      </w:r>
      <w:r w:rsidRPr="00F74CDF">
        <w:rPr>
          <w:rFonts w:ascii="Calibri" w:hAnsi="Calibri" w:cs="Calibri"/>
          <w:i/>
          <w:iCs/>
          <w:noProof/>
          <w:szCs w:val="24"/>
        </w:rPr>
        <w:t>Adv. Water Resour.</w:t>
      </w:r>
      <w:r w:rsidRPr="00F74CDF">
        <w:rPr>
          <w:rFonts w:ascii="Calibri" w:hAnsi="Calibri" w:cs="Calibri"/>
          <w:noProof/>
          <w:szCs w:val="24"/>
        </w:rPr>
        <w:t>, vol. 107, pp. 56–64, Sep. 2017.</w:t>
      </w:r>
    </w:p>
    <w:p w14:paraId="31D6ED66" w14:textId="77777777" w:rsidR="00F74CDF" w:rsidRPr="00F74CDF" w:rsidRDefault="00F74CDF" w:rsidP="00F74CDF">
      <w:pPr>
        <w:widowControl w:val="0"/>
        <w:autoSpaceDE w:val="0"/>
        <w:autoSpaceDN w:val="0"/>
        <w:adjustRightInd w:val="0"/>
        <w:spacing w:line="240" w:lineRule="auto"/>
        <w:ind w:left="640" w:hanging="640"/>
        <w:rPr>
          <w:rFonts w:ascii="Calibri" w:hAnsi="Calibri" w:cs="Calibri"/>
          <w:noProof/>
        </w:rPr>
      </w:pPr>
      <w:r w:rsidRPr="00F74CDF">
        <w:rPr>
          <w:rFonts w:ascii="Calibri" w:hAnsi="Calibri" w:cs="Calibri"/>
          <w:noProof/>
          <w:szCs w:val="24"/>
        </w:rPr>
        <w:t>[24]</w:t>
      </w:r>
      <w:r w:rsidRPr="00F74CDF">
        <w:rPr>
          <w:rFonts w:ascii="Calibri" w:hAnsi="Calibri" w:cs="Calibri"/>
          <w:noProof/>
          <w:szCs w:val="24"/>
        </w:rPr>
        <w:tab/>
        <w:t>A. Semadeni-Davies, “Urban snowmelt processes – current research and modelling needs,” Casco Bay Estuary Partnership (CBEP), Lund, 2003.</w:t>
      </w:r>
    </w:p>
    <w:p w14:paraId="1C8A2966" w14:textId="384CD37C" w:rsidR="004D196A" w:rsidRDefault="004D196A" w:rsidP="00753533">
      <w:pPr>
        <w:rPr>
          <w:lang w:val="en-US"/>
        </w:rPr>
      </w:pPr>
      <w:r>
        <w:rPr>
          <w:lang w:val="en-US"/>
        </w:rPr>
        <w:fldChar w:fldCharType="end"/>
      </w:r>
    </w:p>
    <w:p w14:paraId="765A0300" w14:textId="34B0BECE" w:rsidR="007B2974" w:rsidRDefault="00577056" w:rsidP="00753533">
      <w:pPr>
        <w:rPr>
          <w:lang w:val="en-US"/>
        </w:rPr>
      </w:pPr>
      <w:r w:rsidRPr="00577056">
        <w:rPr>
          <w:lang w:val="en-US"/>
        </w:rPr>
        <w:t>Na</w:t>
      </w:r>
      <w:r>
        <w:rPr>
          <w:lang w:val="en-US"/>
        </w:rPr>
        <w:t xml:space="preserve">tional Land Survey of Finland: </w:t>
      </w:r>
      <w:hyperlink r:id="rId110" w:history="1">
        <w:r w:rsidR="00FD40C0" w:rsidRPr="00EC5825">
          <w:rPr>
            <w:rStyle w:val="Hyperlink"/>
            <w:lang w:val="en-US"/>
          </w:rPr>
          <w:t>https://tiedostopalvelu.maanmittauslaitos.fi/tp/kartta?lang=en</w:t>
        </w:r>
      </w:hyperlink>
    </w:p>
    <w:p w14:paraId="7AC516CE" w14:textId="7608CDC0" w:rsidR="007B2974" w:rsidRDefault="007B2974" w:rsidP="00753533">
      <w:pPr>
        <w:rPr>
          <w:lang w:val="en-US"/>
        </w:rPr>
      </w:pPr>
    </w:p>
    <w:p w14:paraId="4ACA34C3" w14:textId="4A56F9FA" w:rsidR="007B2974" w:rsidRDefault="007B2974" w:rsidP="00753533">
      <w:pPr>
        <w:rPr>
          <w:lang w:val="en-US"/>
        </w:rPr>
      </w:pPr>
    </w:p>
    <w:p w14:paraId="05C0BD32" w14:textId="4E26E4AE" w:rsidR="007B2974" w:rsidRDefault="007B2974" w:rsidP="00753533">
      <w:pPr>
        <w:rPr>
          <w:lang w:val="en-US"/>
        </w:rPr>
      </w:pPr>
    </w:p>
    <w:p w14:paraId="451FC5EC" w14:textId="6EF8B8FC" w:rsidR="007B2974" w:rsidRDefault="007B2974" w:rsidP="00753533">
      <w:pPr>
        <w:rPr>
          <w:lang w:val="en-US"/>
        </w:rPr>
      </w:pPr>
    </w:p>
    <w:p w14:paraId="56DD9BF9" w14:textId="0EB58630" w:rsidR="007B2974" w:rsidRDefault="007B2974" w:rsidP="00753533">
      <w:pPr>
        <w:rPr>
          <w:lang w:val="en-US"/>
        </w:rPr>
      </w:pPr>
    </w:p>
    <w:p w14:paraId="64E99409" w14:textId="6FE10ABD" w:rsidR="007B2974" w:rsidRDefault="007B2974" w:rsidP="00753533">
      <w:pPr>
        <w:rPr>
          <w:lang w:val="en-US"/>
        </w:rPr>
      </w:pPr>
    </w:p>
    <w:p w14:paraId="2765DCF6" w14:textId="09DA9D37" w:rsidR="007B2974" w:rsidRDefault="007B2974" w:rsidP="00753533">
      <w:pPr>
        <w:rPr>
          <w:lang w:val="en-US"/>
        </w:rPr>
      </w:pPr>
    </w:p>
    <w:p w14:paraId="22CE0446" w14:textId="5486BB3C" w:rsidR="007B2974" w:rsidRDefault="007B2974" w:rsidP="00753533">
      <w:pPr>
        <w:rPr>
          <w:lang w:val="en-US"/>
        </w:rPr>
      </w:pPr>
    </w:p>
    <w:p w14:paraId="4FC9C36A" w14:textId="0A5A9274" w:rsidR="007B2974" w:rsidRDefault="007B2974" w:rsidP="00753533">
      <w:pPr>
        <w:rPr>
          <w:lang w:val="en-US"/>
        </w:rPr>
      </w:pPr>
    </w:p>
    <w:p w14:paraId="4FB1108E" w14:textId="56D4FC10" w:rsidR="007B2974" w:rsidRDefault="007B2974" w:rsidP="00753533">
      <w:pPr>
        <w:rPr>
          <w:lang w:val="en-US"/>
        </w:rPr>
      </w:pPr>
    </w:p>
    <w:p w14:paraId="43D6E1E8" w14:textId="25A550EF" w:rsidR="007B2974" w:rsidRDefault="007B2974" w:rsidP="00753533">
      <w:pPr>
        <w:rPr>
          <w:lang w:val="en-US"/>
        </w:rPr>
      </w:pPr>
    </w:p>
    <w:p w14:paraId="521E9785" w14:textId="7AA7BA15" w:rsidR="007B2974" w:rsidRDefault="007B2974" w:rsidP="00753533">
      <w:pPr>
        <w:rPr>
          <w:lang w:val="en-US"/>
        </w:rPr>
      </w:pPr>
    </w:p>
    <w:p w14:paraId="0F9A9FA2" w14:textId="39EAC1D3" w:rsidR="007B2974" w:rsidRDefault="007B2974" w:rsidP="00753533">
      <w:pPr>
        <w:rPr>
          <w:lang w:val="en-US"/>
        </w:rPr>
      </w:pPr>
    </w:p>
    <w:p w14:paraId="7E1A896D" w14:textId="5B170944" w:rsidR="007B2974" w:rsidRDefault="007B2974" w:rsidP="00753533">
      <w:pPr>
        <w:rPr>
          <w:lang w:val="en-US"/>
        </w:rPr>
      </w:pPr>
    </w:p>
    <w:p w14:paraId="1DCB5A7C" w14:textId="1D5B064A" w:rsidR="007B2974" w:rsidRDefault="007B2974" w:rsidP="00753533">
      <w:pPr>
        <w:rPr>
          <w:lang w:val="en-US"/>
        </w:rPr>
      </w:pPr>
    </w:p>
    <w:p w14:paraId="480D040C" w14:textId="36611EEB" w:rsidR="007B2974" w:rsidRDefault="007B2974" w:rsidP="00753533">
      <w:pPr>
        <w:rPr>
          <w:lang w:val="en-US"/>
        </w:rPr>
      </w:pPr>
    </w:p>
    <w:p w14:paraId="46EC000D" w14:textId="66CAD507" w:rsidR="007B2974" w:rsidRDefault="007B2974" w:rsidP="00753533">
      <w:pPr>
        <w:rPr>
          <w:lang w:val="en-US"/>
        </w:rPr>
      </w:pPr>
    </w:p>
    <w:p w14:paraId="0E5B5360" w14:textId="609A3794" w:rsidR="007B2974" w:rsidRDefault="007B2974" w:rsidP="00753533">
      <w:pPr>
        <w:rPr>
          <w:lang w:val="en-US"/>
        </w:rPr>
      </w:pPr>
    </w:p>
    <w:p w14:paraId="17532154" w14:textId="6B3250F4" w:rsidR="007B2974" w:rsidRDefault="007B2974" w:rsidP="00753533">
      <w:pPr>
        <w:rPr>
          <w:lang w:val="en-US"/>
        </w:rPr>
      </w:pPr>
    </w:p>
    <w:p w14:paraId="04589EC0" w14:textId="56CED3D6" w:rsidR="007B2974" w:rsidRDefault="007B2974" w:rsidP="00753533">
      <w:pPr>
        <w:rPr>
          <w:lang w:val="en-US"/>
        </w:rPr>
      </w:pPr>
    </w:p>
    <w:p w14:paraId="57A19966" w14:textId="6D86C408" w:rsidR="007B2974" w:rsidRDefault="007B2974" w:rsidP="00753533">
      <w:pPr>
        <w:rPr>
          <w:lang w:val="en-US"/>
        </w:rPr>
      </w:pPr>
    </w:p>
    <w:p w14:paraId="68A53DCC" w14:textId="77777777" w:rsidR="000C0CDD" w:rsidRPr="000C0CDD" w:rsidRDefault="000C0CDD" w:rsidP="000C0CDD">
      <w:pPr>
        <w:rPr>
          <w:lang w:val="en-US"/>
        </w:rPr>
      </w:pPr>
      <w:r w:rsidRPr="000C0CDD">
        <w:rPr>
          <w:lang w:val="en-US"/>
        </w:rPr>
        <w:t>How to view gridded forecast data</w:t>
      </w:r>
      <w:r w:rsidRPr="000C0CDD">
        <w:rPr>
          <w:lang w:val="en-US"/>
        </w:rPr>
        <w:br/>
      </w:r>
    </w:p>
    <w:p w14:paraId="2640AC1A" w14:textId="77777777" w:rsidR="000C0CDD" w:rsidRPr="000C0CDD" w:rsidRDefault="000C0CDD" w:rsidP="000C0CDD">
      <w:pPr>
        <w:rPr>
          <w:lang w:val="en-US"/>
        </w:rPr>
      </w:pPr>
      <w:r w:rsidRPr="000C0CDD">
        <w:rPr>
          <w:lang w:val="en-US"/>
        </w:rPr>
        <w:t>GRIB2 and NetCDF format</w:t>
      </w:r>
    </w:p>
    <w:p w14:paraId="1A1737FD" w14:textId="77777777" w:rsidR="000C0CDD" w:rsidRPr="000C0CDD" w:rsidRDefault="000C0CDD" w:rsidP="000C0CDD">
      <w:pPr>
        <w:rPr>
          <w:lang w:val="en-US"/>
        </w:rPr>
      </w:pPr>
    </w:p>
    <w:p w14:paraId="07CBB6E3" w14:textId="77777777" w:rsidR="000C0CDD" w:rsidRPr="000C0CDD" w:rsidRDefault="000C0CDD" w:rsidP="000C0CDD">
      <w:pPr>
        <w:rPr>
          <w:lang w:val="en-US"/>
        </w:rPr>
      </w:pPr>
      <w:r w:rsidRPr="000C0CDD">
        <w:rPr>
          <w:lang w:val="en-US"/>
        </w:rPr>
        <w:t>Open source API and tools for decoding and encoding data in mesh formats</w:t>
      </w:r>
    </w:p>
    <w:p w14:paraId="2D33CB01" w14:textId="77777777" w:rsidR="000C0CDD" w:rsidRPr="000C0CDD" w:rsidRDefault="00787B45" w:rsidP="000C0CDD">
      <w:pPr>
        <w:rPr>
          <w:lang w:val="en-US"/>
        </w:rPr>
      </w:pPr>
      <w:hyperlink r:id="rId111" w:history="1">
        <w:r w:rsidR="000C0CDD" w:rsidRPr="000C0CDD">
          <w:rPr>
            <w:rStyle w:val="Hyperlink"/>
            <w:lang w:val="en-US"/>
          </w:rPr>
          <w:t>https://confluence.ecmwf.int//display/ECC/ecCodes+Home</w:t>
        </w:r>
      </w:hyperlink>
    </w:p>
    <w:p w14:paraId="36FFA31B" w14:textId="77777777" w:rsidR="000C0CDD" w:rsidRPr="000C0CDD" w:rsidRDefault="000C0CDD" w:rsidP="000C0CDD">
      <w:pPr>
        <w:rPr>
          <w:lang w:val="en-US"/>
        </w:rPr>
      </w:pPr>
      <w:r w:rsidRPr="000C0CDD">
        <w:rPr>
          <w:lang w:val="en-US"/>
        </w:rPr>
        <w:t>Example of time series from GR</w:t>
      </w:r>
    </w:p>
    <w:p w14:paraId="08211010" w14:textId="77777777" w:rsidR="000C0CDD" w:rsidRPr="000C0CDD" w:rsidRDefault="00787B45" w:rsidP="000C0CDD">
      <w:pPr>
        <w:rPr>
          <w:lang w:val="en-US"/>
        </w:rPr>
      </w:pPr>
      <w:hyperlink r:id="rId112" w:history="1">
        <w:r w:rsidR="000C0CDD" w:rsidRPr="000C0CDD">
          <w:rPr>
            <w:rStyle w:val="Hyperlink"/>
            <w:lang w:val="en-US"/>
          </w:rPr>
          <w:t>https://confluence.ecmwf.int/display/METV/Time+Series+from+GRIB+Example</w:t>
        </w:r>
      </w:hyperlink>
    </w:p>
    <w:p w14:paraId="7771F3B3" w14:textId="77777777" w:rsidR="000C0CDD" w:rsidRPr="000C0CDD" w:rsidRDefault="000C0CDD" w:rsidP="000C0CDD">
      <w:pPr>
        <w:rPr>
          <w:lang w:val="en-US"/>
        </w:rPr>
      </w:pPr>
    </w:p>
    <w:p w14:paraId="699F1B93" w14:textId="77777777" w:rsidR="000C0CDD" w:rsidRPr="000C0CDD" w:rsidRDefault="000C0CDD" w:rsidP="000C0CDD">
      <w:pPr>
        <w:rPr>
          <w:lang w:val="en-US"/>
        </w:rPr>
      </w:pPr>
      <w:r w:rsidRPr="000C0CDD">
        <w:rPr>
          <w:lang w:val="en-US"/>
        </w:rPr>
        <w:t>crayfish</w:t>
      </w:r>
    </w:p>
    <w:p w14:paraId="17F1D8DB" w14:textId="77777777" w:rsidR="000C0CDD" w:rsidRPr="000C0CDD" w:rsidRDefault="00787B45" w:rsidP="000C0CDD">
      <w:pPr>
        <w:rPr>
          <w:lang w:val="en-US"/>
        </w:rPr>
      </w:pPr>
      <w:hyperlink r:id="rId113" w:history="1">
        <w:r w:rsidR="000C0CDD" w:rsidRPr="000C0CDD">
          <w:rPr>
            <w:rStyle w:val="Hyperlink"/>
            <w:lang w:val="en-US"/>
          </w:rPr>
          <w:t>https://www.lutraconsulting.co.uk/blog/2018/10/18/mdal/</w:t>
        </w:r>
      </w:hyperlink>
    </w:p>
    <w:p w14:paraId="3419061A" w14:textId="77777777" w:rsidR="000C0CDD" w:rsidRPr="000C0CDD" w:rsidRDefault="00787B45" w:rsidP="000C0CDD">
      <w:pPr>
        <w:rPr>
          <w:lang w:val="en-US"/>
        </w:rPr>
      </w:pPr>
      <w:hyperlink r:id="rId114" w:history="1">
        <w:r w:rsidR="000C0CDD" w:rsidRPr="000C0CDD">
          <w:rPr>
            <w:rStyle w:val="Hyperlink"/>
            <w:lang w:val="en-US"/>
          </w:rPr>
          <w:t>https://www.lutraconsulting.co.uk/products/crayfish/wiki/</w:t>
        </w:r>
      </w:hyperlink>
    </w:p>
    <w:p w14:paraId="3F0BE44B" w14:textId="77777777" w:rsidR="000C0CDD" w:rsidRPr="000C0CDD" w:rsidRDefault="00787B45" w:rsidP="000C0CDD">
      <w:pPr>
        <w:rPr>
          <w:lang w:val="en-US"/>
        </w:rPr>
      </w:pPr>
      <w:hyperlink r:id="rId115" w:history="1">
        <w:r w:rsidR="000C0CDD" w:rsidRPr="000C0CDD">
          <w:rPr>
            <w:rStyle w:val="Hyperlink"/>
            <w:lang w:val="en-US"/>
          </w:rPr>
          <w:t>https://www.lutraconsulting.co.uk/products/crayfish/</w:t>
        </w:r>
      </w:hyperlink>
    </w:p>
    <w:p w14:paraId="4641EAB6" w14:textId="77777777" w:rsidR="000C0CDD" w:rsidRPr="000C0CDD" w:rsidRDefault="000C0CDD" w:rsidP="000C0CDD">
      <w:pPr>
        <w:rPr>
          <w:lang w:val="en-US"/>
        </w:rPr>
      </w:pPr>
    </w:p>
    <w:p w14:paraId="661B48E9" w14:textId="3FC902F6" w:rsidR="007B2974" w:rsidRDefault="007B2974" w:rsidP="00753533">
      <w:pPr>
        <w:rPr>
          <w:lang w:val="en-US"/>
        </w:rPr>
      </w:pPr>
    </w:p>
    <w:p w14:paraId="068C3EA1" w14:textId="4A3F7581" w:rsidR="00AC0B05" w:rsidRPr="00EF033D" w:rsidRDefault="00AC0B05" w:rsidP="00753533">
      <w:pPr>
        <w:rPr>
          <w:b/>
          <w:lang w:val="en-US"/>
        </w:rPr>
      </w:pPr>
    </w:p>
    <w:sectPr w:rsidR="00AC0B05" w:rsidRPr="00EF03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ato">
    <w:altName w:val="Segoe UI"/>
    <w:charset w:val="00"/>
    <w:family w:val="swiss"/>
    <w:pitch w:val="variable"/>
    <w:sig w:usb0="E10002FF" w:usb1="5000ECFF" w:usb2="00000021" w:usb3="00000000" w:csb0="0000019F" w:csb1="00000000"/>
  </w:font>
  <w:font w:name="Helvetica">
    <w:panose1 w:val="020B0604020202020204"/>
    <w:charset w:val="00"/>
    <w:family w:val="swiss"/>
    <w:pitch w:val="variable"/>
    <w:sig w:usb0="00000003" w:usb1="00000000" w:usb2="00000000" w:usb3="00000000" w:csb0="00000001" w:csb1="00000000"/>
  </w:font>
  <w:font w:name="Roboto">
    <w:panose1 w:val="02000000000000000000"/>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D2AFC"/>
    <w:multiLevelType w:val="hybridMultilevel"/>
    <w:tmpl w:val="6AA0F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D0B19"/>
    <w:multiLevelType w:val="hybridMultilevel"/>
    <w:tmpl w:val="789805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1424F"/>
    <w:multiLevelType w:val="hybridMultilevel"/>
    <w:tmpl w:val="AE544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521CFA"/>
    <w:multiLevelType w:val="hybridMultilevel"/>
    <w:tmpl w:val="D4E88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3123EE"/>
    <w:multiLevelType w:val="multilevel"/>
    <w:tmpl w:val="30302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574A63"/>
    <w:multiLevelType w:val="multilevel"/>
    <w:tmpl w:val="121AD24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86C13AC"/>
    <w:multiLevelType w:val="hybridMultilevel"/>
    <w:tmpl w:val="9FE0C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6A797C"/>
    <w:multiLevelType w:val="hybridMultilevel"/>
    <w:tmpl w:val="0A48E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CC5AA3"/>
    <w:multiLevelType w:val="hybridMultilevel"/>
    <w:tmpl w:val="26281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064709"/>
    <w:multiLevelType w:val="hybridMultilevel"/>
    <w:tmpl w:val="DC703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8E00B6"/>
    <w:multiLevelType w:val="hybridMultilevel"/>
    <w:tmpl w:val="B6EE4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E115BE"/>
    <w:multiLevelType w:val="multilevel"/>
    <w:tmpl w:val="A63AAD72"/>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30655FF3"/>
    <w:multiLevelType w:val="hybridMultilevel"/>
    <w:tmpl w:val="3258A11E"/>
    <w:lvl w:ilvl="0" w:tplc="9E2C7B42">
      <w:start w:val="1"/>
      <w:numFmt w:val="bullet"/>
      <w:lvlText w:val="-"/>
      <w:lvlJc w:val="left"/>
      <w:pPr>
        <w:ind w:left="1070" w:hanging="360"/>
      </w:pPr>
      <w:rPr>
        <w:rFonts w:ascii="Calibri" w:eastAsiaTheme="minorHAnsi" w:hAnsi="Calibri" w:cs="Calibri"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3" w15:restartNumberingAfterBreak="0">
    <w:nsid w:val="36087E47"/>
    <w:multiLevelType w:val="multilevel"/>
    <w:tmpl w:val="824065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37027842"/>
    <w:multiLevelType w:val="hybridMultilevel"/>
    <w:tmpl w:val="7F069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C234BC"/>
    <w:multiLevelType w:val="hybridMultilevel"/>
    <w:tmpl w:val="B0E84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DC7AC4"/>
    <w:multiLevelType w:val="hybridMultilevel"/>
    <w:tmpl w:val="89E48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990273"/>
    <w:multiLevelType w:val="hybridMultilevel"/>
    <w:tmpl w:val="9DE600F4"/>
    <w:lvl w:ilvl="0" w:tplc="B0AE6E4A">
      <w:start w:val="1"/>
      <w:numFmt w:val="decimal"/>
      <w:lvlText w:val="%1."/>
      <w:lvlJc w:val="left"/>
      <w:pPr>
        <w:ind w:left="1664" w:hanging="360"/>
      </w:pPr>
      <w:rPr>
        <w:rFonts w:hint="default"/>
      </w:rPr>
    </w:lvl>
    <w:lvl w:ilvl="1" w:tplc="04090019" w:tentative="1">
      <w:start w:val="1"/>
      <w:numFmt w:val="lowerLetter"/>
      <w:lvlText w:val="%2."/>
      <w:lvlJc w:val="left"/>
      <w:pPr>
        <w:ind w:left="2384" w:hanging="360"/>
      </w:pPr>
    </w:lvl>
    <w:lvl w:ilvl="2" w:tplc="0409001B" w:tentative="1">
      <w:start w:val="1"/>
      <w:numFmt w:val="lowerRoman"/>
      <w:lvlText w:val="%3."/>
      <w:lvlJc w:val="right"/>
      <w:pPr>
        <w:ind w:left="3104" w:hanging="180"/>
      </w:pPr>
    </w:lvl>
    <w:lvl w:ilvl="3" w:tplc="0409000F" w:tentative="1">
      <w:start w:val="1"/>
      <w:numFmt w:val="decimal"/>
      <w:lvlText w:val="%4."/>
      <w:lvlJc w:val="left"/>
      <w:pPr>
        <w:ind w:left="3824" w:hanging="360"/>
      </w:pPr>
    </w:lvl>
    <w:lvl w:ilvl="4" w:tplc="04090019" w:tentative="1">
      <w:start w:val="1"/>
      <w:numFmt w:val="lowerLetter"/>
      <w:lvlText w:val="%5."/>
      <w:lvlJc w:val="left"/>
      <w:pPr>
        <w:ind w:left="4544" w:hanging="360"/>
      </w:pPr>
    </w:lvl>
    <w:lvl w:ilvl="5" w:tplc="0409001B" w:tentative="1">
      <w:start w:val="1"/>
      <w:numFmt w:val="lowerRoman"/>
      <w:lvlText w:val="%6."/>
      <w:lvlJc w:val="right"/>
      <w:pPr>
        <w:ind w:left="5264" w:hanging="180"/>
      </w:pPr>
    </w:lvl>
    <w:lvl w:ilvl="6" w:tplc="0409000F" w:tentative="1">
      <w:start w:val="1"/>
      <w:numFmt w:val="decimal"/>
      <w:lvlText w:val="%7."/>
      <w:lvlJc w:val="left"/>
      <w:pPr>
        <w:ind w:left="5984" w:hanging="360"/>
      </w:pPr>
    </w:lvl>
    <w:lvl w:ilvl="7" w:tplc="04090019" w:tentative="1">
      <w:start w:val="1"/>
      <w:numFmt w:val="lowerLetter"/>
      <w:lvlText w:val="%8."/>
      <w:lvlJc w:val="left"/>
      <w:pPr>
        <w:ind w:left="6704" w:hanging="360"/>
      </w:pPr>
    </w:lvl>
    <w:lvl w:ilvl="8" w:tplc="0409001B" w:tentative="1">
      <w:start w:val="1"/>
      <w:numFmt w:val="lowerRoman"/>
      <w:lvlText w:val="%9."/>
      <w:lvlJc w:val="right"/>
      <w:pPr>
        <w:ind w:left="7424" w:hanging="180"/>
      </w:pPr>
    </w:lvl>
  </w:abstractNum>
  <w:abstractNum w:abstractNumId="18" w15:restartNumberingAfterBreak="0">
    <w:nsid w:val="4F7506AB"/>
    <w:multiLevelType w:val="multilevel"/>
    <w:tmpl w:val="6812156A"/>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D932D10"/>
    <w:multiLevelType w:val="hybridMultilevel"/>
    <w:tmpl w:val="C99E6B2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540026"/>
    <w:multiLevelType w:val="hybridMultilevel"/>
    <w:tmpl w:val="CD1E6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7B5AC4"/>
    <w:multiLevelType w:val="hybridMultilevel"/>
    <w:tmpl w:val="A94C6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6C1CEB"/>
    <w:multiLevelType w:val="hybridMultilevel"/>
    <w:tmpl w:val="4FB8B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B16964"/>
    <w:multiLevelType w:val="hybridMultilevel"/>
    <w:tmpl w:val="F69EC560"/>
    <w:lvl w:ilvl="0" w:tplc="919EE3A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0332A0"/>
    <w:multiLevelType w:val="hybridMultilevel"/>
    <w:tmpl w:val="596CF752"/>
    <w:lvl w:ilvl="0" w:tplc="29528A8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4F0105"/>
    <w:multiLevelType w:val="hybridMultilevel"/>
    <w:tmpl w:val="AA96E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A42168"/>
    <w:multiLevelType w:val="hybridMultilevel"/>
    <w:tmpl w:val="98EE7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7A1DFC"/>
    <w:multiLevelType w:val="multilevel"/>
    <w:tmpl w:val="F3CECE0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D5452E2"/>
    <w:multiLevelType w:val="multilevel"/>
    <w:tmpl w:val="E25A5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5"/>
  </w:num>
  <w:num w:numId="2">
    <w:abstractNumId w:val="2"/>
  </w:num>
  <w:num w:numId="3">
    <w:abstractNumId w:val="10"/>
  </w:num>
  <w:num w:numId="4">
    <w:abstractNumId w:val="15"/>
  </w:num>
  <w:num w:numId="5">
    <w:abstractNumId w:val="8"/>
  </w:num>
  <w:num w:numId="6">
    <w:abstractNumId w:val="3"/>
  </w:num>
  <w:num w:numId="7">
    <w:abstractNumId w:val="14"/>
  </w:num>
  <w:num w:numId="8">
    <w:abstractNumId w:val="26"/>
  </w:num>
  <w:num w:numId="9">
    <w:abstractNumId w:val="22"/>
  </w:num>
  <w:num w:numId="10">
    <w:abstractNumId w:val="24"/>
  </w:num>
  <w:num w:numId="11">
    <w:abstractNumId w:val="16"/>
  </w:num>
  <w:num w:numId="12">
    <w:abstractNumId w:val="18"/>
  </w:num>
  <w:num w:numId="13">
    <w:abstractNumId w:val="13"/>
  </w:num>
  <w:num w:numId="14">
    <w:abstractNumId w:val="27"/>
  </w:num>
  <w:num w:numId="15">
    <w:abstractNumId w:val="11"/>
  </w:num>
  <w:num w:numId="16">
    <w:abstractNumId w:val="5"/>
  </w:num>
  <w:num w:numId="17">
    <w:abstractNumId w:val="0"/>
  </w:num>
  <w:num w:numId="18">
    <w:abstractNumId w:val="7"/>
  </w:num>
  <w:num w:numId="19">
    <w:abstractNumId w:val="17"/>
  </w:num>
  <w:num w:numId="20">
    <w:abstractNumId w:val="23"/>
  </w:num>
  <w:num w:numId="21">
    <w:abstractNumId w:val="1"/>
  </w:num>
  <w:num w:numId="22">
    <w:abstractNumId w:val="12"/>
  </w:num>
  <w:num w:numId="23">
    <w:abstractNumId w:val="6"/>
  </w:num>
  <w:num w:numId="24">
    <w:abstractNumId w:val="21"/>
  </w:num>
  <w:num w:numId="25">
    <w:abstractNumId w:val="9"/>
  </w:num>
  <w:num w:numId="26">
    <w:abstractNumId w:val="4"/>
  </w:num>
  <w:num w:numId="27">
    <w:abstractNumId w:val="28"/>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num>
  <w:num w:numId="30">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Almeida">
    <w15:presenceInfo w15:providerId="AD" w15:userId="S::pedro.almeida@fluidit.fi::8d81aa98-b873-405e-b796-fd59cc4c59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490B0F5"/>
    <w:rsid w:val="00001BD7"/>
    <w:rsid w:val="000029EC"/>
    <w:rsid w:val="0000315F"/>
    <w:rsid w:val="00003D6A"/>
    <w:rsid w:val="00004669"/>
    <w:rsid w:val="00005491"/>
    <w:rsid w:val="000070C9"/>
    <w:rsid w:val="00010FE6"/>
    <w:rsid w:val="00012ACF"/>
    <w:rsid w:val="000145BB"/>
    <w:rsid w:val="000149A5"/>
    <w:rsid w:val="00015142"/>
    <w:rsid w:val="00015778"/>
    <w:rsid w:val="000173DC"/>
    <w:rsid w:val="000175E9"/>
    <w:rsid w:val="000177CD"/>
    <w:rsid w:val="00021F43"/>
    <w:rsid w:val="00021FCB"/>
    <w:rsid w:val="0002233F"/>
    <w:rsid w:val="00024658"/>
    <w:rsid w:val="000247D1"/>
    <w:rsid w:val="000268F7"/>
    <w:rsid w:val="00026EE3"/>
    <w:rsid w:val="00027F1C"/>
    <w:rsid w:val="00027FC3"/>
    <w:rsid w:val="00030DDA"/>
    <w:rsid w:val="00031BB9"/>
    <w:rsid w:val="00033C57"/>
    <w:rsid w:val="000340D5"/>
    <w:rsid w:val="00034965"/>
    <w:rsid w:val="000360DA"/>
    <w:rsid w:val="00040A1A"/>
    <w:rsid w:val="0004105D"/>
    <w:rsid w:val="000412F5"/>
    <w:rsid w:val="00041501"/>
    <w:rsid w:val="0004261A"/>
    <w:rsid w:val="00042E1A"/>
    <w:rsid w:val="00044819"/>
    <w:rsid w:val="00045C7B"/>
    <w:rsid w:val="00046000"/>
    <w:rsid w:val="00046CAC"/>
    <w:rsid w:val="00047141"/>
    <w:rsid w:val="00050327"/>
    <w:rsid w:val="000511A1"/>
    <w:rsid w:val="00054E72"/>
    <w:rsid w:val="00055FC6"/>
    <w:rsid w:val="00056040"/>
    <w:rsid w:val="00056367"/>
    <w:rsid w:val="00056817"/>
    <w:rsid w:val="0005703A"/>
    <w:rsid w:val="00060041"/>
    <w:rsid w:val="00060CBF"/>
    <w:rsid w:val="00061628"/>
    <w:rsid w:val="00061F03"/>
    <w:rsid w:val="00062400"/>
    <w:rsid w:val="000626C4"/>
    <w:rsid w:val="00062AF0"/>
    <w:rsid w:val="000648BA"/>
    <w:rsid w:val="0006498E"/>
    <w:rsid w:val="0006502C"/>
    <w:rsid w:val="00066913"/>
    <w:rsid w:val="00067B68"/>
    <w:rsid w:val="00070650"/>
    <w:rsid w:val="00074D17"/>
    <w:rsid w:val="000767C9"/>
    <w:rsid w:val="000767EF"/>
    <w:rsid w:val="00076924"/>
    <w:rsid w:val="00076F8F"/>
    <w:rsid w:val="00077444"/>
    <w:rsid w:val="000800D9"/>
    <w:rsid w:val="00082006"/>
    <w:rsid w:val="0008261F"/>
    <w:rsid w:val="00082788"/>
    <w:rsid w:val="000830DE"/>
    <w:rsid w:val="0008527A"/>
    <w:rsid w:val="000870CF"/>
    <w:rsid w:val="000871AA"/>
    <w:rsid w:val="000873F2"/>
    <w:rsid w:val="0008757A"/>
    <w:rsid w:val="00090786"/>
    <w:rsid w:val="000917A9"/>
    <w:rsid w:val="0009253F"/>
    <w:rsid w:val="00092FEC"/>
    <w:rsid w:val="00093C75"/>
    <w:rsid w:val="00093FDE"/>
    <w:rsid w:val="000943F4"/>
    <w:rsid w:val="00094DB0"/>
    <w:rsid w:val="00094FDC"/>
    <w:rsid w:val="000963B1"/>
    <w:rsid w:val="00096B8F"/>
    <w:rsid w:val="00097008"/>
    <w:rsid w:val="0009746D"/>
    <w:rsid w:val="000A0B4E"/>
    <w:rsid w:val="000A14FA"/>
    <w:rsid w:val="000A1ED1"/>
    <w:rsid w:val="000A2032"/>
    <w:rsid w:val="000A5242"/>
    <w:rsid w:val="000A599A"/>
    <w:rsid w:val="000A6BA7"/>
    <w:rsid w:val="000B0F8B"/>
    <w:rsid w:val="000B10FD"/>
    <w:rsid w:val="000B2A1C"/>
    <w:rsid w:val="000B3556"/>
    <w:rsid w:val="000B4D69"/>
    <w:rsid w:val="000B5562"/>
    <w:rsid w:val="000B5A1C"/>
    <w:rsid w:val="000B6846"/>
    <w:rsid w:val="000B7980"/>
    <w:rsid w:val="000B7EA1"/>
    <w:rsid w:val="000B7F9B"/>
    <w:rsid w:val="000C0329"/>
    <w:rsid w:val="000C0CDD"/>
    <w:rsid w:val="000C0E8C"/>
    <w:rsid w:val="000C182D"/>
    <w:rsid w:val="000C214F"/>
    <w:rsid w:val="000C2291"/>
    <w:rsid w:val="000C282A"/>
    <w:rsid w:val="000C334C"/>
    <w:rsid w:val="000C3559"/>
    <w:rsid w:val="000C3CE9"/>
    <w:rsid w:val="000C6280"/>
    <w:rsid w:val="000C67D0"/>
    <w:rsid w:val="000C6E08"/>
    <w:rsid w:val="000D055F"/>
    <w:rsid w:val="000D1980"/>
    <w:rsid w:val="000D2DCF"/>
    <w:rsid w:val="000D383D"/>
    <w:rsid w:val="000D3D64"/>
    <w:rsid w:val="000D3E19"/>
    <w:rsid w:val="000D40FA"/>
    <w:rsid w:val="000D43AC"/>
    <w:rsid w:val="000D4AE0"/>
    <w:rsid w:val="000D528C"/>
    <w:rsid w:val="000D54F2"/>
    <w:rsid w:val="000D5B19"/>
    <w:rsid w:val="000D70CE"/>
    <w:rsid w:val="000E07FD"/>
    <w:rsid w:val="000E0D03"/>
    <w:rsid w:val="000E118A"/>
    <w:rsid w:val="000E2DD4"/>
    <w:rsid w:val="000E31B7"/>
    <w:rsid w:val="000E3806"/>
    <w:rsid w:val="000E3C70"/>
    <w:rsid w:val="000E4357"/>
    <w:rsid w:val="000E4444"/>
    <w:rsid w:val="000E4AC8"/>
    <w:rsid w:val="000E6552"/>
    <w:rsid w:val="000E67CB"/>
    <w:rsid w:val="000E6B04"/>
    <w:rsid w:val="000E75D9"/>
    <w:rsid w:val="000F09BE"/>
    <w:rsid w:val="000F1040"/>
    <w:rsid w:val="000F125C"/>
    <w:rsid w:val="000F2922"/>
    <w:rsid w:val="000F3303"/>
    <w:rsid w:val="000F403B"/>
    <w:rsid w:val="000F4110"/>
    <w:rsid w:val="000F58BA"/>
    <w:rsid w:val="000F5BED"/>
    <w:rsid w:val="000F5CF6"/>
    <w:rsid w:val="000F686F"/>
    <w:rsid w:val="00100CDD"/>
    <w:rsid w:val="001039DC"/>
    <w:rsid w:val="00103C4F"/>
    <w:rsid w:val="00104A7D"/>
    <w:rsid w:val="0010725B"/>
    <w:rsid w:val="001104E4"/>
    <w:rsid w:val="00110C71"/>
    <w:rsid w:val="00111B5B"/>
    <w:rsid w:val="00111EC3"/>
    <w:rsid w:val="00112AF1"/>
    <w:rsid w:val="00112C22"/>
    <w:rsid w:val="00113A01"/>
    <w:rsid w:val="0011591D"/>
    <w:rsid w:val="001163CA"/>
    <w:rsid w:val="00116A8C"/>
    <w:rsid w:val="001172D8"/>
    <w:rsid w:val="001216B8"/>
    <w:rsid w:val="0012191B"/>
    <w:rsid w:val="00122749"/>
    <w:rsid w:val="00123E48"/>
    <w:rsid w:val="001246C3"/>
    <w:rsid w:val="00124907"/>
    <w:rsid w:val="00125A62"/>
    <w:rsid w:val="00126593"/>
    <w:rsid w:val="00126F9D"/>
    <w:rsid w:val="00126FF7"/>
    <w:rsid w:val="001306F2"/>
    <w:rsid w:val="00130C3F"/>
    <w:rsid w:val="001311E8"/>
    <w:rsid w:val="001323D9"/>
    <w:rsid w:val="00132E5A"/>
    <w:rsid w:val="00133619"/>
    <w:rsid w:val="00133951"/>
    <w:rsid w:val="00133967"/>
    <w:rsid w:val="00135E96"/>
    <w:rsid w:val="00137E10"/>
    <w:rsid w:val="0014260B"/>
    <w:rsid w:val="00143FE7"/>
    <w:rsid w:val="00144096"/>
    <w:rsid w:val="00144224"/>
    <w:rsid w:val="0014483B"/>
    <w:rsid w:val="001451AE"/>
    <w:rsid w:val="0015083A"/>
    <w:rsid w:val="0015098D"/>
    <w:rsid w:val="00151E3E"/>
    <w:rsid w:val="001520E7"/>
    <w:rsid w:val="0015261E"/>
    <w:rsid w:val="00152D41"/>
    <w:rsid w:val="00155AB7"/>
    <w:rsid w:val="0015630E"/>
    <w:rsid w:val="00156D8B"/>
    <w:rsid w:val="0016131E"/>
    <w:rsid w:val="00162B45"/>
    <w:rsid w:val="001641BE"/>
    <w:rsid w:val="0016482F"/>
    <w:rsid w:val="00165860"/>
    <w:rsid w:val="0016706E"/>
    <w:rsid w:val="00171AA3"/>
    <w:rsid w:val="00171B90"/>
    <w:rsid w:val="00171F88"/>
    <w:rsid w:val="0017221D"/>
    <w:rsid w:val="00172EDB"/>
    <w:rsid w:val="0017372C"/>
    <w:rsid w:val="00173A7E"/>
    <w:rsid w:val="001742F9"/>
    <w:rsid w:val="00176043"/>
    <w:rsid w:val="00176683"/>
    <w:rsid w:val="00176CAD"/>
    <w:rsid w:val="00180A4A"/>
    <w:rsid w:val="00181D3A"/>
    <w:rsid w:val="001835BD"/>
    <w:rsid w:val="0018603B"/>
    <w:rsid w:val="00187A29"/>
    <w:rsid w:val="00187BC5"/>
    <w:rsid w:val="00192D36"/>
    <w:rsid w:val="00195152"/>
    <w:rsid w:val="0019670D"/>
    <w:rsid w:val="00197161"/>
    <w:rsid w:val="0019758C"/>
    <w:rsid w:val="001978B1"/>
    <w:rsid w:val="001A0682"/>
    <w:rsid w:val="001A0E9A"/>
    <w:rsid w:val="001A172A"/>
    <w:rsid w:val="001A178D"/>
    <w:rsid w:val="001A18CD"/>
    <w:rsid w:val="001A28FC"/>
    <w:rsid w:val="001A64E4"/>
    <w:rsid w:val="001A65C4"/>
    <w:rsid w:val="001A750D"/>
    <w:rsid w:val="001A7A0A"/>
    <w:rsid w:val="001B07B6"/>
    <w:rsid w:val="001B0B6D"/>
    <w:rsid w:val="001B14C0"/>
    <w:rsid w:val="001B2E26"/>
    <w:rsid w:val="001B345E"/>
    <w:rsid w:val="001B44B2"/>
    <w:rsid w:val="001B69AA"/>
    <w:rsid w:val="001C1F3F"/>
    <w:rsid w:val="001C36F3"/>
    <w:rsid w:val="001C41BC"/>
    <w:rsid w:val="001C43E8"/>
    <w:rsid w:val="001C4D88"/>
    <w:rsid w:val="001C5529"/>
    <w:rsid w:val="001C6F65"/>
    <w:rsid w:val="001C7F49"/>
    <w:rsid w:val="001D2236"/>
    <w:rsid w:val="001D2826"/>
    <w:rsid w:val="001D5E66"/>
    <w:rsid w:val="001D669F"/>
    <w:rsid w:val="001D6D68"/>
    <w:rsid w:val="001D7587"/>
    <w:rsid w:val="001D76AE"/>
    <w:rsid w:val="001E0119"/>
    <w:rsid w:val="001E1988"/>
    <w:rsid w:val="001E1A7C"/>
    <w:rsid w:val="001E2352"/>
    <w:rsid w:val="001E2B8A"/>
    <w:rsid w:val="001E3BCD"/>
    <w:rsid w:val="001E4A1A"/>
    <w:rsid w:val="001E4A2A"/>
    <w:rsid w:val="001F196E"/>
    <w:rsid w:val="001F22B7"/>
    <w:rsid w:val="001F431C"/>
    <w:rsid w:val="001F572E"/>
    <w:rsid w:val="001F7828"/>
    <w:rsid w:val="001F78C5"/>
    <w:rsid w:val="00200B2A"/>
    <w:rsid w:val="002019AC"/>
    <w:rsid w:val="002038BC"/>
    <w:rsid w:val="00204177"/>
    <w:rsid w:val="0020441B"/>
    <w:rsid w:val="00205867"/>
    <w:rsid w:val="00211EAC"/>
    <w:rsid w:val="00212741"/>
    <w:rsid w:val="002129AF"/>
    <w:rsid w:val="002129E0"/>
    <w:rsid w:val="00214462"/>
    <w:rsid w:val="00214768"/>
    <w:rsid w:val="00220DBA"/>
    <w:rsid w:val="00221051"/>
    <w:rsid w:val="0022203D"/>
    <w:rsid w:val="002224BA"/>
    <w:rsid w:val="00223E0A"/>
    <w:rsid w:val="002246DD"/>
    <w:rsid w:val="0022502A"/>
    <w:rsid w:val="002252B3"/>
    <w:rsid w:val="0022568B"/>
    <w:rsid w:val="00226B70"/>
    <w:rsid w:val="00226C19"/>
    <w:rsid w:val="002279D2"/>
    <w:rsid w:val="002305DF"/>
    <w:rsid w:val="002332FD"/>
    <w:rsid w:val="00233403"/>
    <w:rsid w:val="0023435E"/>
    <w:rsid w:val="00234DE9"/>
    <w:rsid w:val="0023575B"/>
    <w:rsid w:val="00236064"/>
    <w:rsid w:val="00240F7A"/>
    <w:rsid w:val="002412FB"/>
    <w:rsid w:val="0024164F"/>
    <w:rsid w:val="002421BF"/>
    <w:rsid w:val="00245447"/>
    <w:rsid w:val="002473C4"/>
    <w:rsid w:val="002511B6"/>
    <w:rsid w:val="0025168E"/>
    <w:rsid w:val="00251EE7"/>
    <w:rsid w:val="00252036"/>
    <w:rsid w:val="002521F8"/>
    <w:rsid w:val="002523AF"/>
    <w:rsid w:val="00253287"/>
    <w:rsid w:val="0025338D"/>
    <w:rsid w:val="00254F88"/>
    <w:rsid w:val="00256387"/>
    <w:rsid w:val="00257E3E"/>
    <w:rsid w:val="00257E4E"/>
    <w:rsid w:val="00260D05"/>
    <w:rsid w:val="00261AD7"/>
    <w:rsid w:val="002621D3"/>
    <w:rsid w:val="00262382"/>
    <w:rsid w:val="002624FF"/>
    <w:rsid w:val="00262E56"/>
    <w:rsid w:val="00263DF7"/>
    <w:rsid w:val="0026489D"/>
    <w:rsid w:val="00265D96"/>
    <w:rsid w:val="00266A72"/>
    <w:rsid w:val="00270579"/>
    <w:rsid w:val="00272374"/>
    <w:rsid w:val="00272B00"/>
    <w:rsid w:val="00273287"/>
    <w:rsid w:val="00274137"/>
    <w:rsid w:val="0027596D"/>
    <w:rsid w:val="00280030"/>
    <w:rsid w:val="00282B94"/>
    <w:rsid w:val="00283689"/>
    <w:rsid w:val="002840AA"/>
    <w:rsid w:val="00284242"/>
    <w:rsid w:val="00286407"/>
    <w:rsid w:val="00286679"/>
    <w:rsid w:val="00287128"/>
    <w:rsid w:val="00287748"/>
    <w:rsid w:val="00287CD4"/>
    <w:rsid w:val="0029060B"/>
    <w:rsid w:val="002916DB"/>
    <w:rsid w:val="0029174F"/>
    <w:rsid w:val="00291870"/>
    <w:rsid w:val="00292A3A"/>
    <w:rsid w:val="00292D2A"/>
    <w:rsid w:val="00292DB6"/>
    <w:rsid w:val="002940EB"/>
    <w:rsid w:val="002944B4"/>
    <w:rsid w:val="00294B47"/>
    <w:rsid w:val="002950A6"/>
    <w:rsid w:val="0029512A"/>
    <w:rsid w:val="0029548E"/>
    <w:rsid w:val="002967B5"/>
    <w:rsid w:val="002A0780"/>
    <w:rsid w:val="002A0857"/>
    <w:rsid w:val="002A1F83"/>
    <w:rsid w:val="002A2C1D"/>
    <w:rsid w:val="002A2F70"/>
    <w:rsid w:val="002A4826"/>
    <w:rsid w:val="002B0957"/>
    <w:rsid w:val="002B0BA2"/>
    <w:rsid w:val="002B14DC"/>
    <w:rsid w:val="002B23CF"/>
    <w:rsid w:val="002B3D8F"/>
    <w:rsid w:val="002B3F6A"/>
    <w:rsid w:val="002B407F"/>
    <w:rsid w:val="002B5213"/>
    <w:rsid w:val="002B52C0"/>
    <w:rsid w:val="002B5ED6"/>
    <w:rsid w:val="002B604C"/>
    <w:rsid w:val="002B696D"/>
    <w:rsid w:val="002B7CC4"/>
    <w:rsid w:val="002B7D51"/>
    <w:rsid w:val="002C09E7"/>
    <w:rsid w:val="002C0AEB"/>
    <w:rsid w:val="002C1096"/>
    <w:rsid w:val="002C1B97"/>
    <w:rsid w:val="002C2339"/>
    <w:rsid w:val="002C2BEA"/>
    <w:rsid w:val="002C37DA"/>
    <w:rsid w:val="002C3B4C"/>
    <w:rsid w:val="002C3CC0"/>
    <w:rsid w:val="002C4524"/>
    <w:rsid w:val="002C51EE"/>
    <w:rsid w:val="002C58C0"/>
    <w:rsid w:val="002C684E"/>
    <w:rsid w:val="002C735D"/>
    <w:rsid w:val="002C76B2"/>
    <w:rsid w:val="002C77C9"/>
    <w:rsid w:val="002D0C5C"/>
    <w:rsid w:val="002D29EA"/>
    <w:rsid w:val="002D4297"/>
    <w:rsid w:val="002D4583"/>
    <w:rsid w:val="002D4950"/>
    <w:rsid w:val="002D49DD"/>
    <w:rsid w:val="002D6148"/>
    <w:rsid w:val="002D6EA4"/>
    <w:rsid w:val="002E0024"/>
    <w:rsid w:val="002E067D"/>
    <w:rsid w:val="002E2747"/>
    <w:rsid w:val="002E35AA"/>
    <w:rsid w:val="002E3CEA"/>
    <w:rsid w:val="002E7273"/>
    <w:rsid w:val="002E7F0F"/>
    <w:rsid w:val="002F0291"/>
    <w:rsid w:val="002F2A07"/>
    <w:rsid w:val="002F2D06"/>
    <w:rsid w:val="002F2F75"/>
    <w:rsid w:val="002F349E"/>
    <w:rsid w:val="002F498A"/>
    <w:rsid w:val="002F4A08"/>
    <w:rsid w:val="002F56A2"/>
    <w:rsid w:val="002F662E"/>
    <w:rsid w:val="002F6D41"/>
    <w:rsid w:val="002F70B4"/>
    <w:rsid w:val="002F7AC5"/>
    <w:rsid w:val="00301A22"/>
    <w:rsid w:val="00302028"/>
    <w:rsid w:val="00303F2B"/>
    <w:rsid w:val="00304379"/>
    <w:rsid w:val="0030443A"/>
    <w:rsid w:val="003046E4"/>
    <w:rsid w:val="0030544C"/>
    <w:rsid w:val="00306E3E"/>
    <w:rsid w:val="00311265"/>
    <w:rsid w:val="00312C03"/>
    <w:rsid w:val="003135A4"/>
    <w:rsid w:val="00313697"/>
    <w:rsid w:val="003149C6"/>
    <w:rsid w:val="003153C5"/>
    <w:rsid w:val="0031568A"/>
    <w:rsid w:val="00316849"/>
    <w:rsid w:val="003173BF"/>
    <w:rsid w:val="00317616"/>
    <w:rsid w:val="00320A67"/>
    <w:rsid w:val="00321007"/>
    <w:rsid w:val="003227B7"/>
    <w:rsid w:val="00322872"/>
    <w:rsid w:val="00322F8F"/>
    <w:rsid w:val="0032384E"/>
    <w:rsid w:val="00323A0E"/>
    <w:rsid w:val="00323E5F"/>
    <w:rsid w:val="003240CB"/>
    <w:rsid w:val="00324A83"/>
    <w:rsid w:val="003254CF"/>
    <w:rsid w:val="0032614E"/>
    <w:rsid w:val="003268CE"/>
    <w:rsid w:val="00326E85"/>
    <w:rsid w:val="003271E9"/>
    <w:rsid w:val="00330814"/>
    <w:rsid w:val="00331C04"/>
    <w:rsid w:val="00331C50"/>
    <w:rsid w:val="00332390"/>
    <w:rsid w:val="00332910"/>
    <w:rsid w:val="00336FA4"/>
    <w:rsid w:val="003377ED"/>
    <w:rsid w:val="00337D84"/>
    <w:rsid w:val="00340424"/>
    <w:rsid w:val="00341318"/>
    <w:rsid w:val="00341ED8"/>
    <w:rsid w:val="00342C00"/>
    <w:rsid w:val="00343646"/>
    <w:rsid w:val="003448DC"/>
    <w:rsid w:val="0034543D"/>
    <w:rsid w:val="00346766"/>
    <w:rsid w:val="00346835"/>
    <w:rsid w:val="003506DF"/>
    <w:rsid w:val="00350778"/>
    <w:rsid w:val="00350EA7"/>
    <w:rsid w:val="00351517"/>
    <w:rsid w:val="003539F5"/>
    <w:rsid w:val="00353EAC"/>
    <w:rsid w:val="00354061"/>
    <w:rsid w:val="0036001B"/>
    <w:rsid w:val="00360041"/>
    <w:rsid w:val="0036041C"/>
    <w:rsid w:val="003618F7"/>
    <w:rsid w:val="00361AD8"/>
    <w:rsid w:val="003629DD"/>
    <w:rsid w:val="003638FF"/>
    <w:rsid w:val="00365B86"/>
    <w:rsid w:val="003663E6"/>
    <w:rsid w:val="00366D97"/>
    <w:rsid w:val="00366F24"/>
    <w:rsid w:val="00370488"/>
    <w:rsid w:val="003707F4"/>
    <w:rsid w:val="00370994"/>
    <w:rsid w:val="00371C4D"/>
    <w:rsid w:val="00372FF0"/>
    <w:rsid w:val="003731A3"/>
    <w:rsid w:val="003732BE"/>
    <w:rsid w:val="00374855"/>
    <w:rsid w:val="003748AF"/>
    <w:rsid w:val="00375F39"/>
    <w:rsid w:val="00376F7C"/>
    <w:rsid w:val="003773C7"/>
    <w:rsid w:val="0037784A"/>
    <w:rsid w:val="00380F20"/>
    <w:rsid w:val="00381A4E"/>
    <w:rsid w:val="00382EBB"/>
    <w:rsid w:val="003832CF"/>
    <w:rsid w:val="003862CA"/>
    <w:rsid w:val="003865CF"/>
    <w:rsid w:val="00386A51"/>
    <w:rsid w:val="00386C35"/>
    <w:rsid w:val="00386F7A"/>
    <w:rsid w:val="0038756A"/>
    <w:rsid w:val="00390C3F"/>
    <w:rsid w:val="00390CB5"/>
    <w:rsid w:val="00391B2F"/>
    <w:rsid w:val="0039209F"/>
    <w:rsid w:val="00393C30"/>
    <w:rsid w:val="00393CA6"/>
    <w:rsid w:val="00394581"/>
    <w:rsid w:val="00394597"/>
    <w:rsid w:val="003945A3"/>
    <w:rsid w:val="00394C61"/>
    <w:rsid w:val="00396DAE"/>
    <w:rsid w:val="003974BD"/>
    <w:rsid w:val="00397B46"/>
    <w:rsid w:val="003A00AF"/>
    <w:rsid w:val="003A2E0B"/>
    <w:rsid w:val="003A3C04"/>
    <w:rsid w:val="003A4324"/>
    <w:rsid w:val="003A47C3"/>
    <w:rsid w:val="003A4D45"/>
    <w:rsid w:val="003A51EC"/>
    <w:rsid w:val="003A5546"/>
    <w:rsid w:val="003A5ACB"/>
    <w:rsid w:val="003A7730"/>
    <w:rsid w:val="003A7977"/>
    <w:rsid w:val="003B04A8"/>
    <w:rsid w:val="003B14B6"/>
    <w:rsid w:val="003B1790"/>
    <w:rsid w:val="003B1AD6"/>
    <w:rsid w:val="003B3313"/>
    <w:rsid w:val="003B560B"/>
    <w:rsid w:val="003B58BA"/>
    <w:rsid w:val="003B7412"/>
    <w:rsid w:val="003C0310"/>
    <w:rsid w:val="003C27A9"/>
    <w:rsid w:val="003C2DDB"/>
    <w:rsid w:val="003C3484"/>
    <w:rsid w:val="003C3593"/>
    <w:rsid w:val="003C4635"/>
    <w:rsid w:val="003C4A4D"/>
    <w:rsid w:val="003C67CE"/>
    <w:rsid w:val="003C6A31"/>
    <w:rsid w:val="003C7949"/>
    <w:rsid w:val="003C7C6F"/>
    <w:rsid w:val="003D0741"/>
    <w:rsid w:val="003D1EFA"/>
    <w:rsid w:val="003D2226"/>
    <w:rsid w:val="003D4839"/>
    <w:rsid w:val="003D648A"/>
    <w:rsid w:val="003E06F5"/>
    <w:rsid w:val="003E17AA"/>
    <w:rsid w:val="003E2AAB"/>
    <w:rsid w:val="003E3364"/>
    <w:rsid w:val="003E348F"/>
    <w:rsid w:val="003E3920"/>
    <w:rsid w:val="003E5BBC"/>
    <w:rsid w:val="003E6A0F"/>
    <w:rsid w:val="003E7D49"/>
    <w:rsid w:val="003F0C23"/>
    <w:rsid w:val="003F0CAB"/>
    <w:rsid w:val="003F2DC4"/>
    <w:rsid w:val="003F3551"/>
    <w:rsid w:val="003F4646"/>
    <w:rsid w:val="004017D0"/>
    <w:rsid w:val="004020A3"/>
    <w:rsid w:val="00402106"/>
    <w:rsid w:val="00403FFB"/>
    <w:rsid w:val="004046EE"/>
    <w:rsid w:val="00404BDA"/>
    <w:rsid w:val="00405E4F"/>
    <w:rsid w:val="00406A4E"/>
    <w:rsid w:val="00407184"/>
    <w:rsid w:val="004072D9"/>
    <w:rsid w:val="004100F5"/>
    <w:rsid w:val="0041012F"/>
    <w:rsid w:val="0041059A"/>
    <w:rsid w:val="0041076E"/>
    <w:rsid w:val="004113AC"/>
    <w:rsid w:val="00413AF9"/>
    <w:rsid w:val="004155C4"/>
    <w:rsid w:val="004156AA"/>
    <w:rsid w:val="004159A7"/>
    <w:rsid w:val="00415AA0"/>
    <w:rsid w:val="00421176"/>
    <w:rsid w:val="004212E3"/>
    <w:rsid w:val="004220F1"/>
    <w:rsid w:val="00422D2F"/>
    <w:rsid w:val="00423398"/>
    <w:rsid w:val="0042463A"/>
    <w:rsid w:val="004247D7"/>
    <w:rsid w:val="00424FA8"/>
    <w:rsid w:val="00426700"/>
    <w:rsid w:val="00426FF6"/>
    <w:rsid w:val="00431350"/>
    <w:rsid w:val="00431823"/>
    <w:rsid w:val="00431DC1"/>
    <w:rsid w:val="00432138"/>
    <w:rsid w:val="004322E0"/>
    <w:rsid w:val="00434DA2"/>
    <w:rsid w:val="004371FA"/>
    <w:rsid w:val="00440995"/>
    <w:rsid w:val="00442262"/>
    <w:rsid w:val="00443464"/>
    <w:rsid w:val="00443597"/>
    <w:rsid w:val="00444844"/>
    <w:rsid w:val="00450635"/>
    <w:rsid w:val="00450FEA"/>
    <w:rsid w:val="004528F7"/>
    <w:rsid w:val="00452A22"/>
    <w:rsid w:val="00454250"/>
    <w:rsid w:val="00454C12"/>
    <w:rsid w:val="00454F06"/>
    <w:rsid w:val="00455AB5"/>
    <w:rsid w:val="004560E8"/>
    <w:rsid w:val="004566B9"/>
    <w:rsid w:val="004575E0"/>
    <w:rsid w:val="0045780A"/>
    <w:rsid w:val="00462158"/>
    <w:rsid w:val="00462981"/>
    <w:rsid w:val="004629FF"/>
    <w:rsid w:val="00463B5D"/>
    <w:rsid w:val="00464788"/>
    <w:rsid w:val="00464959"/>
    <w:rsid w:val="004655BD"/>
    <w:rsid w:val="00465CBD"/>
    <w:rsid w:val="00467655"/>
    <w:rsid w:val="0047025C"/>
    <w:rsid w:val="00470597"/>
    <w:rsid w:val="004711B8"/>
    <w:rsid w:val="004711BD"/>
    <w:rsid w:val="00472459"/>
    <w:rsid w:val="00472752"/>
    <w:rsid w:val="00473B80"/>
    <w:rsid w:val="004743D0"/>
    <w:rsid w:val="004746DF"/>
    <w:rsid w:val="00475404"/>
    <w:rsid w:val="00477291"/>
    <w:rsid w:val="00477439"/>
    <w:rsid w:val="00477CFA"/>
    <w:rsid w:val="00481D5A"/>
    <w:rsid w:val="00482B50"/>
    <w:rsid w:val="00486671"/>
    <w:rsid w:val="0048670C"/>
    <w:rsid w:val="00491296"/>
    <w:rsid w:val="00492B63"/>
    <w:rsid w:val="004937D8"/>
    <w:rsid w:val="00493A37"/>
    <w:rsid w:val="004952C2"/>
    <w:rsid w:val="004967F9"/>
    <w:rsid w:val="00497CBB"/>
    <w:rsid w:val="004A0E8B"/>
    <w:rsid w:val="004A13D2"/>
    <w:rsid w:val="004A143D"/>
    <w:rsid w:val="004A2BCB"/>
    <w:rsid w:val="004A2BDC"/>
    <w:rsid w:val="004A5231"/>
    <w:rsid w:val="004A5355"/>
    <w:rsid w:val="004A5B33"/>
    <w:rsid w:val="004A64A9"/>
    <w:rsid w:val="004A688C"/>
    <w:rsid w:val="004A75F5"/>
    <w:rsid w:val="004B0210"/>
    <w:rsid w:val="004B2508"/>
    <w:rsid w:val="004B4BEF"/>
    <w:rsid w:val="004B4F1D"/>
    <w:rsid w:val="004B568B"/>
    <w:rsid w:val="004B57DD"/>
    <w:rsid w:val="004B5CFD"/>
    <w:rsid w:val="004B61D8"/>
    <w:rsid w:val="004B7E88"/>
    <w:rsid w:val="004C0F4E"/>
    <w:rsid w:val="004C36B1"/>
    <w:rsid w:val="004C4460"/>
    <w:rsid w:val="004C4D69"/>
    <w:rsid w:val="004C603B"/>
    <w:rsid w:val="004C7578"/>
    <w:rsid w:val="004D1049"/>
    <w:rsid w:val="004D1891"/>
    <w:rsid w:val="004D196A"/>
    <w:rsid w:val="004D2AD4"/>
    <w:rsid w:val="004D2FAA"/>
    <w:rsid w:val="004D495B"/>
    <w:rsid w:val="004D4EB1"/>
    <w:rsid w:val="004D654E"/>
    <w:rsid w:val="004D6F71"/>
    <w:rsid w:val="004D70BD"/>
    <w:rsid w:val="004E13CA"/>
    <w:rsid w:val="004E1BD9"/>
    <w:rsid w:val="004E2393"/>
    <w:rsid w:val="004E25B0"/>
    <w:rsid w:val="004E2B9A"/>
    <w:rsid w:val="004E39BC"/>
    <w:rsid w:val="004E471D"/>
    <w:rsid w:val="004E4822"/>
    <w:rsid w:val="004E4AC6"/>
    <w:rsid w:val="004E4C59"/>
    <w:rsid w:val="004E50CD"/>
    <w:rsid w:val="004E5B00"/>
    <w:rsid w:val="004E680B"/>
    <w:rsid w:val="004E7216"/>
    <w:rsid w:val="004E7E52"/>
    <w:rsid w:val="004F0950"/>
    <w:rsid w:val="004F12EA"/>
    <w:rsid w:val="004F1EC6"/>
    <w:rsid w:val="004F2A24"/>
    <w:rsid w:val="004F5098"/>
    <w:rsid w:val="004F64FC"/>
    <w:rsid w:val="00500C25"/>
    <w:rsid w:val="00501457"/>
    <w:rsid w:val="00501815"/>
    <w:rsid w:val="00502845"/>
    <w:rsid w:val="00503492"/>
    <w:rsid w:val="0050443A"/>
    <w:rsid w:val="00504DB5"/>
    <w:rsid w:val="0050511F"/>
    <w:rsid w:val="005051CC"/>
    <w:rsid w:val="005076D3"/>
    <w:rsid w:val="00507ECB"/>
    <w:rsid w:val="005102D1"/>
    <w:rsid w:val="005108E1"/>
    <w:rsid w:val="0051150E"/>
    <w:rsid w:val="00511D41"/>
    <w:rsid w:val="00512823"/>
    <w:rsid w:val="005135CA"/>
    <w:rsid w:val="00513E01"/>
    <w:rsid w:val="00515A44"/>
    <w:rsid w:val="005168F6"/>
    <w:rsid w:val="005171CA"/>
    <w:rsid w:val="00517E08"/>
    <w:rsid w:val="0052047C"/>
    <w:rsid w:val="005205EF"/>
    <w:rsid w:val="00520721"/>
    <w:rsid w:val="005214E5"/>
    <w:rsid w:val="00521F69"/>
    <w:rsid w:val="005236D3"/>
    <w:rsid w:val="00523BB1"/>
    <w:rsid w:val="005242D0"/>
    <w:rsid w:val="00524C53"/>
    <w:rsid w:val="00525D21"/>
    <w:rsid w:val="00525D5A"/>
    <w:rsid w:val="00526114"/>
    <w:rsid w:val="0052626B"/>
    <w:rsid w:val="00526588"/>
    <w:rsid w:val="005266E0"/>
    <w:rsid w:val="00526D5E"/>
    <w:rsid w:val="0053025B"/>
    <w:rsid w:val="005306AF"/>
    <w:rsid w:val="00530BA9"/>
    <w:rsid w:val="0053128A"/>
    <w:rsid w:val="005320B9"/>
    <w:rsid w:val="00543F5F"/>
    <w:rsid w:val="005447EC"/>
    <w:rsid w:val="00544D0E"/>
    <w:rsid w:val="00550215"/>
    <w:rsid w:val="0055100A"/>
    <w:rsid w:val="005517E3"/>
    <w:rsid w:val="00552749"/>
    <w:rsid w:val="0055366F"/>
    <w:rsid w:val="005543E8"/>
    <w:rsid w:val="005544B8"/>
    <w:rsid w:val="00554C3E"/>
    <w:rsid w:val="00555523"/>
    <w:rsid w:val="00561B66"/>
    <w:rsid w:val="00561C0C"/>
    <w:rsid w:val="00562287"/>
    <w:rsid w:val="00562BF5"/>
    <w:rsid w:val="00563715"/>
    <w:rsid w:val="005661CE"/>
    <w:rsid w:val="00566734"/>
    <w:rsid w:val="005668D7"/>
    <w:rsid w:val="00566CF1"/>
    <w:rsid w:val="00572F83"/>
    <w:rsid w:val="00574090"/>
    <w:rsid w:val="00575A89"/>
    <w:rsid w:val="00577056"/>
    <w:rsid w:val="00577C07"/>
    <w:rsid w:val="00580046"/>
    <w:rsid w:val="0058094F"/>
    <w:rsid w:val="0058139A"/>
    <w:rsid w:val="00581445"/>
    <w:rsid w:val="005825E1"/>
    <w:rsid w:val="0058533B"/>
    <w:rsid w:val="0058541F"/>
    <w:rsid w:val="00585E9A"/>
    <w:rsid w:val="005877E5"/>
    <w:rsid w:val="00590131"/>
    <w:rsid w:val="00590B30"/>
    <w:rsid w:val="00590B42"/>
    <w:rsid w:val="00592819"/>
    <w:rsid w:val="00592C74"/>
    <w:rsid w:val="00596057"/>
    <w:rsid w:val="00596420"/>
    <w:rsid w:val="00596E5F"/>
    <w:rsid w:val="005A05E6"/>
    <w:rsid w:val="005A1DC6"/>
    <w:rsid w:val="005A1F9F"/>
    <w:rsid w:val="005A4BB0"/>
    <w:rsid w:val="005A51D1"/>
    <w:rsid w:val="005A5927"/>
    <w:rsid w:val="005A6927"/>
    <w:rsid w:val="005B0DC1"/>
    <w:rsid w:val="005B110F"/>
    <w:rsid w:val="005B14E2"/>
    <w:rsid w:val="005B1AA4"/>
    <w:rsid w:val="005B3AC3"/>
    <w:rsid w:val="005B3E53"/>
    <w:rsid w:val="005B65A3"/>
    <w:rsid w:val="005B6D8B"/>
    <w:rsid w:val="005B75AC"/>
    <w:rsid w:val="005C0019"/>
    <w:rsid w:val="005C2A9F"/>
    <w:rsid w:val="005C4DFE"/>
    <w:rsid w:val="005C531A"/>
    <w:rsid w:val="005C619B"/>
    <w:rsid w:val="005C75EB"/>
    <w:rsid w:val="005C7B35"/>
    <w:rsid w:val="005D0785"/>
    <w:rsid w:val="005D1EB4"/>
    <w:rsid w:val="005D262C"/>
    <w:rsid w:val="005D2790"/>
    <w:rsid w:val="005D2B4C"/>
    <w:rsid w:val="005D371C"/>
    <w:rsid w:val="005D39C9"/>
    <w:rsid w:val="005D68ED"/>
    <w:rsid w:val="005D7488"/>
    <w:rsid w:val="005E009D"/>
    <w:rsid w:val="005E00A1"/>
    <w:rsid w:val="005E45AD"/>
    <w:rsid w:val="005E5BE9"/>
    <w:rsid w:val="005E7D37"/>
    <w:rsid w:val="005F1831"/>
    <w:rsid w:val="005F1AB7"/>
    <w:rsid w:val="005F6D7D"/>
    <w:rsid w:val="005F7BD3"/>
    <w:rsid w:val="006002F4"/>
    <w:rsid w:val="00600885"/>
    <w:rsid w:val="00603096"/>
    <w:rsid w:val="006038E9"/>
    <w:rsid w:val="006059A4"/>
    <w:rsid w:val="00605ABA"/>
    <w:rsid w:val="00606AB2"/>
    <w:rsid w:val="00606FFD"/>
    <w:rsid w:val="0061085B"/>
    <w:rsid w:val="006108B3"/>
    <w:rsid w:val="00610DE6"/>
    <w:rsid w:val="006114A7"/>
    <w:rsid w:val="00613876"/>
    <w:rsid w:val="006206F3"/>
    <w:rsid w:val="00621AE5"/>
    <w:rsid w:val="00621BA9"/>
    <w:rsid w:val="00623D33"/>
    <w:rsid w:val="00624ADB"/>
    <w:rsid w:val="00624E9B"/>
    <w:rsid w:val="006260FA"/>
    <w:rsid w:val="006274AE"/>
    <w:rsid w:val="00627824"/>
    <w:rsid w:val="00630DE1"/>
    <w:rsid w:val="00631AAB"/>
    <w:rsid w:val="00631DA9"/>
    <w:rsid w:val="006344C4"/>
    <w:rsid w:val="00634911"/>
    <w:rsid w:val="00635076"/>
    <w:rsid w:val="006357CB"/>
    <w:rsid w:val="006361ED"/>
    <w:rsid w:val="006362CA"/>
    <w:rsid w:val="0063689B"/>
    <w:rsid w:val="006370C2"/>
    <w:rsid w:val="00637F6F"/>
    <w:rsid w:val="00640757"/>
    <w:rsid w:val="00640AA8"/>
    <w:rsid w:val="00640F0E"/>
    <w:rsid w:val="0064374E"/>
    <w:rsid w:val="00644068"/>
    <w:rsid w:val="00644094"/>
    <w:rsid w:val="006442D5"/>
    <w:rsid w:val="00645773"/>
    <w:rsid w:val="006459B7"/>
    <w:rsid w:val="0064696F"/>
    <w:rsid w:val="0064791B"/>
    <w:rsid w:val="00650CEA"/>
    <w:rsid w:val="00652226"/>
    <w:rsid w:val="00652644"/>
    <w:rsid w:val="00655319"/>
    <w:rsid w:val="00655654"/>
    <w:rsid w:val="00656250"/>
    <w:rsid w:val="00657C24"/>
    <w:rsid w:val="00657F3F"/>
    <w:rsid w:val="00662D18"/>
    <w:rsid w:val="00662F3D"/>
    <w:rsid w:val="00663080"/>
    <w:rsid w:val="00663EE8"/>
    <w:rsid w:val="00664409"/>
    <w:rsid w:val="006646AA"/>
    <w:rsid w:val="00664758"/>
    <w:rsid w:val="0066529E"/>
    <w:rsid w:val="006659BD"/>
    <w:rsid w:val="006660DB"/>
    <w:rsid w:val="00666B51"/>
    <w:rsid w:val="00666D29"/>
    <w:rsid w:val="006670F7"/>
    <w:rsid w:val="006705B7"/>
    <w:rsid w:val="00670836"/>
    <w:rsid w:val="00672F1E"/>
    <w:rsid w:val="0067360A"/>
    <w:rsid w:val="006737B8"/>
    <w:rsid w:val="00675224"/>
    <w:rsid w:val="00675880"/>
    <w:rsid w:val="00676FF2"/>
    <w:rsid w:val="00677123"/>
    <w:rsid w:val="00677B84"/>
    <w:rsid w:val="00677BF9"/>
    <w:rsid w:val="006810FD"/>
    <w:rsid w:val="00684542"/>
    <w:rsid w:val="006863A6"/>
    <w:rsid w:val="00686467"/>
    <w:rsid w:val="0068777D"/>
    <w:rsid w:val="0068793B"/>
    <w:rsid w:val="00692128"/>
    <w:rsid w:val="00692A32"/>
    <w:rsid w:val="006956D0"/>
    <w:rsid w:val="00697B5B"/>
    <w:rsid w:val="006A087C"/>
    <w:rsid w:val="006A19B1"/>
    <w:rsid w:val="006A5964"/>
    <w:rsid w:val="006A607D"/>
    <w:rsid w:val="006A66E4"/>
    <w:rsid w:val="006A6986"/>
    <w:rsid w:val="006A749B"/>
    <w:rsid w:val="006B0472"/>
    <w:rsid w:val="006B155C"/>
    <w:rsid w:val="006B15AA"/>
    <w:rsid w:val="006B1EF3"/>
    <w:rsid w:val="006B2F5C"/>
    <w:rsid w:val="006B3A7A"/>
    <w:rsid w:val="006B4013"/>
    <w:rsid w:val="006B53E7"/>
    <w:rsid w:val="006B5F85"/>
    <w:rsid w:val="006B6DB4"/>
    <w:rsid w:val="006B705B"/>
    <w:rsid w:val="006B7DA3"/>
    <w:rsid w:val="006C03C5"/>
    <w:rsid w:val="006C0A68"/>
    <w:rsid w:val="006C2595"/>
    <w:rsid w:val="006C3703"/>
    <w:rsid w:val="006C3760"/>
    <w:rsid w:val="006C4755"/>
    <w:rsid w:val="006C5E2C"/>
    <w:rsid w:val="006C5F54"/>
    <w:rsid w:val="006C7634"/>
    <w:rsid w:val="006C7DA4"/>
    <w:rsid w:val="006D03DD"/>
    <w:rsid w:val="006D18C8"/>
    <w:rsid w:val="006D2469"/>
    <w:rsid w:val="006D289A"/>
    <w:rsid w:val="006D457E"/>
    <w:rsid w:val="006D7B12"/>
    <w:rsid w:val="006E03A9"/>
    <w:rsid w:val="006E143F"/>
    <w:rsid w:val="006E2080"/>
    <w:rsid w:val="006E2C31"/>
    <w:rsid w:val="006E2F5D"/>
    <w:rsid w:val="006E32C3"/>
    <w:rsid w:val="006E3B89"/>
    <w:rsid w:val="006E49D2"/>
    <w:rsid w:val="006E652E"/>
    <w:rsid w:val="006E6CC7"/>
    <w:rsid w:val="006E796D"/>
    <w:rsid w:val="006F17E1"/>
    <w:rsid w:val="006F2956"/>
    <w:rsid w:val="006F33CB"/>
    <w:rsid w:val="006F4D83"/>
    <w:rsid w:val="006F531F"/>
    <w:rsid w:val="006F6E0D"/>
    <w:rsid w:val="0070100B"/>
    <w:rsid w:val="00702C8B"/>
    <w:rsid w:val="007038E3"/>
    <w:rsid w:val="00704946"/>
    <w:rsid w:val="00707FD8"/>
    <w:rsid w:val="00710D62"/>
    <w:rsid w:val="0071214D"/>
    <w:rsid w:val="00712E5B"/>
    <w:rsid w:val="007136B7"/>
    <w:rsid w:val="0071442B"/>
    <w:rsid w:val="00714E82"/>
    <w:rsid w:val="00715AA6"/>
    <w:rsid w:val="007214B7"/>
    <w:rsid w:val="00721538"/>
    <w:rsid w:val="007218B2"/>
    <w:rsid w:val="00721C77"/>
    <w:rsid w:val="007224EC"/>
    <w:rsid w:val="00722968"/>
    <w:rsid w:val="00722DD4"/>
    <w:rsid w:val="00722E93"/>
    <w:rsid w:val="007235EB"/>
    <w:rsid w:val="00724710"/>
    <w:rsid w:val="00724B7C"/>
    <w:rsid w:val="007255D7"/>
    <w:rsid w:val="00725F19"/>
    <w:rsid w:val="00726D0F"/>
    <w:rsid w:val="007301CB"/>
    <w:rsid w:val="00730CAA"/>
    <w:rsid w:val="00731329"/>
    <w:rsid w:val="00731370"/>
    <w:rsid w:val="00731435"/>
    <w:rsid w:val="0073541F"/>
    <w:rsid w:val="00735B67"/>
    <w:rsid w:val="00735EF3"/>
    <w:rsid w:val="007369B3"/>
    <w:rsid w:val="007372AA"/>
    <w:rsid w:val="00737AAD"/>
    <w:rsid w:val="00740ED9"/>
    <w:rsid w:val="007424D1"/>
    <w:rsid w:val="00742839"/>
    <w:rsid w:val="00742B66"/>
    <w:rsid w:val="00746DE9"/>
    <w:rsid w:val="007474BB"/>
    <w:rsid w:val="00747515"/>
    <w:rsid w:val="00751CC5"/>
    <w:rsid w:val="007524C2"/>
    <w:rsid w:val="0075273F"/>
    <w:rsid w:val="007530DF"/>
    <w:rsid w:val="00753141"/>
    <w:rsid w:val="0075340B"/>
    <w:rsid w:val="00753533"/>
    <w:rsid w:val="0075488C"/>
    <w:rsid w:val="00755243"/>
    <w:rsid w:val="00755FCC"/>
    <w:rsid w:val="007566A7"/>
    <w:rsid w:val="007601AF"/>
    <w:rsid w:val="00761056"/>
    <w:rsid w:val="0076312A"/>
    <w:rsid w:val="00763B86"/>
    <w:rsid w:val="007714A8"/>
    <w:rsid w:val="00771989"/>
    <w:rsid w:val="007719E5"/>
    <w:rsid w:val="00771E4D"/>
    <w:rsid w:val="0077285C"/>
    <w:rsid w:val="007729EE"/>
    <w:rsid w:val="007735F4"/>
    <w:rsid w:val="007742E7"/>
    <w:rsid w:val="00774601"/>
    <w:rsid w:val="00774CF7"/>
    <w:rsid w:val="00780841"/>
    <w:rsid w:val="00780CE0"/>
    <w:rsid w:val="00781F3B"/>
    <w:rsid w:val="007822DB"/>
    <w:rsid w:val="00783778"/>
    <w:rsid w:val="00783CB4"/>
    <w:rsid w:val="00784531"/>
    <w:rsid w:val="00785B83"/>
    <w:rsid w:val="00786E4E"/>
    <w:rsid w:val="00787132"/>
    <w:rsid w:val="0078791F"/>
    <w:rsid w:val="00787B45"/>
    <w:rsid w:val="00790151"/>
    <w:rsid w:val="00790B01"/>
    <w:rsid w:val="007921D7"/>
    <w:rsid w:val="007924AE"/>
    <w:rsid w:val="00792BCE"/>
    <w:rsid w:val="007939BD"/>
    <w:rsid w:val="00793AAB"/>
    <w:rsid w:val="00794578"/>
    <w:rsid w:val="00795EEA"/>
    <w:rsid w:val="00796A2E"/>
    <w:rsid w:val="007970A9"/>
    <w:rsid w:val="00797428"/>
    <w:rsid w:val="007A01B0"/>
    <w:rsid w:val="007A0733"/>
    <w:rsid w:val="007A0933"/>
    <w:rsid w:val="007A0A9D"/>
    <w:rsid w:val="007A1998"/>
    <w:rsid w:val="007A1AA1"/>
    <w:rsid w:val="007A1E23"/>
    <w:rsid w:val="007A2759"/>
    <w:rsid w:val="007A3215"/>
    <w:rsid w:val="007A386E"/>
    <w:rsid w:val="007A3B08"/>
    <w:rsid w:val="007A3C4E"/>
    <w:rsid w:val="007A42F1"/>
    <w:rsid w:val="007A43D2"/>
    <w:rsid w:val="007A4596"/>
    <w:rsid w:val="007A5886"/>
    <w:rsid w:val="007A6C68"/>
    <w:rsid w:val="007A6DEC"/>
    <w:rsid w:val="007A6F98"/>
    <w:rsid w:val="007A705E"/>
    <w:rsid w:val="007B1133"/>
    <w:rsid w:val="007B2974"/>
    <w:rsid w:val="007B2D0E"/>
    <w:rsid w:val="007B37C8"/>
    <w:rsid w:val="007B3EE3"/>
    <w:rsid w:val="007B48BA"/>
    <w:rsid w:val="007B536C"/>
    <w:rsid w:val="007B6A63"/>
    <w:rsid w:val="007B74C3"/>
    <w:rsid w:val="007B7DE6"/>
    <w:rsid w:val="007C0590"/>
    <w:rsid w:val="007C09A1"/>
    <w:rsid w:val="007C1029"/>
    <w:rsid w:val="007C1BB9"/>
    <w:rsid w:val="007C2F99"/>
    <w:rsid w:val="007C328B"/>
    <w:rsid w:val="007C3574"/>
    <w:rsid w:val="007C3635"/>
    <w:rsid w:val="007C36A0"/>
    <w:rsid w:val="007C4A21"/>
    <w:rsid w:val="007C56EA"/>
    <w:rsid w:val="007C5E1F"/>
    <w:rsid w:val="007C706A"/>
    <w:rsid w:val="007D0303"/>
    <w:rsid w:val="007D04FF"/>
    <w:rsid w:val="007D19DC"/>
    <w:rsid w:val="007D1DFE"/>
    <w:rsid w:val="007D28A4"/>
    <w:rsid w:val="007D2CFB"/>
    <w:rsid w:val="007D3575"/>
    <w:rsid w:val="007D390B"/>
    <w:rsid w:val="007D4F7B"/>
    <w:rsid w:val="007D5A37"/>
    <w:rsid w:val="007D5BD9"/>
    <w:rsid w:val="007D6C5D"/>
    <w:rsid w:val="007E0449"/>
    <w:rsid w:val="007E050E"/>
    <w:rsid w:val="007E082B"/>
    <w:rsid w:val="007E1972"/>
    <w:rsid w:val="007E1DA7"/>
    <w:rsid w:val="007E327D"/>
    <w:rsid w:val="007E340D"/>
    <w:rsid w:val="007E3A9E"/>
    <w:rsid w:val="007E4B85"/>
    <w:rsid w:val="007E5E18"/>
    <w:rsid w:val="007E7224"/>
    <w:rsid w:val="007F0EF1"/>
    <w:rsid w:val="007F196C"/>
    <w:rsid w:val="007F1BA0"/>
    <w:rsid w:val="007F2815"/>
    <w:rsid w:val="007F33C7"/>
    <w:rsid w:val="007F450D"/>
    <w:rsid w:val="007F4B87"/>
    <w:rsid w:val="007F51A2"/>
    <w:rsid w:val="007F60DB"/>
    <w:rsid w:val="007F67E1"/>
    <w:rsid w:val="008016B0"/>
    <w:rsid w:val="00801CFB"/>
    <w:rsid w:val="0080261F"/>
    <w:rsid w:val="00804A85"/>
    <w:rsid w:val="00804AB8"/>
    <w:rsid w:val="008057C9"/>
    <w:rsid w:val="00805DB0"/>
    <w:rsid w:val="00805E95"/>
    <w:rsid w:val="00805F89"/>
    <w:rsid w:val="0080636A"/>
    <w:rsid w:val="00806E13"/>
    <w:rsid w:val="008114C7"/>
    <w:rsid w:val="008135FE"/>
    <w:rsid w:val="00813CC3"/>
    <w:rsid w:val="008147C9"/>
    <w:rsid w:val="00814C39"/>
    <w:rsid w:val="0081515A"/>
    <w:rsid w:val="008157BE"/>
    <w:rsid w:val="00815A41"/>
    <w:rsid w:val="00815C2B"/>
    <w:rsid w:val="00816170"/>
    <w:rsid w:val="00816534"/>
    <w:rsid w:val="00817632"/>
    <w:rsid w:val="00821772"/>
    <w:rsid w:val="00821BCB"/>
    <w:rsid w:val="00822192"/>
    <w:rsid w:val="00822F28"/>
    <w:rsid w:val="00823938"/>
    <w:rsid w:val="00824C6B"/>
    <w:rsid w:val="00824CF5"/>
    <w:rsid w:val="008252B0"/>
    <w:rsid w:val="008273DE"/>
    <w:rsid w:val="0083093D"/>
    <w:rsid w:val="008311A4"/>
    <w:rsid w:val="008312C5"/>
    <w:rsid w:val="008323A4"/>
    <w:rsid w:val="00832510"/>
    <w:rsid w:val="00833105"/>
    <w:rsid w:val="00833DBC"/>
    <w:rsid w:val="00834017"/>
    <w:rsid w:val="008357E8"/>
    <w:rsid w:val="00835EEC"/>
    <w:rsid w:val="008367D2"/>
    <w:rsid w:val="00836C81"/>
    <w:rsid w:val="008370C6"/>
    <w:rsid w:val="00837E34"/>
    <w:rsid w:val="00840507"/>
    <w:rsid w:val="00840C84"/>
    <w:rsid w:val="00841F08"/>
    <w:rsid w:val="00843302"/>
    <w:rsid w:val="008458C4"/>
    <w:rsid w:val="00851A7C"/>
    <w:rsid w:val="00854F70"/>
    <w:rsid w:val="00855EB7"/>
    <w:rsid w:val="00855ED8"/>
    <w:rsid w:val="008562C6"/>
    <w:rsid w:val="00857811"/>
    <w:rsid w:val="00857CFD"/>
    <w:rsid w:val="008600BE"/>
    <w:rsid w:val="0086035A"/>
    <w:rsid w:val="00860C05"/>
    <w:rsid w:val="00863238"/>
    <w:rsid w:val="00863EB4"/>
    <w:rsid w:val="0086525A"/>
    <w:rsid w:val="0086553B"/>
    <w:rsid w:val="00865A01"/>
    <w:rsid w:val="00865D32"/>
    <w:rsid w:val="00866A43"/>
    <w:rsid w:val="00866B8C"/>
    <w:rsid w:val="0086757E"/>
    <w:rsid w:val="00870202"/>
    <w:rsid w:val="00870CB9"/>
    <w:rsid w:val="00871091"/>
    <w:rsid w:val="00871C2E"/>
    <w:rsid w:val="008729D8"/>
    <w:rsid w:val="00873F4D"/>
    <w:rsid w:val="00874F17"/>
    <w:rsid w:val="00875628"/>
    <w:rsid w:val="00875AE8"/>
    <w:rsid w:val="00877A36"/>
    <w:rsid w:val="00882119"/>
    <w:rsid w:val="00885B1E"/>
    <w:rsid w:val="0088608C"/>
    <w:rsid w:val="00886350"/>
    <w:rsid w:val="00886BED"/>
    <w:rsid w:val="0088723C"/>
    <w:rsid w:val="00887945"/>
    <w:rsid w:val="00890233"/>
    <w:rsid w:val="00890AF8"/>
    <w:rsid w:val="00890F1B"/>
    <w:rsid w:val="008922FC"/>
    <w:rsid w:val="00892F98"/>
    <w:rsid w:val="00896270"/>
    <w:rsid w:val="00897A77"/>
    <w:rsid w:val="008A0102"/>
    <w:rsid w:val="008A2BCE"/>
    <w:rsid w:val="008A3073"/>
    <w:rsid w:val="008A377D"/>
    <w:rsid w:val="008A3926"/>
    <w:rsid w:val="008A4157"/>
    <w:rsid w:val="008A5D2E"/>
    <w:rsid w:val="008A7C5D"/>
    <w:rsid w:val="008A7CFD"/>
    <w:rsid w:val="008B1F97"/>
    <w:rsid w:val="008B2A1B"/>
    <w:rsid w:val="008B3E31"/>
    <w:rsid w:val="008B5E2C"/>
    <w:rsid w:val="008B6364"/>
    <w:rsid w:val="008B78B5"/>
    <w:rsid w:val="008B7FF5"/>
    <w:rsid w:val="008C1364"/>
    <w:rsid w:val="008C17C7"/>
    <w:rsid w:val="008C1A7B"/>
    <w:rsid w:val="008C261D"/>
    <w:rsid w:val="008C2B8A"/>
    <w:rsid w:val="008C2D8E"/>
    <w:rsid w:val="008C4A4C"/>
    <w:rsid w:val="008C4DFD"/>
    <w:rsid w:val="008C50E7"/>
    <w:rsid w:val="008C5F7C"/>
    <w:rsid w:val="008C665E"/>
    <w:rsid w:val="008C69B6"/>
    <w:rsid w:val="008D1D79"/>
    <w:rsid w:val="008D2B65"/>
    <w:rsid w:val="008D3C9A"/>
    <w:rsid w:val="008D3D5A"/>
    <w:rsid w:val="008D5922"/>
    <w:rsid w:val="008D6867"/>
    <w:rsid w:val="008D7FBB"/>
    <w:rsid w:val="008E2ACB"/>
    <w:rsid w:val="008E3EA0"/>
    <w:rsid w:val="008E4ED6"/>
    <w:rsid w:val="008F0610"/>
    <w:rsid w:val="008F1B91"/>
    <w:rsid w:val="008F257A"/>
    <w:rsid w:val="008F3C24"/>
    <w:rsid w:val="008F3F7D"/>
    <w:rsid w:val="008F42E4"/>
    <w:rsid w:val="008F4AF8"/>
    <w:rsid w:val="008F51EF"/>
    <w:rsid w:val="008F531A"/>
    <w:rsid w:val="008F7D24"/>
    <w:rsid w:val="00901FD4"/>
    <w:rsid w:val="00902BE8"/>
    <w:rsid w:val="00902DD1"/>
    <w:rsid w:val="0090364B"/>
    <w:rsid w:val="00903911"/>
    <w:rsid w:val="00903BA7"/>
    <w:rsid w:val="0090523F"/>
    <w:rsid w:val="009055C2"/>
    <w:rsid w:val="0091031A"/>
    <w:rsid w:val="009112DA"/>
    <w:rsid w:val="00913535"/>
    <w:rsid w:val="009156CD"/>
    <w:rsid w:val="009165B2"/>
    <w:rsid w:val="00916812"/>
    <w:rsid w:val="009178FC"/>
    <w:rsid w:val="00920A93"/>
    <w:rsid w:val="00920B81"/>
    <w:rsid w:val="00922697"/>
    <w:rsid w:val="00922885"/>
    <w:rsid w:val="00923D69"/>
    <w:rsid w:val="00926472"/>
    <w:rsid w:val="009265F2"/>
    <w:rsid w:val="0092785C"/>
    <w:rsid w:val="00930745"/>
    <w:rsid w:val="00930ED1"/>
    <w:rsid w:val="0093105A"/>
    <w:rsid w:val="00932C87"/>
    <w:rsid w:val="00932E42"/>
    <w:rsid w:val="00933441"/>
    <w:rsid w:val="0093470A"/>
    <w:rsid w:val="00934A47"/>
    <w:rsid w:val="0093704F"/>
    <w:rsid w:val="009400C5"/>
    <w:rsid w:val="009400E8"/>
    <w:rsid w:val="00940A26"/>
    <w:rsid w:val="00940E95"/>
    <w:rsid w:val="00940FA8"/>
    <w:rsid w:val="0094128E"/>
    <w:rsid w:val="009419DE"/>
    <w:rsid w:val="00941B24"/>
    <w:rsid w:val="00942AB0"/>
    <w:rsid w:val="00942CA8"/>
    <w:rsid w:val="0094538B"/>
    <w:rsid w:val="00946EA8"/>
    <w:rsid w:val="00947128"/>
    <w:rsid w:val="0094798E"/>
    <w:rsid w:val="009500FD"/>
    <w:rsid w:val="00951F02"/>
    <w:rsid w:val="00953E69"/>
    <w:rsid w:val="00954FB0"/>
    <w:rsid w:val="00955D22"/>
    <w:rsid w:val="0095636A"/>
    <w:rsid w:val="00957138"/>
    <w:rsid w:val="009600F6"/>
    <w:rsid w:val="0096124D"/>
    <w:rsid w:val="009616B7"/>
    <w:rsid w:val="009618CE"/>
    <w:rsid w:val="00963714"/>
    <w:rsid w:val="00964362"/>
    <w:rsid w:val="00964B40"/>
    <w:rsid w:val="00964B7E"/>
    <w:rsid w:val="009654B2"/>
    <w:rsid w:val="009664F5"/>
    <w:rsid w:val="00966DDC"/>
    <w:rsid w:val="00970B67"/>
    <w:rsid w:val="00970BAF"/>
    <w:rsid w:val="009732B5"/>
    <w:rsid w:val="0097387E"/>
    <w:rsid w:val="00974323"/>
    <w:rsid w:val="009746B4"/>
    <w:rsid w:val="00974D7E"/>
    <w:rsid w:val="00975097"/>
    <w:rsid w:val="00976513"/>
    <w:rsid w:val="00976A89"/>
    <w:rsid w:val="00976DD7"/>
    <w:rsid w:val="00977287"/>
    <w:rsid w:val="0098008B"/>
    <w:rsid w:val="009803DB"/>
    <w:rsid w:val="00980AEF"/>
    <w:rsid w:val="00982F49"/>
    <w:rsid w:val="009832FA"/>
    <w:rsid w:val="009835E6"/>
    <w:rsid w:val="00984118"/>
    <w:rsid w:val="00984FED"/>
    <w:rsid w:val="009855E2"/>
    <w:rsid w:val="00985972"/>
    <w:rsid w:val="0098682D"/>
    <w:rsid w:val="00986930"/>
    <w:rsid w:val="0098705B"/>
    <w:rsid w:val="0098786D"/>
    <w:rsid w:val="00990513"/>
    <w:rsid w:val="00991D14"/>
    <w:rsid w:val="009922E5"/>
    <w:rsid w:val="00994374"/>
    <w:rsid w:val="009948E1"/>
    <w:rsid w:val="00995F57"/>
    <w:rsid w:val="0099676D"/>
    <w:rsid w:val="009A0F30"/>
    <w:rsid w:val="009A247A"/>
    <w:rsid w:val="009A2844"/>
    <w:rsid w:val="009A3B60"/>
    <w:rsid w:val="009A3CC5"/>
    <w:rsid w:val="009A476C"/>
    <w:rsid w:val="009A55C4"/>
    <w:rsid w:val="009A728D"/>
    <w:rsid w:val="009A7680"/>
    <w:rsid w:val="009B0058"/>
    <w:rsid w:val="009B131C"/>
    <w:rsid w:val="009B184E"/>
    <w:rsid w:val="009B1F31"/>
    <w:rsid w:val="009B4D32"/>
    <w:rsid w:val="009B5142"/>
    <w:rsid w:val="009B555A"/>
    <w:rsid w:val="009B5F0E"/>
    <w:rsid w:val="009B6678"/>
    <w:rsid w:val="009B6A27"/>
    <w:rsid w:val="009B6D32"/>
    <w:rsid w:val="009C08FA"/>
    <w:rsid w:val="009C3B9B"/>
    <w:rsid w:val="009C3DE6"/>
    <w:rsid w:val="009C425A"/>
    <w:rsid w:val="009C4877"/>
    <w:rsid w:val="009C49D8"/>
    <w:rsid w:val="009D1062"/>
    <w:rsid w:val="009D1B2D"/>
    <w:rsid w:val="009D1BC2"/>
    <w:rsid w:val="009D2ED3"/>
    <w:rsid w:val="009D3008"/>
    <w:rsid w:val="009D3AF5"/>
    <w:rsid w:val="009D4B56"/>
    <w:rsid w:val="009D5E2D"/>
    <w:rsid w:val="009D603E"/>
    <w:rsid w:val="009D6A88"/>
    <w:rsid w:val="009D74D6"/>
    <w:rsid w:val="009D7C5D"/>
    <w:rsid w:val="009D7FF3"/>
    <w:rsid w:val="009E0980"/>
    <w:rsid w:val="009E128E"/>
    <w:rsid w:val="009E12ED"/>
    <w:rsid w:val="009E1A14"/>
    <w:rsid w:val="009E26A9"/>
    <w:rsid w:val="009E2878"/>
    <w:rsid w:val="009E2ED0"/>
    <w:rsid w:val="009E355E"/>
    <w:rsid w:val="009E44AC"/>
    <w:rsid w:val="009E4827"/>
    <w:rsid w:val="009E77CA"/>
    <w:rsid w:val="009E7AEF"/>
    <w:rsid w:val="009F0C26"/>
    <w:rsid w:val="009F22ED"/>
    <w:rsid w:val="009F2634"/>
    <w:rsid w:val="009F3040"/>
    <w:rsid w:val="009F488B"/>
    <w:rsid w:val="009F714C"/>
    <w:rsid w:val="009F716C"/>
    <w:rsid w:val="009F7ADD"/>
    <w:rsid w:val="00A0072C"/>
    <w:rsid w:val="00A00D3B"/>
    <w:rsid w:val="00A0265F"/>
    <w:rsid w:val="00A03573"/>
    <w:rsid w:val="00A04AED"/>
    <w:rsid w:val="00A05446"/>
    <w:rsid w:val="00A06F84"/>
    <w:rsid w:val="00A10027"/>
    <w:rsid w:val="00A10F33"/>
    <w:rsid w:val="00A11919"/>
    <w:rsid w:val="00A1209A"/>
    <w:rsid w:val="00A1336C"/>
    <w:rsid w:val="00A135C8"/>
    <w:rsid w:val="00A13823"/>
    <w:rsid w:val="00A153FD"/>
    <w:rsid w:val="00A15B4B"/>
    <w:rsid w:val="00A1669C"/>
    <w:rsid w:val="00A16D84"/>
    <w:rsid w:val="00A17005"/>
    <w:rsid w:val="00A17F64"/>
    <w:rsid w:val="00A24028"/>
    <w:rsid w:val="00A24A3E"/>
    <w:rsid w:val="00A25640"/>
    <w:rsid w:val="00A266D0"/>
    <w:rsid w:val="00A2760A"/>
    <w:rsid w:val="00A279CF"/>
    <w:rsid w:val="00A30125"/>
    <w:rsid w:val="00A3093C"/>
    <w:rsid w:val="00A31209"/>
    <w:rsid w:val="00A31728"/>
    <w:rsid w:val="00A31A59"/>
    <w:rsid w:val="00A32A0B"/>
    <w:rsid w:val="00A32B52"/>
    <w:rsid w:val="00A331CB"/>
    <w:rsid w:val="00A3360F"/>
    <w:rsid w:val="00A33E84"/>
    <w:rsid w:val="00A4058A"/>
    <w:rsid w:val="00A41E0D"/>
    <w:rsid w:val="00A423A5"/>
    <w:rsid w:val="00A4256F"/>
    <w:rsid w:val="00A43194"/>
    <w:rsid w:val="00A43CD6"/>
    <w:rsid w:val="00A440B7"/>
    <w:rsid w:val="00A44477"/>
    <w:rsid w:val="00A46E8F"/>
    <w:rsid w:val="00A47D86"/>
    <w:rsid w:val="00A51DE1"/>
    <w:rsid w:val="00A524C6"/>
    <w:rsid w:val="00A53FF7"/>
    <w:rsid w:val="00A54975"/>
    <w:rsid w:val="00A5544C"/>
    <w:rsid w:val="00A56839"/>
    <w:rsid w:val="00A60139"/>
    <w:rsid w:val="00A603B7"/>
    <w:rsid w:val="00A61211"/>
    <w:rsid w:val="00A61F50"/>
    <w:rsid w:val="00A623B7"/>
    <w:rsid w:val="00A63D90"/>
    <w:rsid w:val="00A641EC"/>
    <w:rsid w:val="00A67941"/>
    <w:rsid w:val="00A67F86"/>
    <w:rsid w:val="00A70483"/>
    <w:rsid w:val="00A71F66"/>
    <w:rsid w:val="00A73139"/>
    <w:rsid w:val="00A73605"/>
    <w:rsid w:val="00A73655"/>
    <w:rsid w:val="00A75EBB"/>
    <w:rsid w:val="00A7657A"/>
    <w:rsid w:val="00A76CEB"/>
    <w:rsid w:val="00A77288"/>
    <w:rsid w:val="00A779CB"/>
    <w:rsid w:val="00A803CD"/>
    <w:rsid w:val="00A80F75"/>
    <w:rsid w:val="00A81B4B"/>
    <w:rsid w:val="00A81EF3"/>
    <w:rsid w:val="00A84E44"/>
    <w:rsid w:val="00A865C0"/>
    <w:rsid w:val="00A8728E"/>
    <w:rsid w:val="00A92BDF"/>
    <w:rsid w:val="00A9366F"/>
    <w:rsid w:val="00A94FF8"/>
    <w:rsid w:val="00A950E2"/>
    <w:rsid w:val="00A962A5"/>
    <w:rsid w:val="00A9728F"/>
    <w:rsid w:val="00A9769F"/>
    <w:rsid w:val="00AA0807"/>
    <w:rsid w:val="00AA1BF7"/>
    <w:rsid w:val="00AA30EF"/>
    <w:rsid w:val="00AA358D"/>
    <w:rsid w:val="00AA4153"/>
    <w:rsid w:val="00AA4192"/>
    <w:rsid w:val="00AA6273"/>
    <w:rsid w:val="00AA743C"/>
    <w:rsid w:val="00AA7A36"/>
    <w:rsid w:val="00AA7F21"/>
    <w:rsid w:val="00AB07C0"/>
    <w:rsid w:val="00AB0FB5"/>
    <w:rsid w:val="00AB1A5D"/>
    <w:rsid w:val="00AB2DA5"/>
    <w:rsid w:val="00AB2EF1"/>
    <w:rsid w:val="00AB4E85"/>
    <w:rsid w:val="00AB53CF"/>
    <w:rsid w:val="00AB5E85"/>
    <w:rsid w:val="00AB7257"/>
    <w:rsid w:val="00AC0B05"/>
    <w:rsid w:val="00AC110A"/>
    <w:rsid w:val="00AC18AE"/>
    <w:rsid w:val="00AC198E"/>
    <w:rsid w:val="00AC36D8"/>
    <w:rsid w:val="00AC407C"/>
    <w:rsid w:val="00AC5486"/>
    <w:rsid w:val="00AC57B2"/>
    <w:rsid w:val="00AC779A"/>
    <w:rsid w:val="00AC787C"/>
    <w:rsid w:val="00AC7905"/>
    <w:rsid w:val="00AD0736"/>
    <w:rsid w:val="00AD0C49"/>
    <w:rsid w:val="00AD1C08"/>
    <w:rsid w:val="00AD240D"/>
    <w:rsid w:val="00AD4D60"/>
    <w:rsid w:val="00AD6521"/>
    <w:rsid w:val="00AD68F9"/>
    <w:rsid w:val="00AD7211"/>
    <w:rsid w:val="00AE0A6A"/>
    <w:rsid w:val="00AE0C02"/>
    <w:rsid w:val="00AE33FB"/>
    <w:rsid w:val="00AE4174"/>
    <w:rsid w:val="00AE58E8"/>
    <w:rsid w:val="00AE5917"/>
    <w:rsid w:val="00AE6166"/>
    <w:rsid w:val="00AF0AFE"/>
    <w:rsid w:val="00AF37B7"/>
    <w:rsid w:val="00AF3C3B"/>
    <w:rsid w:val="00AF438D"/>
    <w:rsid w:val="00AF4634"/>
    <w:rsid w:val="00AF4C78"/>
    <w:rsid w:val="00AF60D0"/>
    <w:rsid w:val="00AF6C0F"/>
    <w:rsid w:val="00AF7045"/>
    <w:rsid w:val="00AF7F7A"/>
    <w:rsid w:val="00B00380"/>
    <w:rsid w:val="00B003C3"/>
    <w:rsid w:val="00B007DE"/>
    <w:rsid w:val="00B008FF"/>
    <w:rsid w:val="00B00C6A"/>
    <w:rsid w:val="00B01BFB"/>
    <w:rsid w:val="00B02C53"/>
    <w:rsid w:val="00B03E10"/>
    <w:rsid w:val="00B04F2E"/>
    <w:rsid w:val="00B05C3B"/>
    <w:rsid w:val="00B1018C"/>
    <w:rsid w:val="00B1124B"/>
    <w:rsid w:val="00B1209B"/>
    <w:rsid w:val="00B122BC"/>
    <w:rsid w:val="00B1291D"/>
    <w:rsid w:val="00B14A87"/>
    <w:rsid w:val="00B15E0E"/>
    <w:rsid w:val="00B15FB1"/>
    <w:rsid w:val="00B1717A"/>
    <w:rsid w:val="00B1741E"/>
    <w:rsid w:val="00B21151"/>
    <w:rsid w:val="00B21644"/>
    <w:rsid w:val="00B219CC"/>
    <w:rsid w:val="00B21B05"/>
    <w:rsid w:val="00B23705"/>
    <w:rsid w:val="00B249EE"/>
    <w:rsid w:val="00B25254"/>
    <w:rsid w:val="00B27349"/>
    <w:rsid w:val="00B274D1"/>
    <w:rsid w:val="00B27C6D"/>
    <w:rsid w:val="00B33580"/>
    <w:rsid w:val="00B33709"/>
    <w:rsid w:val="00B33BCA"/>
    <w:rsid w:val="00B33CD3"/>
    <w:rsid w:val="00B33D95"/>
    <w:rsid w:val="00B34115"/>
    <w:rsid w:val="00B3437E"/>
    <w:rsid w:val="00B4053D"/>
    <w:rsid w:val="00B40684"/>
    <w:rsid w:val="00B41642"/>
    <w:rsid w:val="00B4320D"/>
    <w:rsid w:val="00B435A0"/>
    <w:rsid w:val="00B43683"/>
    <w:rsid w:val="00B43A6F"/>
    <w:rsid w:val="00B45444"/>
    <w:rsid w:val="00B45966"/>
    <w:rsid w:val="00B51701"/>
    <w:rsid w:val="00B51E59"/>
    <w:rsid w:val="00B524E2"/>
    <w:rsid w:val="00B54D07"/>
    <w:rsid w:val="00B562D1"/>
    <w:rsid w:val="00B565DD"/>
    <w:rsid w:val="00B5745F"/>
    <w:rsid w:val="00B57483"/>
    <w:rsid w:val="00B57BD1"/>
    <w:rsid w:val="00B6135A"/>
    <w:rsid w:val="00B617DA"/>
    <w:rsid w:val="00B61A02"/>
    <w:rsid w:val="00B61CEC"/>
    <w:rsid w:val="00B62224"/>
    <w:rsid w:val="00B62E08"/>
    <w:rsid w:val="00B63A4A"/>
    <w:rsid w:val="00B64093"/>
    <w:rsid w:val="00B65503"/>
    <w:rsid w:val="00B66292"/>
    <w:rsid w:val="00B677E4"/>
    <w:rsid w:val="00B678FD"/>
    <w:rsid w:val="00B70FBD"/>
    <w:rsid w:val="00B7141C"/>
    <w:rsid w:val="00B71C4B"/>
    <w:rsid w:val="00B722EF"/>
    <w:rsid w:val="00B74275"/>
    <w:rsid w:val="00B74894"/>
    <w:rsid w:val="00B74B9E"/>
    <w:rsid w:val="00B75ABC"/>
    <w:rsid w:val="00B77937"/>
    <w:rsid w:val="00B80B93"/>
    <w:rsid w:val="00B80C2A"/>
    <w:rsid w:val="00B81313"/>
    <w:rsid w:val="00B813FE"/>
    <w:rsid w:val="00B81C74"/>
    <w:rsid w:val="00B83135"/>
    <w:rsid w:val="00B83341"/>
    <w:rsid w:val="00B837F2"/>
    <w:rsid w:val="00B83924"/>
    <w:rsid w:val="00B8540B"/>
    <w:rsid w:val="00B87820"/>
    <w:rsid w:val="00B91A99"/>
    <w:rsid w:val="00B91BD3"/>
    <w:rsid w:val="00B922ED"/>
    <w:rsid w:val="00B938D6"/>
    <w:rsid w:val="00B9486E"/>
    <w:rsid w:val="00B94DE8"/>
    <w:rsid w:val="00B9561D"/>
    <w:rsid w:val="00B95689"/>
    <w:rsid w:val="00BA06D8"/>
    <w:rsid w:val="00BA1BE8"/>
    <w:rsid w:val="00BA1C80"/>
    <w:rsid w:val="00BA4994"/>
    <w:rsid w:val="00BA54A2"/>
    <w:rsid w:val="00BA779B"/>
    <w:rsid w:val="00BB0643"/>
    <w:rsid w:val="00BB06C9"/>
    <w:rsid w:val="00BB0F20"/>
    <w:rsid w:val="00BB341F"/>
    <w:rsid w:val="00BB5580"/>
    <w:rsid w:val="00BB6A7E"/>
    <w:rsid w:val="00BB791B"/>
    <w:rsid w:val="00BC00B0"/>
    <w:rsid w:val="00BC2387"/>
    <w:rsid w:val="00BC3121"/>
    <w:rsid w:val="00BC390B"/>
    <w:rsid w:val="00BC3D10"/>
    <w:rsid w:val="00BC4AD3"/>
    <w:rsid w:val="00BC6F15"/>
    <w:rsid w:val="00BC7185"/>
    <w:rsid w:val="00BC7C0B"/>
    <w:rsid w:val="00BD05C8"/>
    <w:rsid w:val="00BD1C9D"/>
    <w:rsid w:val="00BD2A24"/>
    <w:rsid w:val="00BD6514"/>
    <w:rsid w:val="00BE0467"/>
    <w:rsid w:val="00BE1181"/>
    <w:rsid w:val="00BE2216"/>
    <w:rsid w:val="00BE41C2"/>
    <w:rsid w:val="00BE48FA"/>
    <w:rsid w:val="00BE4CCD"/>
    <w:rsid w:val="00BE573F"/>
    <w:rsid w:val="00BE5AB6"/>
    <w:rsid w:val="00BE63D2"/>
    <w:rsid w:val="00BE6880"/>
    <w:rsid w:val="00BE7123"/>
    <w:rsid w:val="00BE7941"/>
    <w:rsid w:val="00BF04C0"/>
    <w:rsid w:val="00BF0544"/>
    <w:rsid w:val="00BF27A7"/>
    <w:rsid w:val="00BF3B7D"/>
    <w:rsid w:val="00BF5B60"/>
    <w:rsid w:val="00BF7C23"/>
    <w:rsid w:val="00C01DFB"/>
    <w:rsid w:val="00C0355B"/>
    <w:rsid w:val="00C0429A"/>
    <w:rsid w:val="00C0470A"/>
    <w:rsid w:val="00C05A8E"/>
    <w:rsid w:val="00C0635D"/>
    <w:rsid w:val="00C0650F"/>
    <w:rsid w:val="00C0699F"/>
    <w:rsid w:val="00C1037D"/>
    <w:rsid w:val="00C10BA8"/>
    <w:rsid w:val="00C11538"/>
    <w:rsid w:val="00C12341"/>
    <w:rsid w:val="00C12E82"/>
    <w:rsid w:val="00C132B0"/>
    <w:rsid w:val="00C149EA"/>
    <w:rsid w:val="00C15122"/>
    <w:rsid w:val="00C1718C"/>
    <w:rsid w:val="00C172F6"/>
    <w:rsid w:val="00C176C5"/>
    <w:rsid w:val="00C20B18"/>
    <w:rsid w:val="00C210D9"/>
    <w:rsid w:val="00C22366"/>
    <w:rsid w:val="00C25ADA"/>
    <w:rsid w:val="00C26C19"/>
    <w:rsid w:val="00C27728"/>
    <w:rsid w:val="00C30545"/>
    <w:rsid w:val="00C307D7"/>
    <w:rsid w:val="00C3098C"/>
    <w:rsid w:val="00C30BA7"/>
    <w:rsid w:val="00C31B9E"/>
    <w:rsid w:val="00C32F99"/>
    <w:rsid w:val="00C33EE8"/>
    <w:rsid w:val="00C351D2"/>
    <w:rsid w:val="00C35672"/>
    <w:rsid w:val="00C359DA"/>
    <w:rsid w:val="00C37915"/>
    <w:rsid w:val="00C400E7"/>
    <w:rsid w:val="00C40CD4"/>
    <w:rsid w:val="00C411C0"/>
    <w:rsid w:val="00C41423"/>
    <w:rsid w:val="00C44A1B"/>
    <w:rsid w:val="00C45199"/>
    <w:rsid w:val="00C45EF8"/>
    <w:rsid w:val="00C46589"/>
    <w:rsid w:val="00C47CEA"/>
    <w:rsid w:val="00C504C7"/>
    <w:rsid w:val="00C52877"/>
    <w:rsid w:val="00C52ECC"/>
    <w:rsid w:val="00C543D3"/>
    <w:rsid w:val="00C5500D"/>
    <w:rsid w:val="00C555D9"/>
    <w:rsid w:val="00C5602E"/>
    <w:rsid w:val="00C60848"/>
    <w:rsid w:val="00C6281E"/>
    <w:rsid w:val="00C6316A"/>
    <w:rsid w:val="00C639E2"/>
    <w:rsid w:val="00C63D3B"/>
    <w:rsid w:val="00C64D0B"/>
    <w:rsid w:val="00C6660E"/>
    <w:rsid w:val="00C677F8"/>
    <w:rsid w:val="00C679D3"/>
    <w:rsid w:val="00C67BEB"/>
    <w:rsid w:val="00C70292"/>
    <w:rsid w:val="00C7128D"/>
    <w:rsid w:val="00C71D2C"/>
    <w:rsid w:val="00C726C7"/>
    <w:rsid w:val="00C766A1"/>
    <w:rsid w:val="00C7686F"/>
    <w:rsid w:val="00C76D8E"/>
    <w:rsid w:val="00C76D91"/>
    <w:rsid w:val="00C76E23"/>
    <w:rsid w:val="00C8029F"/>
    <w:rsid w:val="00C8053D"/>
    <w:rsid w:val="00C80893"/>
    <w:rsid w:val="00C826E1"/>
    <w:rsid w:val="00C82842"/>
    <w:rsid w:val="00C82EF0"/>
    <w:rsid w:val="00C8413E"/>
    <w:rsid w:val="00C84988"/>
    <w:rsid w:val="00C84A43"/>
    <w:rsid w:val="00C85C18"/>
    <w:rsid w:val="00C85D26"/>
    <w:rsid w:val="00C90770"/>
    <w:rsid w:val="00C90E83"/>
    <w:rsid w:val="00C91BC8"/>
    <w:rsid w:val="00C921E7"/>
    <w:rsid w:val="00C92606"/>
    <w:rsid w:val="00C93B4F"/>
    <w:rsid w:val="00C9439C"/>
    <w:rsid w:val="00C9628C"/>
    <w:rsid w:val="00C963AD"/>
    <w:rsid w:val="00C96B40"/>
    <w:rsid w:val="00CA0306"/>
    <w:rsid w:val="00CA1AE0"/>
    <w:rsid w:val="00CA2CBB"/>
    <w:rsid w:val="00CA4CB6"/>
    <w:rsid w:val="00CA4F07"/>
    <w:rsid w:val="00CA5FD7"/>
    <w:rsid w:val="00CA68EC"/>
    <w:rsid w:val="00CA760B"/>
    <w:rsid w:val="00CB11F9"/>
    <w:rsid w:val="00CB12A9"/>
    <w:rsid w:val="00CB12D4"/>
    <w:rsid w:val="00CB17C8"/>
    <w:rsid w:val="00CB1B4D"/>
    <w:rsid w:val="00CB2326"/>
    <w:rsid w:val="00CB45D7"/>
    <w:rsid w:val="00CB47F3"/>
    <w:rsid w:val="00CB4FC7"/>
    <w:rsid w:val="00CB520B"/>
    <w:rsid w:val="00CB5D5C"/>
    <w:rsid w:val="00CB5E55"/>
    <w:rsid w:val="00CB6436"/>
    <w:rsid w:val="00CC0292"/>
    <w:rsid w:val="00CC201B"/>
    <w:rsid w:val="00CC2FE5"/>
    <w:rsid w:val="00CC4104"/>
    <w:rsid w:val="00CC451A"/>
    <w:rsid w:val="00CC5040"/>
    <w:rsid w:val="00CC5FBA"/>
    <w:rsid w:val="00CC65F1"/>
    <w:rsid w:val="00CC73E1"/>
    <w:rsid w:val="00CD01C8"/>
    <w:rsid w:val="00CD12AB"/>
    <w:rsid w:val="00CD1DD7"/>
    <w:rsid w:val="00CD354B"/>
    <w:rsid w:val="00CD6430"/>
    <w:rsid w:val="00CE087F"/>
    <w:rsid w:val="00CE14F2"/>
    <w:rsid w:val="00CE2094"/>
    <w:rsid w:val="00CE218E"/>
    <w:rsid w:val="00CE27A3"/>
    <w:rsid w:val="00CE4373"/>
    <w:rsid w:val="00CE4674"/>
    <w:rsid w:val="00CE4902"/>
    <w:rsid w:val="00CE4F3E"/>
    <w:rsid w:val="00CE6328"/>
    <w:rsid w:val="00CE7B64"/>
    <w:rsid w:val="00CF0A00"/>
    <w:rsid w:val="00CF0E12"/>
    <w:rsid w:val="00CF0EB5"/>
    <w:rsid w:val="00CF11B0"/>
    <w:rsid w:val="00CF1274"/>
    <w:rsid w:val="00CF18F0"/>
    <w:rsid w:val="00CF20AF"/>
    <w:rsid w:val="00CF2961"/>
    <w:rsid w:val="00CF449B"/>
    <w:rsid w:val="00CF45EA"/>
    <w:rsid w:val="00CF4ADF"/>
    <w:rsid w:val="00CF6BDD"/>
    <w:rsid w:val="00CF7D31"/>
    <w:rsid w:val="00D00E07"/>
    <w:rsid w:val="00D02BC7"/>
    <w:rsid w:val="00D035C8"/>
    <w:rsid w:val="00D03D77"/>
    <w:rsid w:val="00D044AE"/>
    <w:rsid w:val="00D06161"/>
    <w:rsid w:val="00D07456"/>
    <w:rsid w:val="00D077E5"/>
    <w:rsid w:val="00D07E8B"/>
    <w:rsid w:val="00D1033F"/>
    <w:rsid w:val="00D122A9"/>
    <w:rsid w:val="00D12DE8"/>
    <w:rsid w:val="00D12E89"/>
    <w:rsid w:val="00D14841"/>
    <w:rsid w:val="00D1519F"/>
    <w:rsid w:val="00D154F1"/>
    <w:rsid w:val="00D159B3"/>
    <w:rsid w:val="00D15DE7"/>
    <w:rsid w:val="00D1614E"/>
    <w:rsid w:val="00D171CE"/>
    <w:rsid w:val="00D2095A"/>
    <w:rsid w:val="00D20A6A"/>
    <w:rsid w:val="00D21B60"/>
    <w:rsid w:val="00D22208"/>
    <w:rsid w:val="00D24BAA"/>
    <w:rsid w:val="00D25BCF"/>
    <w:rsid w:val="00D26F8C"/>
    <w:rsid w:val="00D272A2"/>
    <w:rsid w:val="00D2733A"/>
    <w:rsid w:val="00D275D5"/>
    <w:rsid w:val="00D30E41"/>
    <w:rsid w:val="00D32356"/>
    <w:rsid w:val="00D323DF"/>
    <w:rsid w:val="00D32486"/>
    <w:rsid w:val="00D33E0A"/>
    <w:rsid w:val="00D35379"/>
    <w:rsid w:val="00D35BC0"/>
    <w:rsid w:val="00D3717F"/>
    <w:rsid w:val="00D41120"/>
    <w:rsid w:val="00D42958"/>
    <w:rsid w:val="00D444A4"/>
    <w:rsid w:val="00D446DA"/>
    <w:rsid w:val="00D4503D"/>
    <w:rsid w:val="00D5595C"/>
    <w:rsid w:val="00D5702E"/>
    <w:rsid w:val="00D57FD2"/>
    <w:rsid w:val="00D6331F"/>
    <w:rsid w:val="00D65A92"/>
    <w:rsid w:val="00D65C65"/>
    <w:rsid w:val="00D65DAB"/>
    <w:rsid w:val="00D66DE8"/>
    <w:rsid w:val="00D672FF"/>
    <w:rsid w:val="00D67CF0"/>
    <w:rsid w:val="00D703B5"/>
    <w:rsid w:val="00D707BA"/>
    <w:rsid w:val="00D70C16"/>
    <w:rsid w:val="00D71126"/>
    <w:rsid w:val="00D7176C"/>
    <w:rsid w:val="00D7263E"/>
    <w:rsid w:val="00D72B85"/>
    <w:rsid w:val="00D7405E"/>
    <w:rsid w:val="00D75200"/>
    <w:rsid w:val="00D758CC"/>
    <w:rsid w:val="00D760D4"/>
    <w:rsid w:val="00D77465"/>
    <w:rsid w:val="00D7791C"/>
    <w:rsid w:val="00D80A9E"/>
    <w:rsid w:val="00D8141F"/>
    <w:rsid w:val="00D81FF9"/>
    <w:rsid w:val="00D824D7"/>
    <w:rsid w:val="00D85183"/>
    <w:rsid w:val="00D8549F"/>
    <w:rsid w:val="00D85685"/>
    <w:rsid w:val="00D86E81"/>
    <w:rsid w:val="00D9091A"/>
    <w:rsid w:val="00D91AA1"/>
    <w:rsid w:val="00D91CCD"/>
    <w:rsid w:val="00D92EBB"/>
    <w:rsid w:val="00D93249"/>
    <w:rsid w:val="00D95DAE"/>
    <w:rsid w:val="00D96B06"/>
    <w:rsid w:val="00D96F91"/>
    <w:rsid w:val="00DA0613"/>
    <w:rsid w:val="00DA073A"/>
    <w:rsid w:val="00DA08EA"/>
    <w:rsid w:val="00DA0B70"/>
    <w:rsid w:val="00DA0B93"/>
    <w:rsid w:val="00DA1178"/>
    <w:rsid w:val="00DA24AF"/>
    <w:rsid w:val="00DA270C"/>
    <w:rsid w:val="00DA2B34"/>
    <w:rsid w:val="00DA2E7A"/>
    <w:rsid w:val="00DA374A"/>
    <w:rsid w:val="00DA3A94"/>
    <w:rsid w:val="00DA6059"/>
    <w:rsid w:val="00DB0E50"/>
    <w:rsid w:val="00DB10DF"/>
    <w:rsid w:val="00DB1951"/>
    <w:rsid w:val="00DB2C30"/>
    <w:rsid w:val="00DB6A1F"/>
    <w:rsid w:val="00DB7AFF"/>
    <w:rsid w:val="00DC0904"/>
    <w:rsid w:val="00DC1882"/>
    <w:rsid w:val="00DC1D25"/>
    <w:rsid w:val="00DC2484"/>
    <w:rsid w:val="00DC3207"/>
    <w:rsid w:val="00DC3A12"/>
    <w:rsid w:val="00DC573F"/>
    <w:rsid w:val="00DC6213"/>
    <w:rsid w:val="00DC63D4"/>
    <w:rsid w:val="00DC68F0"/>
    <w:rsid w:val="00DC6A67"/>
    <w:rsid w:val="00DD3D86"/>
    <w:rsid w:val="00DD515D"/>
    <w:rsid w:val="00DD65B5"/>
    <w:rsid w:val="00DD6D55"/>
    <w:rsid w:val="00DD7B2C"/>
    <w:rsid w:val="00DE03A3"/>
    <w:rsid w:val="00DE14E4"/>
    <w:rsid w:val="00DE2F3D"/>
    <w:rsid w:val="00DE2F77"/>
    <w:rsid w:val="00DE30A5"/>
    <w:rsid w:val="00DE4868"/>
    <w:rsid w:val="00DE4AEE"/>
    <w:rsid w:val="00DE6A62"/>
    <w:rsid w:val="00DE6BC3"/>
    <w:rsid w:val="00DF0150"/>
    <w:rsid w:val="00DF0889"/>
    <w:rsid w:val="00DF4572"/>
    <w:rsid w:val="00DF4B63"/>
    <w:rsid w:val="00DF5259"/>
    <w:rsid w:val="00DF57CB"/>
    <w:rsid w:val="00E00598"/>
    <w:rsid w:val="00E00AFF"/>
    <w:rsid w:val="00E01C6E"/>
    <w:rsid w:val="00E059C0"/>
    <w:rsid w:val="00E06908"/>
    <w:rsid w:val="00E06C12"/>
    <w:rsid w:val="00E100FB"/>
    <w:rsid w:val="00E106E6"/>
    <w:rsid w:val="00E10EF8"/>
    <w:rsid w:val="00E12057"/>
    <w:rsid w:val="00E15339"/>
    <w:rsid w:val="00E16436"/>
    <w:rsid w:val="00E16462"/>
    <w:rsid w:val="00E17E79"/>
    <w:rsid w:val="00E20495"/>
    <w:rsid w:val="00E20DCA"/>
    <w:rsid w:val="00E228BC"/>
    <w:rsid w:val="00E23735"/>
    <w:rsid w:val="00E24512"/>
    <w:rsid w:val="00E26922"/>
    <w:rsid w:val="00E26E28"/>
    <w:rsid w:val="00E31BD1"/>
    <w:rsid w:val="00E33164"/>
    <w:rsid w:val="00E33FE8"/>
    <w:rsid w:val="00E364B1"/>
    <w:rsid w:val="00E37AAB"/>
    <w:rsid w:val="00E40A40"/>
    <w:rsid w:val="00E4154D"/>
    <w:rsid w:val="00E4295A"/>
    <w:rsid w:val="00E43202"/>
    <w:rsid w:val="00E449CE"/>
    <w:rsid w:val="00E44C7C"/>
    <w:rsid w:val="00E45A3D"/>
    <w:rsid w:val="00E45AFF"/>
    <w:rsid w:val="00E466E9"/>
    <w:rsid w:val="00E4744F"/>
    <w:rsid w:val="00E51DA3"/>
    <w:rsid w:val="00E52A69"/>
    <w:rsid w:val="00E52BC7"/>
    <w:rsid w:val="00E5312F"/>
    <w:rsid w:val="00E6005F"/>
    <w:rsid w:val="00E60185"/>
    <w:rsid w:val="00E60840"/>
    <w:rsid w:val="00E6244A"/>
    <w:rsid w:val="00E62E98"/>
    <w:rsid w:val="00E6375E"/>
    <w:rsid w:val="00E6415F"/>
    <w:rsid w:val="00E6443C"/>
    <w:rsid w:val="00E64C9E"/>
    <w:rsid w:val="00E65A94"/>
    <w:rsid w:val="00E665B0"/>
    <w:rsid w:val="00E66A37"/>
    <w:rsid w:val="00E700C3"/>
    <w:rsid w:val="00E7171E"/>
    <w:rsid w:val="00E72DBB"/>
    <w:rsid w:val="00E744CB"/>
    <w:rsid w:val="00E753D4"/>
    <w:rsid w:val="00E75998"/>
    <w:rsid w:val="00E7658D"/>
    <w:rsid w:val="00E800D0"/>
    <w:rsid w:val="00E80D67"/>
    <w:rsid w:val="00E8116F"/>
    <w:rsid w:val="00E81ACF"/>
    <w:rsid w:val="00E82946"/>
    <w:rsid w:val="00E82ECE"/>
    <w:rsid w:val="00E840CB"/>
    <w:rsid w:val="00E84116"/>
    <w:rsid w:val="00E849E2"/>
    <w:rsid w:val="00E854EC"/>
    <w:rsid w:val="00E85CEF"/>
    <w:rsid w:val="00E86A85"/>
    <w:rsid w:val="00E877BF"/>
    <w:rsid w:val="00E90906"/>
    <w:rsid w:val="00E9115B"/>
    <w:rsid w:val="00E9282A"/>
    <w:rsid w:val="00E93844"/>
    <w:rsid w:val="00E938BF"/>
    <w:rsid w:val="00E94896"/>
    <w:rsid w:val="00E94F5E"/>
    <w:rsid w:val="00E95AA7"/>
    <w:rsid w:val="00E96280"/>
    <w:rsid w:val="00EA100D"/>
    <w:rsid w:val="00EA1C46"/>
    <w:rsid w:val="00EA4C24"/>
    <w:rsid w:val="00EA67B1"/>
    <w:rsid w:val="00EA7F3A"/>
    <w:rsid w:val="00EB21F1"/>
    <w:rsid w:val="00EB3BF8"/>
    <w:rsid w:val="00EB40AF"/>
    <w:rsid w:val="00EB4405"/>
    <w:rsid w:val="00EB453F"/>
    <w:rsid w:val="00EB4B6B"/>
    <w:rsid w:val="00EB4F85"/>
    <w:rsid w:val="00EB5FFD"/>
    <w:rsid w:val="00EB6137"/>
    <w:rsid w:val="00EB7FDF"/>
    <w:rsid w:val="00EC126D"/>
    <w:rsid w:val="00EC25A0"/>
    <w:rsid w:val="00EC3878"/>
    <w:rsid w:val="00EC3D11"/>
    <w:rsid w:val="00EC42C5"/>
    <w:rsid w:val="00EC5590"/>
    <w:rsid w:val="00EC6110"/>
    <w:rsid w:val="00ED0C30"/>
    <w:rsid w:val="00ED114F"/>
    <w:rsid w:val="00ED2417"/>
    <w:rsid w:val="00ED2D56"/>
    <w:rsid w:val="00ED32F1"/>
    <w:rsid w:val="00ED33FB"/>
    <w:rsid w:val="00ED3498"/>
    <w:rsid w:val="00ED49E4"/>
    <w:rsid w:val="00ED4AB7"/>
    <w:rsid w:val="00ED514F"/>
    <w:rsid w:val="00ED5D8C"/>
    <w:rsid w:val="00EE0000"/>
    <w:rsid w:val="00EE0C86"/>
    <w:rsid w:val="00EE1E3E"/>
    <w:rsid w:val="00EE2507"/>
    <w:rsid w:val="00EE277B"/>
    <w:rsid w:val="00EE31A4"/>
    <w:rsid w:val="00EE3CE7"/>
    <w:rsid w:val="00EE4856"/>
    <w:rsid w:val="00EE4BD1"/>
    <w:rsid w:val="00EE4E5C"/>
    <w:rsid w:val="00EE56BE"/>
    <w:rsid w:val="00EE5CCB"/>
    <w:rsid w:val="00EE6772"/>
    <w:rsid w:val="00EE6B25"/>
    <w:rsid w:val="00EE70E4"/>
    <w:rsid w:val="00EE79C4"/>
    <w:rsid w:val="00EE7F83"/>
    <w:rsid w:val="00EF00BA"/>
    <w:rsid w:val="00EF033D"/>
    <w:rsid w:val="00EF2DFD"/>
    <w:rsid w:val="00EF30B2"/>
    <w:rsid w:val="00EF3109"/>
    <w:rsid w:val="00EF3C47"/>
    <w:rsid w:val="00EF55D9"/>
    <w:rsid w:val="00EF6634"/>
    <w:rsid w:val="00EF70FF"/>
    <w:rsid w:val="00EF7E46"/>
    <w:rsid w:val="00F029BA"/>
    <w:rsid w:val="00F0314C"/>
    <w:rsid w:val="00F0521B"/>
    <w:rsid w:val="00F05C6E"/>
    <w:rsid w:val="00F07497"/>
    <w:rsid w:val="00F10C78"/>
    <w:rsid w:val="00F11867"/>
    <w:rsid w:val="00F1213D"/>
    <w:rsid w:val="00F13705"/>
    <w:rsid w:val="00F145A3"/>
    <w:rsid w:val="00F20158"/>
    <w:rsid w:val="00F21375"/>
    <w:rsid w:val="00F22523"/>
    <w:rsid w:val="00F241FD"/>
    <w:rsid w:val="00F2490E"/>
    <w:rsid w:val="00F25018"/>
    <w:rsid w:val="00F264AA"/>
    <w:rsid w:val="00F269A0"/>
    <w:rsid w:val="00F271AB"/>
    <w:rsid w:val="00F32507"/>
    <w:rsid w:val="00F33A46"/>
    <w:rsid w:val="00F3430E"/>
    <w:rsid w:val="00F34899"/>
    <w:rsid w:val="00F34F4E"/>
    <w:rsid w:val="00F3595A"/>
    <w:rsid w:val="00F35F8F"/>
    <w:rsid w:val="00F362B6"/>
    <w:rsid w:val="00F36B4B"/>
    <w:rsid w:val="00F37E71"/>
    <w:rsid w:val="00F40089"/>
    <w:rsid w:val="00F4110F"/>
    <w:rsid w:val="00F41F62"/>
    <w:rsid w:val="00F44109"/>
    <w:rsid w:val="00F44249"/>
    <w:rsid w:val="00F44C05"/>
    <w:rsid w:val="00F452A2"/>
    <w:rsid w:val="00F46A3B"/>
    <w:rsid w:val="00F47928"/>
    <w:rsid w:val="00F504B5"/>
    <w:rsid w:val="00F51297"/>
    <w:rsid w:val="00F518D3"/>
    <w:rsid w:val="00F5359C"/>
    <w:rsid w:val="00F5425C"/>
    <w:rsid w:val="00F54CE0"/>
    <w:rsid w:val="00F550F8"/>
    <w:rsid w:val="00F5682B"/>
    <w:rsid w:val="00F57F7B"/>
    <w:rsid w:val="00F60526"/>
    <w:rsid w:val="00F629CC"/>
    <w:rsid w:val="00F62C8B"/>
    <w:rsid w:val="00F62E0C"/>
    <w:rsid w:val="00F65E79"/>
    <w:rsid w:val="00F663CE"/>
    <w:rsid w:val="00F66D97"/>
    <w:rsid w:val="00F6743B"/>
    <w:rsid w:val="00F70992"/>
    <w:rsid w:val="00F70A59"/>
    <w:rsid w:val="00F73823"/>
    <w:rsid w:val="00F738C4"/>
    <w:rsid w:val="00F74CDF"/>
    <w:rsid w:val="00F7547E"/>
    <w:rsid w:val="00F75928"/>
    <w:rsid w:val="00F75F6F"/>
    <w:rsid w:val="00F7613C"/>
    <w:rsid w:val="00F77052"/>
    <w:rsid w:val="00F77E9A"/>
    <w:rsid w:val="00F81455"/>
    <w:rsid w:val="00F8204E"/>
    <w:rsid w:val="00F82249"/>
    <w:rsid w:val="00F822AB"/>
    <w:rsid w:val="00F8405E"/>
    <w:rsid w:val="00F848B9"/>
    <w:rsid w:val="00F85594"/>
    <w:rsid w:val="00F873F6"/>
    <w:rsid w:val="00F9005F"/>
    <w:rsid w:val="00F905AE"/>
    <w:rsid w:val="00F90B72"/>
    <w:rsid w:val="00F91B25"/>
    <w:rsid w:val="00F9293E"/>
    <w:rsid w:val="00F92BA7"/>
    <w:rsid w:val="00F947F7"/>
    <w:rsid w:val="00F96FC7"/>
    <w:rsid w:val="00FA0C99"/>
    <w:rsid w:val="00FA1349"/>
    <w:rsid w:val="00FA16E1"/>
    <w:rsid w:val="00FA24FE"/>
    <w:rsid w:val="00FA2C57"/>
    <w:rsid w:val="00FA5474"/>
    <w:rsid w:val="00FA70C8"/>
    <w:rsid w:val="00FA7C47"/>
    <w:rsid w:val="00FA7F36"/>
    <w:rsid w:val="00FB0B5C"/>
    <w:rsid w:val="00FB1540"/>
    <w:rsid w:val="00FB1982"/>
    <w:rsid w:val="00FB1EDE"/>
    <w:rsid w:val="00FB2F2F"/>
    <w:rsid w:val="00FB382E"/>
    <w:rsid w:val="00FB4929"/>
    <w:rsid w:val="00FB5019"/>
    <w:rsid w:val="00FB612D"/>
    <w:rsid w:val="00FB68AC"/>
    <w:rsid w:val="00FB6FEC"/>
    <w:rsid w:val="00FB72F5"/>
    <w:rsid w:val="00FB743F"/>
    <w:rsid w:val="00FB76AD"/>
    <w:rsid w:val="00FC0478"/>
    <w:rsid w:val="00FC08DA"/>
    <w:rsid w:val="00FC0A1F"/>
    <w:rsid w:val="00FC2899"/>
    <w:rsid w:val="00FC2A40"/>
    <w:rsid w:val="00FC3595"/>
    <w:rsid w:val="00FC3DF1"/>
    <w:rsid w:val="00FC4472"/>
    <w:rsid w:val="00FC6290"/>
    <w:rsid w:val="00FC6514"/>
    <w:rsid w:val="00FD05D5"/>
    <w:rsid w:val="00FD1EEF"/>
    <w:rsid w:val="00FD23BD"/>
    <w:rsid w:val="00FD264C"/>
    <w:rsid w:val="00FD40C0"/>
    <w:rsid w:val="00FD4B9C"/>
    <w:rsid w:val="00FD4CB4"/>
    <w:rsid w:val="00FD50CD"/>
    <w:rsid w:val="00FD765A"/>
    <w:rsid w:val="00FE13B9"/>
    <w:rsid w:val="00FE4389"/>
    <w:rsid w:val="00FE47ED"/>
    <w:rsid w:val="00FE53B8"/>
    <w:rsid w:val="00FE590C"/>
    <w:rsid w:val="00FE6037"/>
    <w:rsid w:val="00FE6C1A"/>
    <w:rsid w:val="00FE7ECF"/>
    <w:rsid w:val="00FF0548"/>
    <w:rsid w:val="00FF1B14"/>
    <w:rsid w:val="00FF2700"/>
    <w:rsid w:val="00FF2EC6"/>
    <w:rsid w:val="00FF3945"/>
    <w:rsid w:val="00FF3F7F"/>
    <w:rsid w:val="349098EA"/>
    <w:rsid w:val="55985DE6"/>
    <w:rsid w:val="6490B0F5"/>
    <w:rsid w:val="776BFD09"/>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90B0F5"/>
  <w15:chartTrackingRefBased/>
  <w15:docId w15:val="{E9452484-600B-4A75-9C39-9831C9C01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A61211"/>
    <w:pPr>
      <w:keepNext/>
      <w:keepLines/>
      <w:numPr>
        <w:numId w:val="12"/>
      </w:numPr>
      <w:spacing w:before="360" w:after="120"/>
      <w:ind w:left="284" w:hanging="284"/>
      <w:outlineLvl w:val="0"/>
    </w:pPr>
    <w:rPr>
      <w:rFonts w:asciiTheme="majorHAnsi" w:eastAsiaTheme="majorEastAsia" w:hAnsiTheme="majorHAnsi" w:cstheme="majorBidi"/>
      <w:b/>
      <w:color w:val="000000" w:themeColor="text1"/>
      <w:sz w:val="28"/>
      <w:szCs w:val="32"/>
      <w:lang w:val="en-US"/>
    </w:rPr>
  </w:style>
  <w:style w:type="paragraph" w:styleId="Heading2">
    <w:name w:val="heading 2"/>
    <w:basedOn w:val="Normal"/>
    <w:next w:val="Normal"/>
    <w:link w:val="Heading2Char"/>
    <w:autoRedefine/>
    <w:uiPriority w:val="9"/>
    <w:unhideWhenUsed/>
    <w:qFormat/>
    <w:rsid w:val="009A55C4"/>
    <w:pPr>
      <w:keepNext/>
      <w:keepLines/>
      <w:numPr>
        <w:ilvl w:val="1"/>
        <w:numId w:val="12"/>
      </w:numPr>
      <w:spacing w:before="160" w:after="120"/>
      <w:ind w:left="426"/>
      <w:outlineLvl w:val="1"/>
    </w:pPr>
    <w:rPr>
      <w:rFonts w:asciiTheme="majorHAnsi" w:eastAsiaTheme="majorEastAsia" w:hAnsiTheme="majorHAnsi" w:cstheme="majorBidi"/>
      <w:b/>
      <w:color w:val="000000" w:themeColor="text1"/>
      <w:sz w:val="24"/>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0563C1" w:themeColor="hyperlink"/>
      <w:u w:val="single"/>
    </w:rPr>
  </w:style>
  <w:style w:type="character" w:styleId="UnresolvedMention">
    <w:name w:val="Unresolved Mention"/>
    <w:basedOn w:val="DefaultParagraphFont"/>
    <w:uiPriority w:val="99"/>
    <w:semiHidden/>
    <w:unhideWhenUsed/>
    <w:rsid w:val="000F3303"/>
    <w:rPr>
      <w:color w:val="605E5C"/>
      <w:shd w:val="clear" w:color="auto" w:fill="E1DFDD"/>
    </w:rPr>
  </w:style>
  <w:style w:type="paragraph" w:styleId="BalloonText">
    <w:name w:val="Balloon Text"/>
    <w:basedOn w:val="Normal"/>
    <w:link w:val="BalloonTextChar"/>
    <w:uiPriority w:val="99"/>
    <w:semiHidden/>
    <w:unhideWhenUsed/>
    <w:rsid w:val="006C5F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5F54"/>
    <w:rPr>
      <w:rFonts w:ascii="Segoe UI" w:hAnsi="Segoe UI" w:cs="Segoe UI"/>
      <w:sz w:val="18"/>
      <w:szCs w:val="18"/>
    </w:rPr>
  </w:style>
  <w:style w:type="paragraph" w:styleId="ListParagraph">
    <w:name w:val="List Paragraph"/>
    <w:basedOn w:val="Normal"/>
    <w:uiPriority w:val="34"/>
    <w:qFormat/>
    <w:rsid w:val="00A9769F"/>
    <w:pPr>
      <w:ind w:left="720"/>
      <w:contextualSpacing/>
    </w:pPr>
  </w:style>
  <w:style w:type="character" w:customStyle="1" w:styleId="Heading1Char">
    <w:name w:val="Heading 1 Char"/>
    <w:basedOn w:val="DefaultParagraphFont"/>
    <w:link w:val="Heading1"/>
    <w:uiPriority w:val="9"/>
    <w:rsid w:val="00A61211"/>
    <w:rPr>
      <w:rFonts w:asciiTheme="majorHAnsi" w:eastAsiaTheme="majorEastAsia" w:hAnsiTheme="majorHAnsi" w:cstheme="majorBidi"/>
      <w:b/>
      <w:color w:val="000000" w:themeColor="text1"/>
      <w:sz w:val="28"/>
      <w:szCs w:val="32"/>
      <w:lang w:val="en-US"/>
    </w:rPr>
  </w:style>
  <w:style w:type="paragraph" w:styleId="TOCHeading">
    <w:name w:val="TOC Heading"/>
    <w:basedOn w:val="Heading1"/>
    <w:next w:val="Normal"/>
    <w:uiPriority w:val="39"/>
    <w:unhideWhenUsed/>
    <w:qFormat/>
    <w:rsid w:val="003707F4"/>
    <w:pPr>
      <w:outlineLvl w:val="9"/>
    </w:pPr>
  </w:style>
  <w:style w:type="paragraph" w:styleId="TOC1">
    <w:name w:val="toc 1"/>
    <w:basedOn w:val="Normal"/>
    <w:next w:val="Normal"/>
    <w:autoRedefine/>
    <w:uiPriority w:val="39"/>
    <w:unhideWhenUsed/>
    <w:rsid w:val="00211EAC"/>
    <w:pPr>
      <w:spacing w:before="120" w:after="120"/>
    </w:pPr>
    <w:rPr>
      <w:rFonts w:cstheme="minorHAnsi"/>
      <w:bCs/>
      <w:caps/>
      <w:szCs w:val="20"/>
    </w:rPr>
  </w:style>
  <w:style w:type="paragraph" w:styleId="TOC2">
    <w:name w:val="toc 2"/>
    <w:basedOn w:val="Normal"/>
    <w:next w:val="Normal"/>
    <w:autoRedefine/>
    <w:uiPriority w:val="39"/>
    <w:unhideWhenUsed/>
    <w:rsid w:val="00211EAC"/>
    <w:pPr>
      <w:spacing w:after="0"/>
      <w:ind w:left="220"/>
    </w:pPr>
    <w:rPr>
      <w:rFonts w:cstheme="minorHAnsi"/>
      <w:smallCaps/>
      <w:szCs w:val="20"/>
    </w:rPr>
  </w:style>
  <w:style w:type="paragraph" w:styleId="TOC3">
    <w:name w:val="toc 3"/>
    <w:basedOn w:val="Normal"/>
    <w:next w:val="Normal"/>
    <w:autoRedefine/>
    <w:uiPriority w:val="39"/>
    <w:unhideWhenUsed/>
    <w:rsid w:val="005266E0"/>
    <w:pPr>
      <w:spacing w:after="0"/>
      <w:ind w:left="440"/>
    </w:pPr>
    <w:rPr>
      <w:rFonts w:cstheme="minorHAnsi"/>
      <w:i/>
      <w:iCs/>
      <w:sz w:val="20"/>
      <w:szCs w:val="20"/>
    </w:rPr>
  </w:style>
  <w:style w:type="paragraph" w:styleId="TOC4">
    <w:name w:val="toc 4"/>
    <w:basedOn w:val="Normal"/>
    <w:next w:val="Normal"/>
    <w:autoRedefine/>
    <w:uiPriority w:val="39"/>
    <w:unhideWhenUsed/>
    <w:rsid w:val="005266E0"/>
    <w:pPr>
      <w:spacing w:after="0"/>
      <w:ind w:left="660"/>
    </w:pPr>
    <w:rPr>
      <w:rFonts w:cstheme="minorHAnsi"/>
      <w:sz w:val="18"/>
      <w:szCs w:val="18"/>
    </w:rPr>
  </w:style>
  <w:style w:type="paragraph" w:styleId="TOC5">
    <w:name w:val="toc 5"/>
    <w:basedOn w:val="Normal"/>
    <w:next w:val="Normal"/>
    <w:autoRedefine/>
    <w:uiPriority w:val="39"/>
    <w:unhideWhenUsed/>
    <w:rsid w:val="005266E0"/>
    <w:pPr>
      <w:spacing w:after="0"/>
      <w:ind w:left="880"/>
    </w:pPr>
    <w:rPr>
      <w:rFonts w:cstheme="minorHAnsi"/>
      <w:sz w:val="18"/>
      <w:szCs w:val="18"/>
    </w:rPr>
  </w:style>
  <w:style w:type="paragraph" w:styleId="TOC6">
    <w:name w:val="toc 6"/>
    <w:basedOn w:val="Normal"/>
    <w:next w:val="Normal"/>
    <w:autoRedefine/>
    <w:uiPriority w:val="39"/>
    <w:unhideWhenUsed/>
    <w:rsid w:val="005266E0"/>
    <w:pPr>
      <w:spacing w:after="0"/>
      <w:ind w:left="1100"/>
    </w:pPr>
    <w:rPr>
      <w:rFonts w:cstheme="minorHAnsi"/>
      <w:sz w:val="18"/>
      <w:szCs w:val="18"/>
    </w:rPr>
  </w:style>
  <w:style w:type="paragraph" w:styleId="TOC7">
    <w:name w:val="toc 7"/>
    <w:basedOn w:val="Normal"/>
    <w:next w:val="Normal"/>
    <w:autoRedefine/>
    <w:uiPriority w:val="39"/>
    <w:unhideWhenUsed/>
    <w:rsid w:val="005266E0"/>
    <w:pPr>
      <w:spacing w:after="0"/>
      <w:ind w:left="1320"/>
    </w:pPr>
    <w:rPr>
      <w:rFonts w:cstheme="minorHAnsi"/>
      <w:sz w:val="18"/>
      <w:szCs w:val="18"/>
    </w:rPr>
  </w:style>
  <w:style w:type="paragraph" w:styleId="TOC8">
    <w:name w:val="toc 8"/>
    <w:basedOn w:val="Normal"/>
    <w:next w:val="Normal"/>
    <w:autoRedefine/>
    <w:uiPriority w:val="39"/>
    <w:unhideWhenUsed/>
    <w:rsid w:val="005266E0"/>
    <w:pPr>
      <w:spacing w:after="0"/>
      <w:ind w:left="1540"/>
    </w:pPr>
    <w:rPr>
      <w:rFonts w:cstheme="minorHAnsi"/>
      <w:sz w:val="18"/>
      <w:szCs w:val="18"/>
    </w:rPr>
  </w:style>
  <w:style w:type="paragraph" w:styleId="TOC9">
    <w:name w:val="toc 9"/>
    <w:basedOn w:val="Normal"/>
    <w:next w:val="Normal"/>
    <w:autoRedefine/>
    <w:uiPriority w:val="39"/>
    <w:unhideWhenUsed/>
    <w:rsid w:val="005266E0"/>
    <w:pPr>
      <w:spacing w:after="0"/>
      <w:ind w:left="1760"/>
    </w:pPr>
    <w:rPr>
      <w:rFonts w:cstheme="minorHAnsi"/>
      <w:sz w:val="18"/>
      <w:szCs w:val="18"/>
    </w:rPr>
  </w:style>
  <w:style w:type="character" w:customStyle="1" w:styleId="Heading2Char">
    <w:name w:val="Heading 2 Char"/>
    <w:basedOn w:val="DefaultParagraphFont"/>
    <w:link w:val="Heading2"/>
    <w:uiPriority w:val="9"/>
    <w:rsid w:val="009A55C4"/>
    <w:rPr>
      <w:rFonts w:asciiTheme="majorHAnsi" w:eastAsiaTheme="majorEastAsia" w:hAnsiTheme="majorHAnsi" w:cstheme="majorBidi"/>
      <w:b/>
      <w:color w:val="000000" w:themeColor="text1"/>
      <w:sz w:val="24"/>
      <w:szCs w:val="26"/>
      <w:lang w:val="en-US"/>
    </w:rPr>
  </w:style>
  <w:style w:type="character" w:styleId="FollowedHyperlink">
    <w:name w:val="FollowedHyperlink"/>
    <w:basedOn w:val="DefaultParagraphFont"/>
    <w:uiPriority w:val="99"/>
    <w:semiHidden/>
    <w:unhideWhenUsed/>
    <w:rsid w:val="00094DB0"/>
    <w:rPr>
      <w:color w:val="954F72" w:themeColor="followedHyperlink"/>
      <w:u w:val="single"/>
    </w:rPr>
  </w:style>
  <w:style w:type="paragraph" w:styleId="Caption">
    <w:name w:val="caption"/>
    <w:basedOn w:val="Normal"/>
    <w:next w:val="Normal"/>
    <w:uiPriority w:val="35"/>
    <w:unhideWhenUsed/>
    <w:qFormat/>
    <w:rsid w:val="0086035A"/>
    <w:pPr>
      <w:spacing w:after="200" w:line="240" w:lineRule="auto"/>
    </w:pPr>
    <w:rPr>
      <w:i/>
      <w:iCs/>
      <w:color w:val="44546A" w:themeColor="text2"/>
      <w:sz w:val="18"/>
      <w:szCs w:val="18"/>
    </w:rPr>
  </w:style>
  <w:style w:type="paragraph" w:styleId="NormalWeb">
    <w:name w:val="Normal (Web)"/>
    <w:basedOn w:val="Normal"/>
    <w:uiPriority w:val="99"/>
    <w:semiHidden/>
    <w:unhideWhenUsed/>
    <w:rsid w:val="006D457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4A5B3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850636">
      <w:bodyDiv w:val="1"/>
      <w:marLeft w:val="0"/>
      <w:marRight w:val="0"/>
      <w:marTop w:val="0"/>
      <w:marBottom w:val="0"/>
      <w:divBdr>
        <w:top w:val="none" w:sz="0" w:space="0" w:color="auto"/>
        <w:left w:val="none" w:sz="0" w:space="0" w:color="auto"/>
        <w:bottom w:val="none" w:sz="0" w:space="0" w:color="auto"/>
        <w:right w:val="none" w:sz="0" w:space="0" w:color="auto"/>
      </w:divBdr>
    </w:div>
    <w:div w:id="338969361">
      <w:bodyDiv w:val="1"/>
      <w:marLeft w:val="0"/>
      <w:marRight w:val="0"/>
      <w:marTop w:val="0"/>
      <w:marBottom w:val="0"/>
      <w:divBdr>
        <w:top w:val="none" w:sz="0" w:space="0" w:color="auto"/>
        <w:left w:val="none" w:sz="0" w:space="0" w:color="auto"/>
        <w:bottom w:val="none" w:sz="0" w:space="0" w:color="auto"/>
        <w:right w:val="none" w:sz="0" w:space="0" w:color="auto"/>
      </w:divBdr>
    </w:div>
    <w:div w:id="523517302">
      <w:bodyDiv w:val="1"/>
      <w:marLeft w:val="0"/>
      <w:marRight w:val="0"/>
      <w:marTop w:val="0"/>
      <w:marBottom w:val="0"/>
      <w:divBdr>
        <w:top w:val="none" w:sz="0" w:space="0" w:color="auto"/>
        <w:left w:val="none" w:sz="0" w:space="0" w:color="auto"/>
        <w:bottom w:val="none" w:sz="0" w:space="0" w:color="auto"/>
        <w:right w:val="none" w:sz="0" w:space="0" w:color="auto"/>
      </w:divBdr>
    </w:div>
    <w:div w:id="852644165">
      <w:bodyDiv w:val="1"/>
      <w:marLeft w:val="0"/>
      <w:marRight w:val="0"/>
      <w:marTop w:val="0"/>
      <w:marBottom w:val="0"/>
      <w:divBdr>
        <w:top w:val="none" w:sz="0" w:space="0" w:color="auto"/>
        <w:left w:val="none" w:sz="0" w:space="0" w:color="auto"/>
        <w:bottom w:val="none" w:sz="0" w:space="0" w:color="auto"/>
        <w:right w:val="none" w:sz="0" w:space="0" w:color="auto"/>
      </w:divBdr>
    </w:div>
    <w:div w:id="1085489954">
      <w:bodyDiv w:val="1"/>
      <w:marLeft w:val="0"/>
      <w:marRight w:val="0"/>
      <w:marTop w:val="0"/>
      <w:marBottom w:val="0"/>
      <w:divBdr>
        <w:top w:val="none" w:sz="0" w:space="0" w:color="auto"/>
        <w:left w:val="none" w:sz="0" w:space="0" w:color="auto"/>
        <w:bottom w:val="none" w:sz="0" w:space="0" w:color="auto"/>
        <w:right w:val="none" w:sz="0" w:space="0" w:color="auto"/>
      </w:divBdr>
      <w:divsChild>
        <w:div w:id="108932447">
          <w:marLeft w:val="0"/>
          <w:marRight w:val="0"/>
          <w:marTop w:val="0"/>
          <w:marBottom w:val="0"/>
          <w:divBdr>
            <w:top w:val="none" w:sz="0" w:space="0" w:color="auto"/>
            <w:left w:val="none" w:sz="0" w:space="0" w:color="auto"/>
            <w:bottom w:val="none" w:sz="0" w:space="0" w:color="auto"/>
            <w:right w:val="none" w:sz="0" w:space="0" w:color="auto"/>
          </w:divBdr>
        </w:div>
        <w:div w:id="437062244">
          <w:marLeft w:val="0"/>
          <w:marRight w:val="0"/>
          <w:marTop w:val="0"/>
          <w:marBottom w:val="0"/>
          <w:divBdr>
            <w:top w:val="none" w:sz="0" w:space="0" w:color="auto"/>
            <w:left w:val="none" w:sz="0" w:space="0" w:color="auto"/>
            <w:bottom w:val="none" w:sz="0" w:space="0" w:color="auto"/>
            <w:right w:val="none" w:sz="0" w:space="0" w:color="auto"/>
          </w:divBdr>
        </w:div>
        <w:div w:id="523859831">
          <w:marLeft w:val="0"/>
          <w:marRight w:val="0"/>
          <w:marTop w:val="0"/>
          <w:marBottom w:val="0"/>
          <w:divBdr>
            <w:top w:val="none" w:sz="0" w:space="0" w:color="auto"/>
            <w:left w:val="none" w:sz="0" w:space="0" w:color="auto"/>
            <w:bottom w:val="none" w:sz="0" w:space="0" w:color="auto"/>
            <w:right w:val="none" w:sz="0" w:space="0" w:color="auto"/>
          </w:divBdr>
        </w:div>
        <w:div w:id="643655544">
          <w:marLeft w:val="0"/>
          <w:marRight w:val="0"/>
          <w:marTop w:val="0"/>
          <w:marBottom w:val="0"/>
          <w:divBdr>
            <w:top w:val="none" w:sz="0" w:space="0" w:color="auto"/>
            <w:left w:val="none" w:sz="0" w:space="0" w:color="auto"/>
            <w:bottom w:val="none" w:sz="0" w:space="0" w:color="auto"/>
            <w:right w:val="none" w:sz="0" w:space="0" w:color="auto"/>
          </w:divBdr>
        </w:div>
        <w:div w:id="751046694">
          <w:marLeft w:val="0"/>
          <w:marRight w:val="0"/>
          <w:marTop w:val="0"/>
          <w:marBottom w:val="0"/>
          <w:divBdr>
            <w:top w:val="none" w:sz="0" w:space="0" w:color="auto"/>
            <w:left w:val="none" w:sz="0" w:space="0" w:color="auto"/>
            <w:bottom w:val="none" w:sz="0" w:space="0" w:color="auto"/>
            <w:right w:val="none" w:sz="0" w:space="0" w:color="auto"/>
          </w:divBdr>
        </w:div>
        <w:div w:id="805246393">
          <w:marLeft w:val="0"/>
          <w:marRight w:val="0"/>
          <w:marTop w:val="0"/>
          <w:marBottom w:val="0"/>
          <w:divBdr>
            <w:top w:val="none" w:sz="0" w:space="0" w:color="auto"/>
            <w:left w:val="none" w:sz="0" w:space="0" w:color="auto"/>
            <w:bottom w:val="none" w:sz="0" w:space="0" w:color="auto"/>
            <w:right w:val="none" w:sz="0" w:space="0" w:color="auto"/>
          </w:divBdr>
        </w:div>
        <w:div w:id="1695963190">
          <w:marLeft w:val="0"/>
          <w:marRight w:val="0"/>
          <w:marTop w:val="0"/>
          <w:marBottom w:val="0"/>
          <w:divBdr>
            <w:top w:val="none" w:sz="0" w:space="0" w:color="auto"/>
            <w:left w:val="none" w:sz="0" w:space="0" w:color="auto"/>
            <w:bottom w:val="none" w:sz="0" w:space="0" w:color="auto"/>
            <w:right w:val="none" w:sz="0" w:space="0" w:color="auto"/>
          </w:divBdr>
        </w:div>
        <w:div w:id="1970698330">
          <w:marLeft w:val="0"/>
          <w:marRight w:val="0"/>
          <w:marTop w:val="0"/>
          <w:marBottom w:val="0"/>
          <w:divBdr>
            <w:top w:val="none" w:sz="0" w:space="0" w:color="auto"/>
            <w:left w:val="none" w:sz="0" w:space="0" w:color="auto"/>
            <w:bottom w:val="none" w:sz="0" w:space="0" w:color="auto"/>
            <w:right w:val="none" w:sz="0" w:space="0" w:color="auto"/>
          </w:divBdr>
        </w:div>
        <w:div w:id="2080010764">
          <w:marLeft w:val="0"/>
          <w:marRight w:val="0"/>
          <w:marTop w:val="0"/>
          <w:marBottom w:val="0"/>
          <w:divBdr>
            <w:top w:val="none" w:sz="0" w:space="0" w:color="auto"/>
            <w:left w:val="none" w:sz="0" w:space="0" w:color="auto"/>
            <w:bottom w:val="none" w:sz="0" w:space="0" w:color="auto"/>
            <w:right w:val="none" w:sz="0" w:space="0" w:color="auto"/>
          </w:divBdr>
        </w:div>
      </w:divsChild>
    </w:div>
    <w:div w:id="1199508501">
      <w:bodyDiv w:val="1"/>
      <w:marLeft w:val="0"/>
      <w:marRight w:val="0"/>
      <w:marTop w:val="0"/>
      <w:marBottom w:val="0"/>
      <w:divBdr>
        <w:top w:val="none" w:sz="0" w:space="0" w:color="auto"/>
        <w:left w:val="none" w:sz="0" w:space="0" w:color="auto"/>
        <w:bottom w:val="none" w:sz="0" w:space="0" w:color="auto"/>
        <w:right w:val="none" w:sz="0" w:space="0" w:color="auto"/>
      </w:divBdr>
    </w:div>
    <w:div w:id="1226376398">
      <w:bodyDiv w:val="1"/>
      <w:marLeft w:val="0"/>
      <w:marRight w:val="0"/>
      <w:marTop w:val="0"/>
      <w:marBottom w:val="0"/>
      <w:divBdr>
        <w:top w:val="none" w:sz="0" w:space="0" w:color="auto"/>
        <w:left w:val="none" w:sz="0" w:space="0" w:color="auto"/>
        <w:bottom w:val="none" w:sz="0" w:space="0" w:color="auto"/>
        <w:right w:val="none" w:sz="0" w:space="0" w:color="auto"/>
      </w:divBdr>
      <w:divsChild>
        <w:div w:id="928580904">
          <w:marLeft w:val="0"/>
          <w:marRight w:val="0"/>
          <w:marTop w:val="0"/>
          <w:marBottom w:val="0"/>
          <w:divBdr>
            <w:top w:val="none" w:sz="0" w:space="0" w:color="auto"/>
            <w:left w:val="none" w:sz="0" w:space="0" w:color="auto"/>
            <w:bottom w:val="none" w:sz="0" w:space="0" w:color="auto"/>
            <w:right w:val="none" w:sz="0" w:space="0" w:color="auto"/>
          </w:divBdr>
        </w:div>
      </w:divsChild>
    </w:div>
    <w:div w:id="1273635404">
      <w:bodyDiv w:val="1"/>
      <w:marLeft w:val="0"/>
      <w:marRight w:val="0"/>
      <w:marTop w:val="0"/>
      <w:marBottom w:val="0"/>
      <w:divBdr>
        <w:top w:val="none" w:sz="0" w:space="0" w:color="auto"/>
        <w:left w:val="none" w:sz="0" w:space="0" w:color="auto"/>
        <w:bottom w:val="none" w:sz="0" w:space="0" w:color="auto"/>
        <w:right w:val="none" w:sz="0" w:space="0" w:color="auto"/>
      </w:divBdr>
    </w:div>
    <w:div w:id="1390108793">
      <w:bodyDiv w:val="1"/>
      <w:marLeft w:val="0"/>
      <w:marRight w:val="0"/>
      <w:marTop w:val="0"/>
      <w:marBottom w:val="0"/>
      <w:divBdr>
        <w:top w:val="none" w:sz="0" w:space="0" w:color="auto"/>
        <w:left w:val="none" w:sz="0" w:space="0" w:color="auto"/>
        <w:bottom w:val="none" w:sz="0" w:space="0" w:color="auto"/>
        <w:right w:val="none" w:sz="0" w:space="0" w:color="auto"/>
      </w:divBdr>
    </w:div>
    <w:div w:id="1729759919">
      <w:bodyDiv w:val="1"/>
      <w:marLeft w:val="0"/>
      <w:marRight w:val="0"/>
      <w:marTop w:val="0"/>
      <w:marBottom w:val="0"/>
      <w:divBdr>
        <w:top w:val="none" w:sz="0" w:space="0" w:color="auto"/>
        <w:left w:val="none" w:sz="0" w:space="0" w:color="auto"/>
        <w:bottom w:val="none" w:sz="0" w:space="0" w:color="auto"/>
        <w:right w:val="none" w:sz="0" w:space="0" w:color="auto"/>
      </w:divBdr>
      <w:divsChild>
        <w:div w:id="228343935">
          <w:marLeft w:val="360"/>
          <w:marRight w:val="0"/>
          <w:marTop w:val="0"/>
          <w:marBottom w:val="0"/>
          <w:divBdr>
            <w:top w:val="none" w:sz="0" w:space="0" w:color="auto"/>
            <w:left w:val="none" w:sz="0" w:space="0" w:color="auto"/>
            <w:bottom w:val="none" w:sz="0" w:space="0" w:color="auto"/>
            <w:right w:val="none" w:sz="0" w:space="0" w:color="auto"/>
          </w:divBdr>
        </w:div>
        <w:div w:id="288442145">
          <w:marLeft w:val="360"/>
          <w:marRight w:val="0"/>
          <w:marTop w:val="0"/>
          <w:marBottom w:val="0"/>
          <w:divBdr>
            <w:top w:val="none" w:sz="0" w:space="0" w:color="auto"/>
            <w:left w:val="none" w:sz="0" w:space="0" w:color="auto"/>
            <w:bottom w:val="none" w:sz="0" w:space="0" w:color="auto"/>
            <w:right w:val="none" w:sz="0" w:space="0" w:color="auto"/>
          </w:divBdr>
        </w:div>
        <w:div w:id="1192839624">
          <w:marLeft w:val="360"/>
          <w:marRight w:val="0"/>
          <w:marTop w:val="0"/>
          <w:marBottom w:val="0"/>
          <w:divBdr>
            <w:top w:val="none" w:sz="0" w:space="0" w:color="auto"/>
            <w:left w:val="none" w:sz="0" w:space="0" w:color="auto"/>
            <w:bottom w:val="none" w:sz="0" w:space="0" w:color="auto"/>
            <w:right w:val="none" w:sz="0" w:space="0" w:color="auto"/>
          </w:divBdr>
        </w:div>
        <w:div w:id="1312442030">
          <w:marLeft w:val="360"/>
          <w:marRight w:val="0"/>
          <w:marTop w:val="0"/>
          <w:marBottom w:val="0"/>
          <w:divBdr>
            <w:top w:val="none" w:sz="0" w:space="0" w:color="auto"/>
            <w:left w:val="none" w:sz="0" w:space="0" w:color="auto"/>
            <w:bottom w:val="none" w:sz="0" w:space="0" w:color="auto"/>
            <w:right w:val="none" w:sz="0" w:space="0" w:color="auto"/>
          </w:divBdr>
        </w:div>
        <w:div w:id="1609045030">
          <w:marLeft w:val="360"/>
          <w:marRight w:val="0"/>
          <w:marTop w:val="0"/>
          <w:marBottom w:val="0"/>
          <w:divBdr>
            <w:top w:val="none" w:sz="0" w:space="0" w:color="auto"/>
            <w:left w:val="none" w:sz="0" w:space="0" w:color="auto"/>
            <w:bottom w:val="none" w:sz="0" w:space="0" w:color="auto"/>
            <w:right w:val="none" w:sz="0" w:space="0" w:color="auto"/>
          </w:divBdr>
        </w:div>
        <w:div w:id="1696930080">
          <w:marLeft w:val="36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ms.fmi.fi/fmi-apikey/16161ed5-21aa-4c0e-9c9c-5c4facf87d0a/geoserver/Radar/wms?service=WMS&amp;version=1.3.0&amp;request=GetMap&amp;layers=Radar:suomi_rr_eureffin&amp;styles=raster&amp;bbox=-118331.366,6335621.167,875567.732,7907751.537&amp;srs=EPSG:3067&amp;format=image%2Fgeotiff&amp;time=2019-05-09T10:50:00Z&amp;width=1987&amp;height=3144" TargetMode="External"/><Relationship Id="rId117" Type="http://schemas.microsoft.com/office/2011/relationships/people" Target="people.xml"/><Relationship Id="rId21" Type="http://schemas.openxmlformats.org/officeDocument/2006/relationships/image" Target="media/image13.png"/><Relationship Id="rId42" Type="http://schemas.openxmlformats.org/officeDocument/2006/relationships/hyperlink" Target="https://ilmatieteenlaitos.fi/havaintoasemat" TargetMode="External"/><Relationship Id="rId47" Type="http://schemas.openxmlformats.org/officeDocument/2006/relationships/hyperlink" Target="https://en.ilmatieteenlaitos.fi/weather/tuusula/jokela" TargetMode="External"/><Relationship Id="rId63" Type="http://schemas.openxmlformats.org/officeDocument/2006/relationships/hyperlink" Target="http://www.gtk.fi/" TargetMode="External"/><Relationship Id="rId68" Type="http://schemas.openxmlformats.org/officeDocument/2006/relationships/hyperlink" Target="https://land.copernicus.eu/pan-european/high-resolution-layers/imperviousness/status-maps/2015" TargetMode="External"/><Relationship Id="rId84" Type="http://schemas.openxmlformats.org/officeDocument/2006/relationships/hyperlink" Target="https://opendata.fmi.fi/wfs?service=WFS&amp;version=2.0.0&amp;request=getFeature&amp;storedquery_id=fmi::forecast::hirlam::surface::point::multipointcoverage&amp;place=turku&amp;" TargetMode="External"/><Relationship Id="rId89" Type="http://schemas.openxmlformats.org/officeDocument/2006/relationships/hyperlink" Target="http://opendata.fmi.fi/download?producer=harmonie_scandinavia_surface&amp;param=Temperature,PrecipitationAmount&amp;bbox=24.86102,25.09754,60.47196,60.6072546855907&amp;origintime=2019-04-26T00:00:00Z&amp;starttime=2019-04-26T00:00:00Z&amp;endtime=2019-04-26T10:00:00Z&amp;format=grib2&amp;projection=EPSG:4326&amp;levels=0&amp;timestep=60" TargetMode="External"/><Relationship Id="rId112" Type="http://schemas.openxmlformats.org/officeDocument/2006/relationships/hyperlink" Target="https://confluence.ecmwf.int/display/METV/Time+Series+from+GRIB+Example" TargetMode="External"/><Relationship Id="rId16" Type="http://schemas.openxmlformats.org/officeDocument/2006/relationships/image" Target="media/image8.png"/><Relationship Id="rId107" Type="http://schemas.openxmlformats.org/officeDocument/2006/relationships/hyperlink" Target="https://www.turunvesihuolto.fi/vesihuolto/tietoa-vedesta/mista-vesi-tulee" TargetMode="External"/><Relationship Id="rId11" Type="http://schemas.openxmlformats.org/officeDocument/2006/relationships/image" Target="media/image3.png"/><Relationship Id="rId32" Type="http://schemas.openxmlformats.org/officeDocument/2006/relationships/hyperlink" Target="https://tie.digitraffic.fi/api/v1/metadata/weather-sensors" TargetMode="External"/><Relationship Id="rId37" Type="http://schemas.openxmlformats.org/officeDocument/2006/relationships/hyperlink" Target="https://tie.digitraffic.fi/api/v2/metadata/forecast-sections" TargetMode="External"/><Relationship Id="rId53" Type="http://schemas.openxmlformats.org/officeDocument/2006/relationships/hyperlink" Target="https://ilmatieteenlaitos.fi/latauspalvelun-pikaohje" TargetMode="External"/><Relationship Id="rId58" Type="http://schemas.openxmlformats.org/officeDocument/2006/relationships/hyperlink" Target="http://geoforum.fi/wp-content/uploads/2018/11/LBF2018_Rakennus2_Mikko_Pusa_HSY.pdf" TargetMode="External"/><Relationship Id="rId74" Type="http://schemas.openxmlformats.org/officeDocument/2006/relationships/hyperlink" Target="https://www.smhi.se/en/research/research-departments/climate-research-rossby-centre2-552/harmonie-1.135580" TargetMode="External"/><Relationship Id="rId79" Type="http://schemas.openxmlformats.org/officeDocument/2006/relationships/hyperlink" Target="https://en.ilmatieteenlaitos.fi/open-data-manual-fmi-wfs-services" TargetMode="External"/><Relationship Id="rId102" Type="http://schemas.openxmlformats.org/officeDocument/2006/relationships/hyperlink" Target="https://www.google.com/maps/@60.5319857,24.9631051,3a,75y,341.38h,62.88t/data=!3m6!1e1!3m4!1sjfqnVvSEwwJOCoVg4ftTVg!2e0!7i13312!8i6656" TargetMode="External"/><Relationship Id="rId5" Type="http://schemas.openxmlformats.org/officeDocument/2006/relationships/numbering" Target="numbering.xml"/><Relationship Id="rId90" Type="http://schemas.openxmlformats.org/officeDocument/2006/relationships/hyperlink" Target="http://opendata.fmi.fi/wfs?service=WFS&amp;version=2.0.0&amp;request=getFeature&amp;storedquery_id=fmi::observations::weather::timevaluepair&amp;fmisid=101130" TargetMode="External"/><Relationship Id="rId95" Type="http://schemas.openxmlformats.org/officeDocument/2006/relationships/hyperlink" Target="https://www.tuusula.fi/sivu.tmpl?sivu_id=7480" TargetMode="External"/><Relationship Id="rId22" Type="http://schemas.openxmlformats.org/officeDocument/2006/relationships/image" Target="media/image14.png"/><Relationship Id="rId27" Type="http://schemas.openxmlformats.org/officeDocument/2006/relationships/hyperlink" Target="http://wms.fmi.fi/fmi-apikey/16161ed5-21aa-4c0e-9c9c-5c4facf87d0a/geoserver/Radar/wms?service=WMS&amp;version=1.3.0&amp;request=GetMap&amp;layers=Radar:suomi_rr1h_eureffin&amp;styles=raster&amp;bbox=384237.338,6710848.381,391921.243,6718990.700&amp;srs=EPSG:3067&amp;format=image%2Fgeotiff&amp;time=2019-05-02T21:00:00Z&amp;width=850&amp;height=1345" TargetMode="External"/><Relationship Id="rId43" Type="http://schemas.openxmlformats.org/officeDocument/2006/relationships/image" Target="media/image17.png"/><Relationship Id="rId48" Type="http://schemas.openxmlformats.org/officeDocument/2006/relationships/hyperlink" Target="https://en.ilmatieteenlaitos.fi/weather/tuusula/jokela" TargetMode="External"/><Relationship Id="rId64" Type="http://schemas.openxmlformats.org/officeDocument/2006/relationships/image" Target="media/image21.png"/><Relationship Id="rId69" Type="http://schemas.openxmlformats.org/officeDocument/2006/relationships/hyperlink" Target="https://en.ilmatieteenlaitos.fi/weather-forecast-models" TargetMode="External"/><Relationship Id="rId113" Type="http://schemas.openxmlformats.org/officeDocument/2006/relationships/hyperlink" Target="https://www.lutraconsulting.co.uk/blog/2018/10/18/mdal/" TargetMode="External"/><Relationship Id="rId118" Type="http://schemas.openxmlformats.org/officeDocument/2006/relationships/theme" Target="theme/theme1.xml"/><Relationship Id="rId80" Type="http://schemas.openxmlformats.org/officeDocument/2006/relationships/hyperlink" Target="https://en.ilmatieteenlaitos.fi/open-data-manual-wfs-examples-and-guidelines" TargetMode="External"/><Relationship Id="rId85" Type="http://schemas.openxmlformats.org/officeDocument/2006/relationships/hyperlink" Target="http://opendata.fmi.fi/wfs?service=WFS&amp;version=2.0.0&amp;request=getFeature&amp;storedquery_id=fmi::forecast::harmonie::surface::point::timevaluepair&amp;place=jokela&amp;timestep=15&amp;"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tie.digitraffic.fi/api/v1/metadata/weather-stations" TargetMode="External"/><Relationship Id="rId38" Type="http://schemas.openxmlformats.org/officeDocument/2006/relationships/hyperlink" Target="https://tie-test.digitraffic.fi/api/v1/metadata/documentation/swagger-ui.html" TargetMode="External"/><Relationship Id="rId59" Type="http://schemas.openxmlformats.org/officeDocument/2006/relationships/hyperlink" Target="http://paikkatieto.ymparisto.fi/lapio/latauspalvelu.html" TargetMode="External"/><Relationship Id="rId103" Type="http://schemas.openxmlformats.org/officeDocument/2006/relationships/image" Target="media/image33.png"/><Relationship Id="rId108" Type="http://schemas.openxmlformats.org/officeDocument/2006/relationships/hyperlink" Target="https://www.turunvesihuolto.fi/vesihuolto/tietoa-vedesta/vesihuollon-toiminta-alueet" TargetMode="External"/><Relationship Id="rId54" Type="http://schemas.openxmlformats.org/officeDocument/2006/relationships/hyperlink" Target="https://tiedostopalvelu.maanmittauslaitos.fi/tp/tilaus/bhtsfqjs0qkkp36lrjasljht30?lang=en" TargetMode="External"/><Relationship Id="rId70" Type="http://schemas.openxmlformats.org/officeDocument/2006/relationships/hyperlink" Target="https://ilmatieteenlaitos.fi/avoin-data-saaennustedata-hirlam" TargetMode="External"/><Relationship Id="rId75" Type="http://schemas.openxmlformats.org/officeDocument/2006/relationships/hyperlink" Target="http://hirlam.org/index.php/hirlam-programme-53/general-model-description/mesoscale-harmonie" TargetMode="External"/><Relationship Id="rId91" Type="http://schemas.openxmlformats.org/officeDocument/2006/relationships/hyperlink" Target="http://opendata.fmi.fi/wfs?service=WFS&amp;version=2.0.0&amp;request=DescribeStoredQueries&amp;storedquery_id=fmi::observations::weather::timevaluepair" TargetMode="External"/><Relationship Id="rId96" Type="http://schemas.openxmlformats.org/officeDocument/2006/relationships/hyperlink" Target="https://kartta.tuusula.fi/"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5.png"/><Relationship Id="rId28" Type="http://schemas.openxmlformats.org/officeDocument/2006/relationships/hyperlink" Target="https://en.ilmatieteenlaitos.fi/download-observations" TargetMode="External"/><Relationship Id="rId49" Type="http://schemas.openxmlformats.org/officeDocument/2006/relationships/hyperlink" Target="https://en.ilmatieteenlaitos.fi/snow-statistics" TargetMode="External"/><Relationship Id="rId114" Type="http://schemas.openxmlformats.org/officeDocument/2006/relationships/hyperlink" Target="https://www.lutraconsulting.co.uk/products/crayfish/wiki/" TargetMode="External"/><Relationship Id="rId10" Type="http://schemas.openxmlformats.org/officeDocument/2006/relationships/image" Target="media/image2.png"/><Relationship Id="rId31" Type="http://schemas.openxmlformats.org/officeDocument/2006/relationships/hyperlink" Target="https://tie.digitraffic.fi/api/v1/data/weather-data" TargetMode="External"/><Relationship Id="rId44" Type="http://schemas.openxmlformats.org/officeDocument/2006/relationships/image" Target="media/image18.png"/><Relationship Id="rId52" Type="http://schemas.openxmlformats.org/officeDocument/2006/relationships/hyperlink" Target="https://ilmatieteenlaitos.fi/havaintosuureet" TargetMode="External"/><Relationship Id="rId60" Type="http://schemas.openxmlformats.org/officeDocument/2006/relationships/hyperlink" Target="https://www.vesi.fi/" TargetMode="External"/><Relationship Id="rId65" Type="http://schemas.openxmlformats.org/officeDocument/2006/relationships/image" Target="media/image22.png"/><Relationship Id="rId73" Type="http://schemas.openxmlformats.org/officeDocument/2006/relationships/hyperlink" Target="http://catalog.fmi.fi/geonetwork/srv/eng/catalog.search" TargetMode="External"/><Relationship Id="rId78" Type="http://schemas.openxmlformats.org/officeDocument/2006/relationships/hyperlink" Target="https://en.ilmatieteenlaitos.fi/open-data-manual-accessing-data" TargetMode="External"/><Relationship Id="rId81" Type="http://schemas.openxmlformats.org/officeDocument/2006/relationships/hyperlink" Target="https://en.ilmatieteenlaitos.fi/open-data-manual-forecast-models" TargetMode="External"/><Relationship Id="rId86" Type="http://schemas.openxmlformats.org/officeDocument/2006/relationships/hyperlink" Target="http://opendata.fmi.fi/wfs?service=WFS&amp;version=2.0.0&amp;request=getFeature&amp;storedquery_id=fmi::forecast::harmonie::surface::point::timevaluepair&amp;place=jokela&amp;timestep=15&amp;parameters=Temperature,PrecipitationAmount&amp;" TargetMode="External"/><Relationship Id="rId94" Type="http://schemas.openxmlformats.org/officeDocument/2006/relationships/image" Target="media/image27.png"/><Relationship Id="rId99" Type="http://schemas.openxmlformats.org/officeDocument/2006/relationships/image" Target="media/image30.png"/><Relationship Id="rId101"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digitraffic.fi/en/road-traffic/" TargetMode="External"/><Relationship Id="rId109" Type="http://schemas.openxmlformats.org/officeDocument/2006/relationships/hyperlink" Target="https://www.turku.fi/sites/default/files/atoms/files/01_vesihuolto_toiminta-alue-ehdotus_jatevesi_nahtaville_fi-sv.pdf" TargetMode="External"/><Relationship Id="rId34" Type="http://schemas.openxmlformats.org/officeDocument/2006/relationships/hyperlink" Target="http://opendata.fmi.fi/wfs?service=WFS&amp;version=2.0.0&amp;request=getFeature&amp;storedquery_id=fmi::forecast::harmonie::surface::point::timevaluepair&amp;latlon=60.56309,24.9435&amp;parameters=PrecipitationAmount&amp;timestep=60" TargetMode="External"/><Relationship Id="rId50" Type="http://schemas.openxmlformats.org/officeDocument/2006/relationships/hyperlink" Target="https://ilmatieteenlaitos.fi/tiedotearkisto?p_p_id=announcement_WAR_fmiwwwportlets&amp;p_p_lifecycle=0&amp;p_p_state=normal&amp;p_p_mode=view&amp;p_p_col_id=column-4&amp;p_p_col_count=2&amp;_announcement_WAR_fmiwwwportlets_year=2018" TargetMode="External"/><Relationship Id="rId55" Type="http://schemas.openxmlformats.org/officeDocument/2006/relationships/hyperlink" Target="https://tiedostopalvelu.maanmittauslaitos.fi/tp/tilaus/631399qak7intuq86trjfbk0qk?lang=en" TargetMode="External"/><Relationship Id="rId76" Type="http://schemas.openxmlformats.org/officeDocument/2006/relationships/image" Target="media/image24.png"/><Relationship Id="rId97" Type="http://schemas.openxmlformats.org/officeDocument/2006/relationships/image" Target="media/image28.png"/><Relationship Id="rId104" Type="http://schemas.openxmlformats.org/officeDocument/2006/relationships/image" Target="media/image34.png"/><Relationship Id="rId7" Type="http://schemas.openxmlformats.org/officeDocument/2006/relationships/settings" Target="settings.xml"/><Relationship Id="rId71" Type="http://schemas.openxmlformats.org/officeDocument/2006/relationships/hyperlink" Target="http://catalog.fmi.fi/geonetwork/srv/eng/catalog.search" TargetMode="External"/><Relationship Id="rId92" Type="http://schemas.openxmlformats.org/officeDocument/2006/relationships/image" Target="media/image25.png"/><Relationship Id="rId2" Type="http://schemas.openxmlformats.org/officeDocument/2006/relationships/customXml" Target="../customXml/item2.xml"/><Relationship Id="rId29" Type="http://schemas.openxmlformats.org/officeDocument/2006/relationships/hyperlink" Target="http://opendata.fmi.fi/wfs?service=WFS&amp;version=2.0.0&amp;request=getFeature&amp;storedquery_id=fmi::observations::weather::timevaluepair&amp;fmisid=101130&amp;timestep=60&amp;parameters=r_1h&amp;starttime=2018-01-02T09:00:00Z&amp;endtime=2018-01-09T09:00:00Z" TargetMode="External"/><Relationship Id="rId24" Type="http://schemas.openxmlformats.org/officeDocument/2006/relationships/hyperlink" Target="http://opendata.fmi.fi/wfs?service=WFS&amp;version=2.0.0&amp;request=getFeature&amp;storedquery_id=fmi::radar::composite::rr" TargetMode="External"/><Relationship Id="rId40" Type="http://schemas.openxmlformats.org/officeDocument/2006/relationships/hyperlink" Target="https://tmfg.fi/fi/node/161" TargetMode="External"/><Relationship Id="rId45" Type="http://schemas.openxmlformats.org/officeDocument/2006/relationships/image" Target="media/image19.png"/><Relationship Id="rId66" Type="http://schemas.openxmlformats.org/officeDocument/2006/relationships/hyperlink" Target="https://hakku.gtk.fi/en/locations/search" TargetMode="External"/><Relationship Id="rId87" Type="http://schemas.openxmlformats.org/officeDocument/2006/relationships/hyperlink" Target="http://opendata.fmi.fi/wfs?service=WFS&amp;version=2.0.0&amp;request=DescribeStoredQueries&amp;storedquery_id=fmi::forecast::harmonie::surface::point::timevaluepair&amp;" TargetMode="External"/><Relationship Id="rId110" Type="http://schemas.openxmlformats.org/officeDocument/2006/relationships/hyperlink" Target="https://tiedostopalvelu.maanmittauslaitos.fi/tp/kartta?lang=en" TargetMode="External"/><Relationship Id="rId115" Type="http://schemas.openxmlformats.org/officeDocument/2006/relationships/hyperlink" Target="https://www.lutraconsulting.co.uk/products/crayfish/" TargetMode="External"/><Relationship Id="rId61" Type="http://schemas.openxmlformats.org/officeDocument/2006/relationships/hyperlink" Target="http://metatieto.ymparisto.fi:8080/geoportal/catalog/main/home.page;jsessionid=72118CFCE4D6047D0BF06A5784766E79" TargetMode="External"/><Relationship Id="rId82" Type="http://schemas.openxmlformats.org/officeDocument/2006/relationships/hyperlink" Target="https://ilmatieteenlaitos.fi/latauspalvelun-pikaohje"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opendata.fmi.fi/wfs?service=WFS&amp;version=2.0.0&amp;request=getFeature&amp;storedquery_id=fmi::observations::weather::timevaluepair&amp;fmisid=101130&amp;parameters=r_1h,ri_10min,t2m&amp;timestep=60" TargetMode="External"/><Relationship Id="rId35" Type="http://schemas.openxmlformats.org/officeDocument/2006/relationships/hyperlink" Target="https://www.ecmwf.int/en/forecasts/accessing-forecasts" TargetMode="External"/><Relationship Id="rId56" Type="http://schemas.openxmlformats.org/officeDocument/2006/relationships/hyperlink" Target="https://ilmastotyokalut.fi/files/2014/07/ilmakuvauksen_menetelmakuvaus.pdf" TargetMode="External"/><Relationship Id="rId77" Type="http://schemas.openxmlformats.org/officeDocument/2006/relationships/hyperlink" Target="http://catalog.fmi.fi/geonetwork/srv/eng/catalog.search" TargetMode="External"/><Relationship Id="rId100" Type="http://schemas.openxmlformats.org/officeDocument/2006/relationships/image" Target="media/image31.png"/><Relationship Id="rId105" Type="http://schemas.openxmlformats.org/officeDocument/2006/relationships/image" Target="media/image35.png"/><Relationship Id="rId8" Type="http://schemas.openxmlformats.org/officeDocument/2006/relationships/webSettings" Target="webSettings.xml"/><Relationship Id="rId51" Type="http://schemas.openxmlformats.org/officeDocument/2006/relationships/hyperlink" Target="https://ilmatieteenlaitos.fi/havaintoasemat" TargetMode="External"/><Relationship Id="rId72" Type="http://schemas.openxmlformats.org/officeDocument/2006/relationships/image" Target="media/image23.png"/><Relationship Id="rId93" Type="http://schemas.openxmlformats.org/officeDocument/2006/relationships/image" Target="media/image26.png"/><Relationship Id="rId98" Type="http://schemas.openxmlformats.org/officeDocument/2006/relationships/image" Target="media/image29.png"/><Relationship Id="rId3" Type="http://schemas.openxmlformats.org/officeDocument/2006/relationships/customXml" Target="../customXml/item3.xml"/><Relationship Id="rId25" Type="http://schemas.openxmlformats.org/officeDocument/2006/relationships/hyperlink" Target="http://catalog.fmi.fi/geonetwork/srv/eng/catalog.search" TargetMode="External"/><Relationship Id="rId46" Type="http://schemas.openxmlformats.org/officeDocument/2006/relationships/image" Target="media/image20.png"/><Relationship Id="rId67" Type="http://schemas.openxmlformats.org/officeDocument/2006/relationships/hyperlink" Target="https://land.copernicus.eu/local/urban-atlas/urban-atlas-2012?tab=mapview" TargetMode="External"/><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16.png"/><Relationship Id="rId62" Type="http://schemas.openxmlformats.org/officeDocument/2006/relationships/hyperlink" Target="https://www.syke.fi/fi-FI/Avoin_tieto/Nain_viittaat_SYKEn_avoimen_tiedon_palve(37794)" TargetMode="External"/><Relationship Id="rId83" Type="http://schemas.openxmlformats.org/officeDocument/2006/relationships/hyperlink" Target="https://en.ilmatieteenlaitos.fi/open-data-manual-time-series-data" TargetMode="External"/><Relationship Id="rId88" Type="http://schemas.openxmlformats.org/officeDocument/2006/relationships/hyperlink" Target="http://opendata.fmi.fi/download?producer=harmonie_scandinavia_surface&amp;param=Temperature,PrecipitationAmount&amp;bbox=24.86102,25.09754,60.47196,60.6072546855907&amp;origintime=2019-04-26T00:00:00Z&amp;starttime=2019-04-26T00:00:00Z&amp;endtime=2019-04-26T10:00:00Z&amp;format=grib2&amp;projection=EPSG:4326&amp;levels=0&amp;timestep=60" TargetMode="External"/><Relationship Id="rId111" Type="http://schemas.openxmlformats.org/officeDocument/2006/relationships/hyperlink" Target="https://confluence.ecmwf.int/display/ECC/ecCodes+Home" TargetMode="External"/><Relationship Id="rId15" Type="http://schemas.openxmlformats.org/officeDocument/2006/relationships/image" Target="media/image7.png"/><Relationship Id="rId36" Type="http://schemas.openxmlformats.org/officeDocument/2006/relationships/hyperlink" Target="https://tie.digitraffic.fi/api/v2/data/road-conditions" TargetMode="External"/><Relationship Id="rId57" Type="http://schemas.openxmlformats.org/officeDocument/2006/relationships/hyperlink" Target="https://dspace.cc.tut.fi/dpub/bitstream/handle/123456789/23632/Lahti.pdf?sequence=1" TargetMode="External"/><Relationship Id="rId106" Type="http://schemas.openxmlformats.org/officeDocument/2006/relationships/hyperlink" Target="https://www.turunseudunpuhdistamo.fi/in-englis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34FE86F61084543B818608D2EC34781" ma:contentTypeVersion="5" ma:contentTypeDescription="Create a new document." ma:contentTypeScope="" ma:versionID="c8c7d909479cee11b874c4a5ef1ffa90">
  <xsd:schema xmlns:xsd="http://www.w3.org/2001/XMLSchema" xmlns:xs="http://www.w3.org/2001/XMLSchema" xmlns:p="http://schemas.microsoft.com/office/2006/metadata/properties" xmlns:ns2="711a4b5b-2544-4b07-9f1e-659d099f3aa4" targetNamespace="http://schemas.microsoft.com/office/2006/metadata/properties" ma:root="true" ma:fieldsID="0943bad047130fa38dfeae38ba390680" ns2:_="">
    <xsd:import namespace="711a4b5b-2544-4b07-9f1e-659d099f3aa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1a4b5b-2544-4b07-9f1e-659d099f3a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32975-214C-4658-9D25-3A2EF5D1DD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1a4b5b-2544-4b07-9f1e-659d099f3a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3EE93D5-698A-44D2-BDAE-EDF8DBBFA879}">
  <ds:schemaRefs>
    <ds:schemaRef ds:uri="http://schemas.microsoft.com/sharepoint/v3/contenttype/forms"/>
  </ds:schemaRefs>
</ds:datastoreItem>
</file>

<file path=customXml/itemProps3.xml><?xml version="1.0" encoding="utf-8"?>
<ds:datastoreItem xmlns:ds="http://schemas.openxmlformats.org/officeDocument/2006/customXml" ds:itemID="{DDC6BCFD-7DC8-42E3-BA32-B5B78A0CEF96}">
  <ds:schemaRefs>
    <ds:schemaRef ds:uri="http://purl.org/dc/dcmitype/"/>
    <ds:schemaRef ds:uri="http://purl.org/dc/terms/"/>
    <ds:schemaRef ds:uri="http://purl.org/dc/elements/1.1/"/>
    <ds:schemaRef ds:uri="http://schemas.microsoft.com/office/infopath/2007/PartnerControls"/>
    <ds:schemaRef ds:uri="http://schemas.openxmlformats.org/package/2006/metadata/core-properties"/>
    <ds:schemaRef ds:uri="http://schemas.microsoft.com/office/2006/documentManagement/types"/>
    <ds:schemaRef ds:uri="711a4b5b-2544-4b07-9f1e-659d099f3aa4"/>
    <ds:schemaRef ds:uri="http://schemas.microsoft.com/office/2006/metadata/properties"/>
    <ds:schemaRef ds:uri="http://www.w3.org/XML/1998/namespace"/>
  </ds:schemaRefs>
</ds:datastoreItem>
</file>

<file path=customXml/itemProps4.xml><?xml version="1.0" encoding="utf-8"?>
<ds:datastoreItem xmlns:ds="http://schemas.openxmlformats.org/officeDocument/2006/customXml" ds:itemID="{AAC2A48F-43A2-49F9-A2F7-AE168FED3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45</Pages>
  <Words>27083</Words>
  <Characters>154377</Characters>
  <Application>Microsoft Office Word</Application>
  <DocSecurity>0</DocSecurity>
  <Lines>1286</Lines>
  <Paragraphs>362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181098</CharactersWithSpaces>
  <SharedDoc>false</SharedDoc>
  <HLinks>
    <vt:vector size="132" baseType="variant">
      <vt:variant>
        <vt:i4>2687026</vt:i4>
      </vt:variant>
      <vt:variant>
        <vt:i4>234</vt:i4>
      </vt:variant>
      <vt:variant>
        <vt:i4>0</vt:i4>
      </vt:variant>
      <vt:variant>
        <vt:i4>5</vt:i4>
      </vt:variant>
      <vt:variant>
        <vt:lpwstr>https://land.copernicus.eu/pan-european/high-resolution-layers/imperviousness/status-maps/2015</vt:lpwstr>
      </vt:variant>
      <vt:variant>
        <vt:lpwstr/>
      </vt:variant>
      <vt:variant>
        <vt:i4>4390929</vt:i4>
      </vt:variant>
      <vt:variant>
        <vt:i4>231</vt:i4>
      </vt:variant>
      <vt:variant>
        <vt:i4>0</vt:i4>
      </vt:variant>
      <vt:variant>
        <vt:i4>5</vt:i4>
      </vt:variant>
      <vt:variant>
        <vt:lpwstr>https://land.copernicus.eu/local/urban-atlas/urban-atlas-2012?tab=mapview</vt:lpwstr>
      </vt:variant>
      <vt:variant>
        <vt:lpwstr/>
      </vt:variant>
      <vt:variant>
        <vt:i4>1376267</vt:i4>
      </vt:variant>
      <vt:variant>
        <vt:i4>228</vt:i4>
      </vt:variant>
      <vt:variant>
        <vt:i4>0</vt:i4>
      </vt:variant>
      <vt:variant>
        <vt:i4>5</vt:i4>
      </vt:variant>
      <vt:variant>
        <vt:lpwstr>https://hakku.gtk.fi/en/locations/search</vt:lpwstr>
      </vt:variant>
      <vt:variant>
        <vt:lpwstr/>
      </vt:variant>
      <vt:variant>
        <vt:i4>7995466</vt:i4>
      </vt:variant>
      <vt:variant>
        <vt:i4>141</vt:i4>
      </vt:variant>
      <vt:variant>
        <vt:i4>0</vt:i4>
      </vt:variant>
      <vt:variant>
        <vt:i4>5</vt:i4>
      </vt:variant>
      <vt:variant>
        <vt:lpwstr/>
      </vt:variant>
      <vt:variant>
        <vt:lpwstr>_DATA_AND_CASE</vt:lpwstr>
      </vt:variant>
      <vt:variant>
        <vt:i4>7995466</vt:i4>
      </vt:variant>
      <vt:variant>
        <vt:i4>138</vt:i4>
      </vt:variant>
      <vt:variant>
        <vt:i4>0</vt:i4>
      </vt:variant>
      <vt:variant>
        <vt:i4>5</vt:i4>
      </vt:variant>
      <vt:variant>
        <vt:lpwstr/>
      </vt:variant>
      <vt:variant>
        <vt:lpwstr>_DATA_AND_CASE</vt:lpwstr>
      </vt:variant>
      <vt:variant>
        <vt:i4>2752517</vt:i4>
      </vt:variant>
      <vt:variant>
        <vt:i4>98</vt:i4>
      </vt:variant>
      <vt:variant>
        <vt:i4>0</vt:i4>
      </vt:variant>
      <vt:variant>
        <vt:i4>5</vt:i4>
      </vt:variant>
      <vt:variant>
        <vt:lpwstr/>
      </vt:variant>
      <vt:variant>
        <vt:lpwstr>_Toc4419007</vt:lpwstr>
      </vt:variant>
      <vt:variant>
        <vt:i4>2752517</vt:i4>
      </vt:variant>
      <vt:variant>
        <vt:i4>92</vt:i4>
      </vt:variant>
      <vt:variant>
        <vt:i4>0</vt:i4>
      </vt:variant>
      <vt:variant>
        <vt:i4>5</vt:i4>
      </vt:variant>
      <vt:variant>
        <vt:lpwstr/>
      </vt:variant>
      <vt:variant>
        <vt:lpwstr>_Toc4419006</vt:lpwstr>
      </vt:variant>
      <vt:variant>
        <vt:i4>2752517</vt:i4>
      </vt:variant>
      <vt:variant>
        <vt:i4>86</vt:i4>
      </vt:variant>
      <vt:variant>
        <vt:i4>0</vt:i4>
      </vt:variant>
      <vt:variant>
        <vt:i4>5</vt:i4>
      </vt:variant>
      <vt:variant>
        <vt:lpwstr/>
      </vt:variant>
      <vt:variant>
        <vt:lpwstr>_Toc4419005</vt:lpwstr>
      </vt:variant>
      <vt:variant>
        <vt:i4>2752517</vt:i4>
      </vt:variant>
      <vt:variant>
        <vt:i4>80</vt:i4>
      </vt:variant>
      <vt:variant>
        <vt:i4>0</vt:i4>
      </vt:variant>
      <vt:variant>
        <vt:i4>5</vt:i4>
      </vt:variant>
      <vt:variant>
        <vt:lpwstr/>
      </vt:variant>
      <vt:variant>
        <vt:lpwstr>_Toc4419004</vt:lpwstr>
      </vt:variant>
      <vt:variant>
        <vt:i4>2752517</vt:i4>
      </vt:variant>
      <vt:variant>
        <vt:i4>74</vt:i4>
      </vt:variant>
      <vt:variant>
        <vt:i4>0</vt:i4>
      </vt:variant>
      <vt:variant>
        <vt:i4>5</vt:i4>
      </vt:variant>
      <vt:variant>
        <vt:lpwstr/>
      </vt:variant>
      <vt:variant>
        <vt:lpwstr>_Toc4419003</vt:lpwstr>
      </vt:variant>
      <vt:variant>
        <vt:i4>2752517</vt:i4>
      </vt:variant>
      <vt:variant>
        <vt:i4>68</vt:i4>
      </vt:variant>
      <vt:variant>
        <vt:i4>0</vt:i4>
      </vt:variant>
      <vt:variant>
        <vt:i4>5</vt:i4>
      </vt:variant>
      <vt:variant>
        <vt:lpwstr/>
      </vt:variant>
      <vt:variant>
        <vt:lpwstr>_Toc4419002</vt:lpwstr>
      </vt:variant>
      <vt:variant>
        <vt:i4>2752517</vt:i4>
      </vt:variant>
      <vt:variant>
        <vt:i4>62</vt:i4>
      </vt:variant>
      <vt:variant>
        <vt:i4>0</vt:i4>
      </vt:variant>
      <vt:variant>
        <vt:i4>5</vt:i4>
      </vt:variant>
      <vt:variant>
        <vt:lpwstr/>
      </vt:variant>
      <vt:variant>
        <vt:lpwstr>_Toc4419001</vt:lpwstr>
      </vt:variant>
      <vt:variant>
        <vt:i4>2752517</vt:i4>
      </vt:variant>
      <vt:variant>
        <vt:i4>56</vt:i4>
      </vt:variant>
      <vt:variant>
        <vt:i4>0</vt:i4>
      </vt:variant>
      <vt:variant>
        <vt:i4>5</vt:i4>
      </vt:variant>
      <vt:variant>
        <vt:lpwstr/>
      </vt:variant>
      <vt:variant>
        <vt:lpwstr>_Toc4419000</vt:lpwstr>
      </vt:variant>
      <vt:variant>
        <vt:i4>2228236</vt:i4>
      </vt:variant>
      <vt:variant>
        <vt:i4>50</vt:i4>
      </vt:variant>
      <vt:variant>
        <vt:i4>0</vt:i4>
      </vt:variant>
      <vt:variant>
        <vt:i4>5</vt:i4>
      </vt:variant>
      <vt:variant>
        <vt:lpwstr/>
      </vt:variant>
      <vt:variant>
        <vt:lpwstr>_Toc4418999</vt:lpwstr>
      </vt:variant>
      <vt:variant>
        <vt:i4>2228236</vt:i4>
      </vt:variant>
      <vt:variant>
        <vt:i4>44</vt:i4>
      </vt:variant>
      <vt:variant>
        <vt:i4>0</vt:i4>
      </vt:variant>
      <vt:variant>
        <vt:i4>5</vt:i4>
      </vt:variant>
      <vt:variant>
        <vt:lpwstr/>
      </vt:variant>
      <vt:variant>
        <vt:lpwstr>_Toc4418998</vt:lpwstr>
      </vt:variant>
      <vt:variant>
        <vt:i4>2228236</vt:i4>
      </vt:variant>
      <vt:variant>
        <vt:i4>38</vt:i4>
      </vt:variant>
      <vt:variant>
        <vt:i4>0</vt:i4>
      </vt:variant>
      <vt:variant>
        <vt:i4>5</vt:i4>
      </vt:variant>
      <vt:variant>
        <vt:lpwstr/>
      </vt:variant>
      <vt:variant>
        <vt:lpwstr>_Toc4418997</vt:lpwstr>
      </vt:variant>
      <vt:variant>
        <vt:i4>2228236</vt:i4>
      </vt:variant>
      <vt:variant>
        <vt:i4>32</vt:i4>
      </vt:variant>
      <vt:variant>
        <vt:i4>0</vt:i4>
      </vt:variant>
      <vt:variant>
        <vt:i4>5</vt:i4>
      </vt:variant>
      <vt:variant>
        <vt:lpwstr/>
      </vt:variant>
      <vt:variant>
        <vt:lpwstr>_Toc4418996</vt:lpwstr>
      </vt:variant>
      <vt:variant>
        <vt:i4>2228236</vt:i4>
      </vt:variant>
      <vt:variant>
        <vt:i4>26</vt:i4>
      </vt:variant>
      <vt:variant>
        <vt:i4>0</vt:i4>
      </vt:variant>
      <vt:variant>
        <vt:i4>5</vt:i4>
      </vt:variant>
      <vt:variant>
        <vt:lpwstr/>
      </vt:variant>
      <vt:variant>
        <vt:lpwstr>_Toc4418995</vt:lpwstr>
      </vt:variant>
      <vt:variant>
        <vt:i4>2228236</vt:i4>
      </vt:variant>
      <vt:variant>
        <vt:i4>20</vt:i4>
      </vt:variant>
      <vt:variant>
        <vt:i4>0</vt:i4>
      </vt:variant>
      <vt:variant>
        <vt:i4>5</vt:i4>
      </vt:variant>
      <vt:variant>
        <vt:lpwstr/>
      </vt:variant>
      <vt:variant>
        <vt:lpwstr>_Toc4418994</vt:lpwstr>
      </vt:variant>
      <vt:variant>
        <vt:i4>2228236</vt:i4>
      </vt:variant>
      <vt:variant>
        <vt:i4>14</vt:i4>
      </vt:variant>
      <vt:variant>
        <vt:i4>0</vt:i4>
      </vt:variant>
      <vt:variant>
        <vt:i4>5</vt:i4>
      </vt:variant>
      <vt:variant>
        <vt:lpwstr/>
      </vt:variant>
      <vt:variant>
        <vt:lpwstr>_Toc4418993</vt:lpwstr>
      </vt:variant>
      <vt:variant>
        <vt:i4>2228236</vt:i4>
      </vt:variant>
      <vt:variant>
        <vt:i4>8</vt:i4>
      </vt:variant>
      <vt:variant>
        <vt:i4>0</vt:i4>
      </vt:variant>
      <vt:variant>
        <vt:i4>5</vt:i4>
      </vt:variant>
      <vt:variant>
        <vt:lpwstr/>
      </vt:variant>
      <vt:variant>
        <vt:lpwstr>_Toc4418992</vt:lpwstr>
      </vt:variant>
      <vt:variant>
        <vt:i4>2228236</vt:i4>
      </vt:variant>
      <vt:variant>
        <vt:i4>2</vt:i4>
      </vt:variant>
      <vt:variant>
        <vt:i4>0</vt:i4>
      </vt:variant>
      <vt:variant>
        <vt:i4>5</vt:i4>
      </vt:variant>
      <vt:variant>
        <vt:lpwstr/>
      </vt:variant>
      <vt:variant>
        <vt:lpwstr>_Toc4418991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Almeida</dc:creator>
  <cp:keywords/>
  <dc:description/>
  <cp:lastModifiedBy>Pedro Almeida</cp:lastModifiedBy>
  <cp:revision>2</cp:revision>
  <cp:lastPrinted>2019-03-21T10:30:00Z</cp:lastPrinted>
  <dcterms:created xsi:type="dcterms:W3CDTF">2019-05-22T04:58:00Z</dcterms:created>
  <dcterms:modified xsi:type="dcterms:W3CDTF">2019-05-22T04:58:00Z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Ids_UIVersion_1024">
    <vt:lpwstr>4</vt:lpwstr>
  </property>
  <property fmtid="{D5CDD505-2E9C-101B-9397-08002B2CF9AE}" pid="3" name="AuthorIds_UIVersion_512">
    <vt:lpwstr>4</vt:lpwstr>
  </property>
  <property fmtid="{D5CDD505-2E9C-101B-9397-08002B2CF9AE}" pid="4" name="AuthorIds_UIVersion_1536">
    <vt:lpwstr>4</vt:lpwstr>
  </property>
  <property fmtid="{D5CDD505-2E9C-101B-9397-08002B2CF9AE}" pid="5" name="AuthorIds_UIVersion_2560">
    <vt:lpwstr>4</vt:lpwstr>
  </property>
  <property fmtid="{D5CDD505-2E9C-101B-9397-08002B2CF9AE}" pid="6" name="AuthorIds_UIVersion_2048">
    <vt:lpwstr>4</vt:lpwstr>
  </property>
  <property fmtid="{D5CDD505-2E9C-101B-9397-08002B2CF9AE}" pid="7" name="AuthorIds_UIVersion_3072">
    <vt:lpwstr>4</vt:lpwstr>
  </property>
  <property fmtid="{D5CDD505-2E9C-101B-9397-08002B2CF9AE}" pid="8" name="AuthorIds_UIVersion_3584">
    <vt:lpwstr>4</vt:lpwstr>
  </property>
  <property fmtid="{D5CDD505-2E9C-101B-9397-08002B2CF9AE}" pid="9" name="AuthorIds_UIVersion_4096">
    <vt:lpwstr>4</vt:lpwstr>
  </property>
  <property fmtid="{D5CDD505-2E9C-101B-9397-08002B2CF9AE}" pid="10" name="ContentTypeId">
    <vt:lpwstr>0x010100634FE86F61084543B818608D2EC34781</vt:lpwstr>
  </property>
  <property fmtid="{D5CDD505-2E9C-101B-9397-08002B2CF9AE}" pid="11" name="ComplianceAssetId">
    <vt:lpwstr/>
  </property>
  <property fmtid="{D5CDD505-2E9C-101B-9397-08002B2CF9AE}" pid="12" name="AuthorIds_UIVersion_4608">
    <vt:lpwstr>4</vt:lpwstr>
  </property>
  <property fmtid="{D5CDD505-2E9C-101B-9397-08002B2CF9AE}" pid="13" name="Mendeley Recent Style Id 0_1">
    <vt:lpwstr>http://www.zotero.org/styles/american-political-science-association</vt:lpwstr>
  </property>
  <property fmtid="{D5CDD505-2E9C-101B-9397-08002B2CF9AE}" pid="14" name="Mendeley Recent Style Name 0_1">
    <vt:lpwstr>American Political Science Association</vt:lpwstr>
  </property>
  <property fmtid="{D5CDD505-2E9C-101B-9397-08002B2CF9AE}" pid="15" name="Mendeley Recent Style Id 1_1">
    <vt:lpwstr>http://www.zotero.org/styles/apa</vt:lpwstr>
  </property>
  <property fmtid="{D5CDD505-2E9C-101B-9397-08002B2CF9AE}" pid="16" name="Mendeley Recent Style Name 1_1">
    <vt:lpwstr>American Psychological Association 6th edition</vt:lpwstr>
  </property>
  <property fmtid="{D5CDD505-2E9C-101B-9397-08002B2CF9AE}" pid="17" name="Mendeley Recent Style Id 2_1">
    <vt:lpwstr>http://www.zotero.org/styles/american-sociological-association</vt:lpwstr>
  </property>
  <property fmtid="{D5CDD505-2E9C-101B-9397-08002B2CF9AE}" pid="18" name="Mendeley Recent Style Name 2_1">
    <vt:lpwstr>American Sociological Association</vt:lpwstr>
  </property>
  <property fmtid="{D5CDD505-2E9C-101B-9397-08002B2CF9AE}" pid="19" name="Mendeley Recent Style Id 3_1">
    <vt:lpwstr>http://www.zotero.org/styles/chicago-author-date</vt:lpwstr>
  </property>
  <property fmtid="{D5CDD505-2E9C-101B-9397-08002B2CF9AE}" pid="20" name="Mendeley Recent Style Name 3_1">
    <vt:lpwstr>Chicago Manual of Style 17th edition (author-date)</vt:lpwstr>
  </property>
  <property fmtid="{D5CDD505-2E9C-101B-9397-08002B2CF9AE}" pid="21" name="Mendeley Recent Style Id 4_1">
    <vt:lpwstr>http://www.zotero.org/styles/harvard-cite-them-right</vt:lpwstr>
  </property>
  <property fmtid="{D5CDD505-2E9C-101B-9397-08002B2CF9AE}" pid="22" name="Mendeley Recent Style Name 4_1">
    <vt:lpwstr>Cite Them Right 10th edition - Harvard</vt:lpwstr>
  </property>
  <property fmtid="{D5CDD505-2E9C-101B-9397-08002B2CF9AE}" pid="23" name="Mendeley Recent Style Id 5_1">
    <vt:lpwstr>http://www.zotero.org/styles/ieee</vt:lpwstr>
  </property>
  <property fmtid="{D5CDD505-2E9C-101B-9397-08002B2CF9AE}" pid="24" name="Mendeley Recent Style Name 5_1">
    <vt:lpwstr>IEEE</vt:lpwstr>
  </property>
  <property fmtid="{D5CDD505-2E9C-101B-9397-08002B2CF9AE}" pid="25" name="Mendeley Recent Style Id 6_1">
    <vt:lpwstr>http://www.zotero.org/styles/journal-of-hydraulic-engineering</vt:lpwstr>
  </property>
  <property fmtid="{D5CDD505-2E9C-101B-9397-08002B2CF9AE}" pid="26" name="Mendeley Recent Style Name 6_1">
    <vt:lpwstr>Journal of Hydraulic Engineering</vt:lpwstr>
  </property>
  <property fmtid="{D5CDD505-2E9C-101B-9397-08002B2CF9AE}" pid="27" name="Mendeley Recent Style Id 7_1">
    <vt:lpwstr>http://www.zotero.org/styles/modern-humanities-research-association</vt:lpwstr>
  </property>
  <property fmtid="{D5CDD505-2E9C-101B-9397-08002B2CF9AE}" pid="28" name="Mendeley Recent Style Name 7_1">
    <vt:lpwstr>Modern Humanities Research Association 3rd edition (note with bibliography)</vt:lpwstr>
  </property>
  <property fmtid="{D5CDD505-2E9C-101B-9397-08002B2CF9AE}" pid="29" name="Mendeley Recent Style Id 8_1">
    <vt:lpwstr>http://www.zotero.org/styles/modern-language-association</vt:lpwstr>
  </property>
  <property fmtid="{D5CDD505-2E9C-101B-9397-08002B2CF9AE}" pid="30" name="Mendeley Recent Style Name 8_1">
    <vt:lpwstr>Modern Language Association 8th edition</vt:lpwstr>
  </property>
  <property fmtid="{D5CDD505-2E9C-101B-9397-08002B2CF9AE}" pid="31" name="Mendeley Recent Style Id 9_1">
    <vt:lpwstr>http://www.zotero.org/styles/nature</vt:lpwstr>
  </property>
  <property fmtid="{D5CDD505-2E9C-101B-9397-08002B2CF9AE}" pid="32" name="Mendeley Recent Style Name 9_1">
    <vt:lpwstr>Nature</vt:lpwstr>
  </property>
  <property fmtid="{D5CDD505-2E9C-101B-9397-08002B2CF9AE}" pid="33" name="Mendeley Document_1">
    <vt:lpwstr>True</vt:lpwstr>
  </property>
  <property fmtid="{D5CDD505-2E9C-101B-9397-08002B2CF9AE}" pid="34" name="Mendeley Unique User Id_1">
    <vt:lpwstr>1c3e0384-d61b-3b23-81ad-596bdbdf70c6</vt:lpwstr>
  </property>
  <property fmtid="{D5CDD505-2E9C-101B-9397-08002B2CF9AE}" pid="35" name="Mendeley Citation Style_1">
    <vt:lpwstr>http://www.zotero.org/styles/ieee</vt:lpwstr>
  </property>
  <property fmtid="{D5CDD505-2E9C-101B-9397-08002B2CF9AE}" pid="36" name="AuthorIds_UIVersion_64000">
    <vt:lpwstr>212</vt:lpwstr>
  </property>
  <property fmtid="{D5CDD505-2E9C-101B-9397-08002B2CF9AE}" pid="37" name="AuthorIds_UIVersion_130048">
    <vt:lpwstr>212</vt:lpwstr>
  </property>
</Properties>
</file>